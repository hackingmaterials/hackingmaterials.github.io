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43B360" w14:textId="77777777" w:rsidR="002A250B" w:rsidRDefault="00DD7EE7" w:rsidP="00DD7EE7">
      <w:pPr>
        <w:pStyle w:val="normal0"/>
        <w:pBdr>
          <w:top w:val="nil"/>
          <w:left w:val="nil"/>
          <w:bottom w:val="nil"/>
          <w:right w:val="nil"/>
          <w:between w:val="nil"/>
        </w:pBdr>
        <w:spacing w:line="240" w:lineRule="auto"/>
      </w:pPr>
      <w:r>
        <w:rPr>
          <w:noProof/>
          <w:lang w:val="en-US"/>
        </w:rPr>
        <w:drawing>
          <wp:anchor distT="114300" distB="114300" distL="114300" distR="114300" simplePos="0" relativeHeight="251658240" behindDoc="0" locked="0" layoutInCell="1" hidden="0" allowOverlap="1" wp14:anchorId="0C5A41A2" wp14:editId="7D94A928">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8" name="image17.png" descr="hm_logo.png"/>
            <wp:cNvGraphicFramePr/>
            <a:graphic xmlns:a="http://schemas.openxmlformats.org/drawingml/2006/main">
              <a:graphicData uri="http://schemas.openxmlformats.org/drawingml/2006/picture">
                <pic:pic xmlns:pic="http://schemas.openxmlformats.org/drawingml/2006/picture">
                  <pic:nvPicPr>
                    <pic:cNvPr id="0" name="image17.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3E452A2A" w14:textId="77777777" w:rsidR="002A250B" w:rsidRPr="00DD7EE7" w:rsidRDefault="00DD7EE7" w:rsidP="00DD7EE7">
      <w:pPr>
        <w:pStyle w:val="Title"/>
        <w:pBdr>
          <w:top w:val="nil"/>
          <w:left w:val="nil"/>
          <w:bottom w:val="nil"/>
          <w:right w:val="nil"/>
          <w:between w:val="nil"/>
        </w:pBdr>
        <w:spacing w:line="240" w:lineRule="auto"/>
        <w:rPr>
          <w:rFonts w:ascii="Lato Regular" w:hAnsi="Lato Regular"/>
          <w:color w:val="016FDE"/>
        </w:rPr>
      </w:pPr>
      <w:bookmarkStart w:id="0" w:name="_d285g78wwob2" w:colFirst="0" w:colLast="0"/>
      <w:bookmarkEnd w:id="0"/>
      <w:r w:rsidRPr="00DD7EE7">
        <w:rPr>
          <w:rFonts w:ascii="Lato Regular" w:hAnsi="Lato Regular"/>
          <w:color w:val="016FDE"/>
        </w:rPr>
        <w:t>Group Handbook</w:t>
      </w:r>
    </w:p>
    <w:p w14:paraId="7E6F6140" w14:textId="77777777" w:rsidR="002A250B" w:rsidRDefault="00DD7EE7" w:rsidP="00DD7EE7">
      <w:pPr>
        <w:pStyle w:val="normal0"/>
        <w:pBdr>
          <w:top w:val="nil"/>
          <w:left w:val="nil"/>
          <w:bottom w:val="nil"/>
          <w:right w:val="nil"/>
          <w:between w:val="nil"/>
        </w:pBdr>
        <w:spacing w:line="240" w:lineRule="auto"/>
        <w:jc w:val="center"/>
      </w:pPr>
      <w:r>
        <w:t xml:space="preserve">A guide to help you start your </w:t>
      </w:r>
      <w:r>
        <w:br/>
        <w:t>scientific adventures</w:t>
      </w:r>
    </w:p>
    <w:p w14:paraId="11F2C5D8" w14:textId="77777777" w:rsidR="002A250B" w:rsidRDefault="002A250B" w:rsidP="00DD7EE7">
      <w:pPr>
        <w:pStyle w:val="normal0"/>
        <w:pBdr>
          <w:top w:val="nil"/>
          <w:left w:val="nil"/>
          <w:bottom w:val="nil"/>
          <w:right w:val="nil"/>
          <w:between w:val="nil"/>
        </w:pBdr>
        <w:spacing w:line="240" w:lineRule="auto"/>
        <w:rPr>
          <w:color w:val="0066FF"/>
        </w:rPr>
      </w:pPr>
    </w:p>
    <w:p w14:paraId="299CB108"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7B405745"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6E60EA53"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170A6086"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0425BD97"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36E6F337"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550D6902"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7E825E5E"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6A6B4AE2"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3124C15B"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6A1A8032"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15B4EA97"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58984FF6"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6640778B"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5236EDE8"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2051B207" w14:textId="77777777" w:rsidR="002A250B" w:rsidRDefault="002A250B" w:rsidP="00DD7EE7">
      <w:pPr>
        <w:pStyle w:val="normal0"/>
        <w:pBdr>
          <w:top w:val="nil"/>
          <w:left w:val="nil"/>
          <w:bottom w:val="nil"/>
          <w:right w:val="nil"/>
          <w:between w:val="nil"/>
        </w:pBdr>
        <w:spacing w:line="240" w:lineRule="auto"/>
        <w:rPr>
          <w:rFonts w:ascii="Cambria" w:eastAsia="Cambria" w:hAnsi="Cambria" w:cs="Cambria"/>
        </w:rPr>
      </w:pPr>
    </w:p>
    <w:p w14:paraId="79277AB9" w14:textId="77777777" w:rsidR="002A250B" w:rsidRDefault="002A250B" w:rsidP="00DD7EE7">
      <w:pPr>
        <w:pStyle w:val="normal0"/>
        <w:pBdr>
          <w:top w:val="nil"/>
          <w:left w:val="nil"/>
          <w:bottom w:val="nil"/>
          <w:right w:val="nil"/>
          <w:between w:val="nil"/>
        </w:pBdr>
        <w:spacing w:line="240" w:lineRule="auto"/>
        <w:jc w:val="right"/>
      </w:pPr>
    </w:p>
    <w:p w14:paraId="7A9C16A5" w14:textId="77777777" w:rsidR="00DD7EE7" w:rsidRDefault="00DD7EE7" w:rsidP="00DD7EE7">
      <w:pPr>
        <w:pStyle w:val="normal0"/>
        <w:pBdr>
          <w:top w:val="nil"/>
          <w:left w:val="nil"/>
          <w:bottom w:val="nil"/>
          <w:right w:val="nil"/>
          <w:between w:val="nil"/>
        </w:pBdr>
        <w:spacing w:line="240" w:lineRule="auto"/>
        <w:jc w:val="right"/>
      </w:pPr>
    </w:p>
    <w:p w14:paraId="511DB97E" w14:textId="77777777" w:rsidR="00DD7EE7" w:rsidRDefault="00DD7EE7" w:rsidP="00DD7EE7">
      <w:pPr>
        <w:pStyle w:val="normal0"/>
        <w:pBdr>
          <w:top w:val="nil"/>
          <w:left w:val="nil"/>
          <w:bottom w:val="nil"/>
          <w:right w:val="nil"/>
          <w:between w:val="nil"/>
        </w:pBdr>
        <w:spacing w:line="240" w:lineRule="auto"/>
        <w:jc w:val="right"/>
      </w:pPr>
    </w:p>
    <w:p w14:paraId="7C61F2DB" w14:textId="77777777" w:rsidR="00DD7EE7" w:rsidRDefault="00DD7EE7" w:rsidP="00DD7EE7">
      <w:pPr>
        <w:pStyle w:val="normal0"/>
        <w:pBdr>
          <w:top w:val="nil"/>
          <w:left w:val="nil"/>
          <w:bottom w:val="nil"/>
          <w:right w:val="nil"/>
          <w:between w:val="nil"/>
        </w:pBdr>
        <w:spacing w:line="240" w:lineRule="auto"/>
        <w:jc w:val="right"/>
      </w:pPr>
    </w:p>
    <w:p w14:paraId="54AEC4D4" w14:textId="77777777" w:rsidR="002A250B" w:rsidRDefault="00DD7EE7" w:rsidP="00DD7EE7">
      <w:pPr>
        <w:pStyle w:val="normal0"/>
        <w:pBdr>
          <w:top w:val="nil"/>
          <w:left w:val="nil"/>
          <w:bottom w:val="nil"/>
          <w:right w:val="nil"/>
          <w:between w:val="nil"/>
        </w:pBdr>
        <w:spacing w:line="240" w:lineRule="auto"/>
        <w:jc w:val="right"/>
      </w:pPr>
      <w:r>
        <w:t>Version 2.1</w:t>
      </w:r>
    </w:p>
    <w:p w14:paraId="4FC1C9DD" w14:textId="77777777" w:rsidR="002A250B" w:rsidRDefault="00DD7EE7" w:rsidP="00DD7EE7">
      <w:pPr>
        <w:pStyle w:val="normal0"/>
        <w:pBdr>
          <w:top w:val="nil"/>
          <w:left w:val="nil"/>
          <w:bottom w:val="nil"/>
          <w:right w:val="nil"/>
          <w:between w:val="nil"/>
        </w:pBdr>
        <w:spacing w:line="240" w:lineRule="auto"/>
        <w:jc w:val="right"/>
      </w:pPr>
      <w:r>
        <w:t>4/20/18</w:t>
      </w:r>
    </w:p>
    <w:p w14:paraId="5869FCC0" w14:textId="77777777" w:rsidR="002A250B" w:rsidRDefault="00DD7EE7" w:rsidP="00DD7EE7">
      <w:pPr>
        <w:pStyle w:val="normal0"/>
        <w:pBdr>
          <w:top w:val="nil"/>
          <w:left w:val="nil"/>
          <w:bottom w:val="nil"/>
          <w:right w:val="nil"/>
          <w:between w:val="nil"/>
        </w:pBdr>
        <w:spacing w:line="240" w:lineRule="auto"/>
        <w:jc w:val="right"/>
      </w:pPr>
      <w:r>
        <w:t>hackingmaterials.lbl.gov</w:t>
      </w:r>
    </w:p>
    <w:p w14:paraId="751226F1" w14:textId="77777777" w:rsidR="002A250B" w:rsidRDefault="00DD7EE7" w:rsidP="00DD7EE7">
      <w:pPr>
        <w:pStyle w:val="normal0"/>
        <w:pBdr>
          <w:top w:val="nil"/>
          <w:left w:val="nil"/>
          <w:bottom w:val="nil"/>
          <w:right w:val="nil"/>
          <w:between w:val="nil"/>
        </w:pBdr>
        <w:spacing w:line="240" w:lineRule="auto"/>
        <w:jc w:val="right"/>
      </w:pPr>
      <w:r>
        <w:t>maintained by Anubhav Jain</w:t>
      </w:r>
    </w:p>
    <w:p w14:paraId="546CD98B" w14:textId="77777777" w:rsidR="002A250B" w:rsidRDefault="002A250B" w:rsidP="00DD7EE7">
      <w:pPr>
        <w:pStyle w:val="normal0"/>
        <w:pBdr>
          <w:top w:val="nil"/>
          <w:left w:val="nil"/>
          <w:bottom w:val="nil"/>
          <w:right w:val="nil"/>
          <w:between w:val="nil"/>
        </w:pBdr>
        <w:spacing w:line="240" w:lineRule="auto"/>
        <w:jc w:val="right"/>
        <w:rPr>
          <w:rFonts w:ascii="Cambria" w:eastAsia="Cambria" w:hAnsi="Cambria" w:cs="Cambria"/>
        </w:rPr>
      </w:pPr>
    </w:p>
    <w:p w14:paraId="6EE29C35" w14:textId="77777777" w:rsidR="002A250B" w:rsidRDefault="00DD7EE7" w:rsidP="00DD7EE7">
      <w:pPr>
        <w:pStyle w:val="Heading1"/>
        <w:pBdr>
          <w:top w:val="nil"/>
          <w:left w:val="nil"/>
          <w:bottom w:val="nil"/>
          <w:right w:val="nil"/>
          <w:between w:val="nil"/>
        </w:pBdr>
        <w:spacing w:line="240" w:lineRule="auto"/>
      </w:pPr>
      <w:bookmarkStart w:id="1" w:name="_6u7wuh9kyicu" w:colFirst="0" w:colLast="0"/>
      <w:bookmarkEnd w:id="1"/>
      <w:r>
        <w:t>Table of Contents</w:t>
      </w:r>
    </w:p>
    <w:p w14:paraId="068FA0FB" w14:textId="77777777" w:rsidR="002A250B" w:rsidRDefault="002A250B" w:rsidP="00DD7EE7">
      <w:pPr>
        <w:pStyle w:val="normal0"/>
        <w:pBdr>
          <w:top w:val="nil"/>
          <w:left w:val="nil"/>
          <w:bottom w:val="nil"/>
          <w:right w:val="nil"/>
          <w:between w:val="nil"/>
        </w:pBdr>
        <w:spacing w:line="240" w:lineRule="auto"/>
      </w:pPr>
    </w:p>
    <w:sdt>
      <w:sdtPr>
        <w:id w:val="125742785"/>
        <w:docPartObj>
          <w:docPartGallery w:val="Table of Contents"/>
          <w:docPartUnique/>
        </w:docPartObj>
      </w:sdtPr>
      <w:sdtEndPr/>
      <w:sdtContent>
        <w:p w14:paraId="4F1F7D3F" w14:textId="77777777" w:rsidR="002A250B" w:rsidRDefault="00DD7EE7" w:rsidP="00DD7EE7">
          <w:pPr>
            <w:pStyle w:val="normal0"/>
            <w:tabs>
              <w:tab w:val="right" w:pos="6230"/>
            </w:tabs>
            <w:spacing w:before="80" w:line="240" w:lineRule="auto"/>
            <w:rPr>
              <w:noProof/>
              <w:color w:val="000000"/>
            </w:rPr>
          </w:pPr>
          <w:r>
            <w:fldChar w:fldCharType="begin"/>
          </w:r>
          <w:r>
            <w:instrText xml:space="preserve"> TOC \h \u \z </w:instrText>
          </w:r>
          <w:r>
            <w:fldChar w:fldCharType="separate"/>
          </w:r>
          <w:hyperlink w:anchor="_6u7wuh9kyicu">
            <w:r>
              <w:rPr>
                <w:b/>
                <w:noProof/>
                <w:color w:val="000000"/>
              </w:rPr>
              <w:t>Table of Contents</w:t>
            </w:r>
          </w:hyperlink>
          <w:r>
            <w:rPr>
              <w:b/>
              <w:noProof/>
              <w:color w:val="000000"/>
            </w:rPr>
            <w:tab/>
          </w:r>
          <w:r>
            <w:rPr>
              <w:noProof/>
            </w:rPr>
            <w:fldChar w:fldCharType="begin"/>
          </w:r>
          <w:r>
            <w:rPr>
              <w:noProof/>
            </w:rPr>
            <w:instrText xml:space="preserve"> PAGEREF _6u7wuh9kyicu \h </w:instrText>
          </w:r>
          <w:r>
            <w:rPr>
              <w:noProof/>
            </w:rPr>
          </w:r>
          <w:r>
            <w:rPr>
              <w:noProof/>
            </w:rPr>
            <w:fldChar w:fldCharType="separate"/>
          </w:r>
          <w:r>
            <w:rPr>
              <w:noProof/>
            </w:rPr>
            <w:t>1</w:t>
          </w:r>
          <w:r>
            <w:rPr>
              <w:noProof/>
            </w:rPr>
            <w:fldChar w:fldCharType="end"/>
          </w:r>
        </w:p>
        <w:p w14:paraId="0614BF58" w14:textId="77777777" w:rsidR="002A250B" w:rsidRDefault="00DD7EE7" w:rsidP="00DD7EE7">
          <w:pPr>
            <w:pStyle w:val="normal0"/>
            <w:tabs>
              <w:tab w:val="right" w:pos="6230"/>
            </w:tabs>
            <w:spacing w:before="200" w:line="240" w:lineRule="auto"/>
            <w:rPr>
              <w:noProof/>
              <w:color w:val="000000"/>
            </w:rPr>
          </w:pPr>
          <w:hyperlink w:anchor="_vv72vu5a4vcv">
            <w:r>
              <w:rPr>
                <w:b/>
                <w:noProof/>
                <w:color w:val="000000"/>
              </w:rPr>
              <w:t>Preamble</w:t>
            </w:r>
          </w:hyperlink>
          <w:r>
            <w:rPr>
              <w:b/>
              <w:noProof/>
              <w:color w:val="000000"/>
            </w:rPr>
            <w:tab/>
          </w:r>
          <w:r>
            <w:rPr>
              <w:noProof/>
            </w:rPr>
            <w:fldChar w:fldCharType="begin"/>
          </w:r>
          <w:r>
            <w:rPr>
              <w:noProof/>
            </w:rPr>
            <w:instrText xml:space="preserve"> PAGEREF _vv72vu5a4vcv \h </w:instrText>
          </w:r>
          <w:r>
            <w:rPr>
              <w:noProof/>
            </w:rPr>
          </w:r>
          <w:r>
            <w:rPr>
              <w:noProof/>
            </w:rPr>
            <w:fldChar w:fldCharType="separate"/>
          </w:r>
          <w:r>
            <w:rPr>
              <w:noProof/>
            </w:rPr>
            <w:t>7</w:t>
          </w:r>
          <w:r>
            <w:rPr>
              <w:noProof/>
            </w:rPr>
            <w:fldChar w:fldCharType="end"/>
          </w:r>
        </w:p>
        <w:p w14:paraId="64FD4432" w14:textId="77777777" w:rsidR="002A250B" w:rsidRDefault="00DD7EE7" w:rsidP="00DD7EE7">
          <w:pPr>
            <w:pStyle w:val="normal0"/>
            <w:tabs>
              <w:tab w:val="right" w:pos="6230"/>
            </w:tabs>
            <w:spacing w:before="200" w:line="240" w:lineRule="auto"/>
            <w:rPr>
              <w:noProof/>
              <w:color w:val="000000"/>
            </w:rPr>
          </w:pPr>
          <w:hyperlink w:anchor="_n3r6pbxvmr5r">
            <w:r>
              <w:rPr>
                <w:b/>
                <w:noProof/>
                <w:color w:val="000000"/>
              </w:rPr>
              <w:t>About our group</w:t>
            </w:r>
          </w:hyperlink>
          <w:r>
            <w:rPr>
              <w:b/>
              <w:noProof/>
              <w:color w:val="000000"/>
            </w:rPr>
            <w:tab/>
          </w:r>
          <w:r>
            <w:rPr>
              <w:noProof/>
            </w:rPr>
            <w:fldChar w:fldCharType="begin"/>
          </w:r>
          <w:r>
            <w:rPr>
              <w:noProof/>
            </w:rPr>
            <w:instrText xml:space="preserve"> PAGEREF _n3r6pbxvmr5r \h </w:instrText>
          </w:r>
          <w:r>
            <w:rPr>
              <w:noProof/>
            </w:rPr>
          </w:r>
          <w:r>
            <w:rPr>
              <w:noProof/>
            </w:rPr>
            <w:fldChar w:fldCharType="separate"/>
          </w:r>
          <w:r>
            <w:rPr>
              <w:noProof/>
            </w:rPr>
            <w:t>8</w:t>
          </w:r>
          <w:r>
            <w:rPr>
              <w:noProof/>
            </w:rPr>
            <w:fldChar w:fldCharType="end"/>
          </w:r>
        </w:p>
        <w:p w14:paraId="632E18F7" w14:textId="77777777" w:rsidR="002A250B" w:rsidRDefault="00DD7EE7" w:rsidP="00DD7EE7">
          <w:pPr>
            <w:pStyle w:val="normal0"/>
            <w:tabs>
              <w:tab w:val="right" w:pos="6230"/>
            </w:tabs>
            <w:spacing w:before="200" w:line="240" w:lineRule="auto"/>
            <w:rPr>
              <w:noProof/>
              <w:color w:val="000000"/>
            </w:rPr>
          </w:pPr>
          <w:hyperlink w:anchor="_g87ykm7jyfns">
            <w:r>
              <w:rPr>
                <w:b/>
                <w:noProof/>
                <w:color w:val="000000"/>
              </w:rPr>
              <w:t>Before you arrive</w:t>
            </w:r>
          </w:hyperlink>
          <w:r>
            <w:rPr>
              <w:b/>
              <w:noProof/>
              <w:color w:val="000000"/>
            </w:rPr>
            <w:tab/>
          </w:r>
          <w:r>
            <w:rPr>
              <w:noProof/>
            </w:rPr>
            <w:fldChar w:fldCharType="begin"/>
          </w:r>
          <w:r>
            <w:rPr>
              <w:noProof/>
            </w:rPr>
            <w:instrText xml:space="preserve"> PAGEREF _g87ykm7jyfns \h </w:instrText>
          </w:r>
          <w:r>
            <w:rPr>
              <w:noProof/>
            </w:rPr>
          </w:r>
          <w:r>
            <w:rPr>
              <w:noProof/>
            </w:rPr>
            <w:fldChar w:fldCharType="separate"/>
          </w:r>
          <w:r>
            <w:rPr>
              <w:noProof/>
            </w:rPr>
            <w:t>10</w:t>
          </w:r>
          <w:r>
            <w:rPr>
              <w:noProof/>
            </w:rPr>
            <w:fldChar w:fldCharType="end"/>
          </w:r>
        </w:p>
        <w:p w14:paraId="7A809DA9" w14:textId="77777777" w:rsidR="002A250B" w:rsidRDefault="00DD7EE7" w:rsidP="00DD7EE7">
          <w:pPr>
            <w:pStyle w:val="normal0"/>
            <w:tabs>
              <w:tab w:val="right" w:pos="6230"/>
            </w:tabs>
            <w:spacing w:before="200" w:line="240" w:lineRule="auto"/>
            <w:rPr>
              <w:noProof/>
              <w:color w:val="000000"/>
            </w:rPr>
          </w:pPr>
          <w:hyperlink w:anchor="_dod8oloeya10">
            <w:r>
              <w:rPr>
                <w:b/>
                <w:noProof/>
                <w:color w:val="000000"/>
              </w:rPr>
              <w:t>After arriving at LBNL</w:t>
            </w:r>
          </w:hyperlink>
          <w:r>
            <w:rPr>
              <w:b/>
              <w:noProof/>
              <w:color w:val="000000"/>
            </w:rPr>
            <w:tab/>
          </w:r>
          <w:r>
            <w:rPr>
              <w:noProof/>
            </w:rPr>
            <w:fldChar w:fldCharType="begin"/>
          </w:r>
          <w:r>
            <w:rPr>
              <w:noProof/>
            </w:rPr>
            <w:instrText xml:space="preserve"> PAGEREF _dod8oloeya10 \h </w:instrText>
          </w:r>
          <w:r>
            <w:rPr>
              <w:noProof/>
            </w:rPr>
          </w:r>
          <w:r>
            <w:rPr>
              <w:noProof/>
            </w:rPr>
            <w:fldChar w:fldCharType="separate"/>
          </w:r>
          <w:r>
            <w:rPr>
              <w:noProof/>
            </w:rPr>
            <w:t>12</w:t>
          </w:r>
          <w:r>
            <w:rPr>
              <w:noProof/>
            </w:rPr>
            <w:fldChar w:fldCharType="end"/>
          </w:r>
        </w:p>
        <w:p w14:paraId="332D45BF" w14:textId="77777777" w:rsidR="002A250B" w:rsidRDefault="00DD7EE7" w:rsidP="00DD7EE7">
          <w:pPr>
            <w:pStyle w:val="normal0"/>
            <w:tabs>
              <w:tab w:val="right" w:pos="6230"/>
            </w:tabs>
            <w:spacing w:before="60" w:line="240" w:lineRule="auto"/>
            <w:ind w:left="360"/>
            <w:rPr>
              <w:noProof/>
              <w:color w:val="000000"/>
            </w:rPr>
          </w:pPr>
          <w:hyperlink w:anchor="_t3nl9u2amzec">
            <w:r>
              <w:rPr>
                <w:noProof/>
                <w:color w:val="000000"/>
              </w:rPr>
              <w:t>Getting set up to work</w:t>
            </w:r>
          </w:hyperlink>
          <w:r>
            <w:rPr>
              <w:noProof/>
              <w:color w:val="000000"/>
            </w:rPr>
            <w:tab/>
          </w:r>
          <w:r>
            <w:rPr>
              <w:noProof/>
            </w:rPr>
            <w:fldChar w:fldCharType="begin"/>
          </w:r>
          <w:r>
            <w:rPr>
              <w:noProof/>
            </w:rPr>
            <w:instrText xml:space="preserve"> PAGEREF _t3nl9u2amzec \h </w:instrText>
          </w:r>
          <w:r>
            <w:rPr>
              <w:noProof/>
            </w:rPr>
          </w:r>
          <w:r>
            <w:rPr>
              <w:noProof/>
            </w:rPr>
            <w:fldChar w:fldCharType="separate"/>
          </w:r>
          <w:r>
            <w:rPr>
              <w:noProof/>
            </w:rPr>
            <w:t>12</w:t>
          </w:r>
          <w:r>
            <w:rPr>
              <w:noProof/>
            </w:rPr>
            <w:fldChar w:fldCharType="end"/>
          </w:r>
        </w:p>
        <w:p w14:paraId="6AD972D9" w14:textId="77777777" w:rsidR="002A250B" w:rsidRDefault="00DD7EE7" w:rsidP="00DD7EE7">
          <w:pPr>
            <w:pStyle w:val="normal0"/>
            <w:tabs>
              <w:tab w:val="right" w:pos="6230"/>
            </w:tabs>
            <w:spacing w:before="60" w:line="240" w:lineRule="auto"/>
            <w:ind w:left="360"/>
            <w:rPr>
              <w:noProof/>
              <w:color w:val="000000"/>
            </w:rPr>
          </w:pPr>
          <w:hyperlink w:anchor="_yp6lekrmh28">
            <w:r>
              <w:rPr>
                <w:noProof/>
                <w:color w:val="000000"/>
              </w:rPr>
              <w:t>Getting situated in your office</w:t>
            </w:r>
          </w:hyperlink>
          <w:r>
            <w:rPr>
              <w:noProof/>
              <w:color w:val="000000"/>
            </w:rPr>
            <w:tab/>
          </w:r>
          <w:r>
            <w:rPr>
              <w:noProof/>
            </w:rPr>
            <w:fldChar w:fldCharType="begin"/>
          </w:r>
          <w:r>
            <w:rPr>
              <w:noProof/>
            </w:rPr>
            <w:instrText xml:space="preserve"> PAGEREF _yp6lekrmh28 \h </w:instrText>
          </w:r>
          <w:r>
            <w:rPr>
              <w:noProof/>
            </w:rPr>
          </w:r>
          <w:r>
            <w:rPr>
              <w:noProof/>
            </w:rPr>
            <w:fldChar w:fldCharType="separate"/>
          </w:r>
          <w:r>
            <w:rPr>
              <w:noProof/>
            </w:rPr>
            <w:t>14</w:t>
          </w:r>
          <w:r>
            <w:rPr>
              <w:noProof/>
            </w:rPr>
            <w:fldChar w:fldCharType="end"/>
          </w:r>
        </w:p>
        <w:p w14:paraId="3317CD18" w14:textId="77777777" w:rsidR="002A250B" w:rsidRDefault="00DD7EE7" w:rsidP="00DD7EE7">
          <w:pPr>
            <w:pStyle w:val="normal0"/>
            <w:tabs>
              <w:tab w:val="right" w:pos="6230"/>
            </w:tabs>
            <w:spacing w:before="60" w:line="240" w:lineRule="auto"/>
            <w:ind w:left="360"/>
            <w:rPr>
              <w:noProof/>
              <w:color w:val="000000"/>
            </w:rPr>
          </w:pPr>
          <w:hyperlink w:anchor="_fzr04fvr5n1t">
            <w:r>
              <w:rPr>
                <w:noProof/>
                <w:color w:val="000000"/>
              </w:rPr>
              <w:t>Food and coffee</w:t>
            </w:r>
          </w:hyperlink>
          <w:r>
            <w:rPr>
              <w:noProof/>
              <w:color w:val="000000"/>
            </w:rPr>
            <w:tab/>
          </w:r>
          <w:r>
            <w:rPr>
              <w:noProof/>
            </w:rPr>
            <w:fldChar w:fldCharType="begin"/>
          </w:r>
          <w:r>
            <w:rPr>
              <w:noProof/>
            </w:rPr>
            <w:instrText xml:space="preserve"> PAGEREF _fzr04fvr5n1t \h </w:instrText>
          </w:r>
          <w:r>
            <w:rPr>
              <w:noProof/>
            </w:rPr>
          </w:r>
          <w:r>
            <w:rPr>
              <w:noProof/>
            </w:rPr>
            <w:fldChar w:fldCharType="separate"/>
          </w:r>
          <w:r>
            <w:rPr>
              <w:noProof/>
            </w:rPr>
            <w:t>14</w:t>
          </w:r>
          <w:r>
            <w:rPr>
              <w:noProof/>
            </w:rPr>
            <w:fldChar w:fldCharType="end"/>
          </w:r>
        </w:p>
        <w:p w14:paraId="3323D8AD" w14:textId="77777777" w:rsidR="002A250B" w:rsidRDefault="00DD7EE7" w:rsidP="00DD7EE7">
          <w:pPr>
            <w:pStyle w:val="normal0"/>
            <w:tabs>
              <w:tab w:val="right" w:pos="6230"/>
            </w:tabs>
            <w:spacing w:before="60" w:line="240" w:lineRule="auto"/>
            <w:ind w:left="360"/>
            <w:rPr>
              <w:noProof/>
              <w:color w:val="000000"/>
            </w:rPr>
          </w:pPr>
          <w:hyperlink w:anchor="_7qw7ktj9gl89">
            <w:r>
              <w:rPr>
                <w:noProof/>
                <w:color w:val="000000"/>
              </w:rPr>
              <w:t>Mail and fax</w:t>
            </w:r>
          </w:hyperlink>
          <w:r>
            <w:rPr>
              <w:noProof/>
              <w:color w:val="000000"/>
            </w:rPr>
            <w:tab/>
          </w:r>
          <w:r>
            <w:rPr>
              <w:noProof/>
            </w:rPr>
            <w:fldChar w:fldCharType="begin"/>
          </w:r>
          <w:r>
            <w:rPr>
              <w:noProof/>
            </w:rPr>
            <w:instrText xml:space="preserve"> PAGEREF _7qw7ktj9gl89 \h </w:instrText>
          </w:r>
          <w:r>
            <w:rPr>
              <w:noProof/>
            </w:rPr>
          </w:r>
          <w:r>
            <w:rPr>
              <w:noProof/>
            </w:rPr>
            <w:fldChar w:fldCharType="separate"/>
          </w:r>
          <w:r>
            <w:rPr>
              <w:noProof/>
            </w:rPr>
            <w:t>15</w:t>
          </w:r>
          <w:r>
            <w:rPr>
              <w:noProof/>
            </w:rPr>
            <w:fldChar w:fldCharType="end"/>
          </w:r>
        </w:p>
        <w:p w14:paraId="013C3F37" w14:textId="77777777" w:rsidR="002A250B" w:rsidRDefault="00DD7EE7" w:rsidP="00DD7EE7">
          <w:pPr>
            <w:pStyle w:val="normal0"/>
            <w:tabs>
              <w:tab w:val="right" w:pos="6230"/>
            </w:tabs>
            <w:spacing w:before="60" w:line="240" w:lineRule="auto"/>
            <w:ind w:left="360"/>
            <w:rPr>
              <w:noProof/>
              <w:color w:val="000000"/>
            </w:rPr>
          </w:pPr>
          <w:hyperlink w:anchor="_hzoqnyvhemdt">
            <w:r>
              <w:rPr>
                <w:noProof/>
                <w:color w:val="000000"/>
              </w:rPr>
              <w:t>Equipment and conference rooms</w:t>
            </w:r>
          </w:hyperlink>
          <w:r>
            <w:rPr>
              <w:noProof/>
              <w:color w:val="000000"/>
            </w:rPr>
            <w:tab/>
          </w:r>
          <w:r>
            <w:rPr>
              <w:noProof/>
            </w:rPr>
            <w:fldChar w:fldCharType="begin"/>
          </w:r>
          <w:r>
            <w:rPr>
              <w:noProof/>
            </w:rPr>
            <w:instrText xml:space="preserve"> PAGEREF _hzoqnyvhemdt \</w:instrText>
          </w:r>
          <w:r>
            <w:rPr>
              <w:noProof/>
            </w:rPr>
            <w:instrText xml:space="preserve">h </w:instrText>
          </w:r>
          <w:r>
            <w:rPr>
              <w:noProof/>
            </w:rPr>
          </w:r>
          <w:r>
            <w:rPr>
              <w:noProof/>
            </w:rPr>
            <w:fldChar w:fldCharType="separate"/>
          </w:r>
          <w:r>
            <w:rPr>
              <w:noProof/>
            </w:rPr>
            <w:t>15</w:t>
          </w:r>
          <w:r>
            <w:rPr>
              <w:noProof/>
            </w:rPr>
            <w:fldChar w:fldCharType="end"/>
          </w:r>
        </w:p>
        <w:p w14:paraId="7F51D6B3" w14:textId="77777777" w:rsidR="002A250B" w:rsidRDefault="00DD7EE7" w:rsidP="00DD7EE7">
          <w:pPr>
            <w:pStyle w:val="normal0"/>
            <w:tabs>
              <w:tab w:val="right" w:pos="6230"/>
            </w:tabs>
            <w:spacing w:before="60" w:line="240" w:lineRule="auto"/>
            <w:ind w:left="360"/>
            <w:rPr>
              <w:noProof/>
              <w:color w:val="000000"/>
            </w:rPr>
          </w:pPr>
          <w:hyperlink w:anchor="_bq5f6uup8tya">
            <w:r>
              <w:rPr>
                <w:noProof/>
                <w:color w:val="000000"/>
              </w:rPr>
              <w:t>The Panic Monster</w:t>
            </w:r>
          </w:hyperlink>
          <w:r>
            <w:rPr>
              <w:noProof/>
              <w:color w:val="000000"/>
            </w:rPr>
            <w:tab/>
          </w:r>
          <w:r>
            <w:rPr>
              <w:noProof/>
            </w:rPr>
            <w:fldChar w:fldCharType="begin"/>
          </w:r>
          <w:r>
            <w:rPr>
              <w:noProof/>
            </w:rPr>
            <w:instrText xml:space="preserve"> PAGEREF _bq5f6uup8tya \h </w:instrText>
          </w:r>
          <w:r>
            <w:rPr>
              <w:noProof/>
            </w:rPr>
          </w:r>
          <w:r>
            <w:rPr>
              <w:noProof/>
            </w:rPr>
            <w:fldChar w:fldCharType="separate"/>
          </w:r>
          <w:r>
            <w:rPr>
              <w:noProof/>
            </w:rPr>
            <w:t>16</w:t>
          </w:r>
          <w:r>
            <w:rPr>
              <w:noProof/>
            </w:rPr>
            <w:fldChar w:fldCharType="end"/>
          </w:r>
        </w:p>
        <w:p w14:paraId="01A69A4D" w14:textId="77777777" w:rsidR="002A250B" w:rsidRDefault="00DD7EE7" w:rsidP="00DD7EE7">
          <w:pPr>
            <w:pStyle w:val="normal0"/>
            <w:tabs>
              <w:tab w:val="right" w:pos="6230"/>
            </w:tabs>
            <w:spacing w:before="60" w:line="240" w:lineRule="auto"/>
            <w:ind w:left="360"/>
            <w:rPr>
              <w:noProof/>
              <w:color w:val="000000"/>
            </w:rPr>
          </w:pPr>
          <w:hyperlink w:anchor="_2nua3vk083lx">
            <w:r>
              <w:rPr>
                <w:noProof/>
                <w:color w:val="000000"/>
              </w:rPr>
              <w:t>Postdoc union</w:t>
            </w:r>
          </w:hyperlink>
          <w:r>
            <w:rPr>
              <w:noProof/>
              <w:color w:val="000000"/>
            </w:rPr>
            <w:tab/>
          </w:r>
          <w:r>
            <w:rPr>
              <w:noProof/>
            </w:rPr>
            <w:fldChar w:fldCharType="begin"/>
          </w:r>
          <w:r>
            <w:rPr>
              <w:noProof/>
            </w:rPr>
            <w:instrText xml:space="preserve"> PAGEREF _2nua3vk083lx \h </w:instrText>
          </w:r>
          <w:r>
            <w:rPr>
              <w:noProof/>
            </w:rPr>
          </w:r>
          <w:r>
            <w:rPr>
              <w:noProof/>
            </w:rPr>
            <w:fldChar w:fldCharType="separate"/>
          </w:r>
          <w:r>
            <w:rPr>
              <w:noProof/>
            </w:rPr>
            <w:t>16</w:t>
          </w:r>
          <w:r>
            <w:rPr>
              <w:noProof/>
            </w:rPr>
            <w:fldChar w:fldCharType="end"/>
          </w:r>
        </w:p>
        <w:p w14:paraId="6F7A31FE" w14:textId="77777777" w:rsidR="002A250B" w:rsidRDefault="00DD7EE7" w:rsidP="00DD7EE7">
          <w:pPr>
            <w:pStyle w:val="normal0"/>
            <w:tabs>
              <w:tab w:val="right" w:pos="6230"/>
            </w:tabs>
            <w:spacing w:before="60" w:line="240" w:lineRule="auto"/>
            <w:ind w:left="360"/>
            <w:rPr>
              <w:noProof/>
              <w:color w:val="000000"/>
            </w:rPr>
          </w:pPr>
          <w:hyperlink w:anchor="_wxxmmrweta57">
            <w:r>
              <w:rPr>
                <w:noProof/>
                <w:color w:val="000000"/>
              </w:rPr>
              <w:t>Postdoc resources</w:t>
            </w:r>
          </w:hyperlink>
          <w:r>
            <w:rPr>
              <w:noProof/>
              <w:color w:val="000000"/>
            </w:rPr>
            <w:tab/>
          </w:r>
          <w:r>
            <w:rPr>
              <w:noProof/>
            </w:rPr>
            <w:fldChar w:fldCharType="begin"/>
          </w:r>
          <w:r>
            <w:rPr>
              <w:noProof/>
            </w:rPr>
            <w:instrText xml:space="preserve"> PAGEREF _wxxmmrweta57 \h </w:instrText>
          </w:r>
          <w:r>
            <w:rPr>
              <w:noProof/>
            </w:rPr>
          </w:r>
          <w:r>
            <w:rPr>
              <w:noProof/>
            </w:rPr>
            <w:fldChar w:fldCharType="separate"/>
          </w:r>
          <w:r>
            <w:rPr>
              <w:noProof/>
            </w:rPr>
            <w:t>17</w:t>
          </w:r>
          <w:r>
            <w:rPr>
              <w:noProof/>
            </w:rPr>
            <w:fldChar w:fldCharType="end"/>
          </w:r>
        </w:p>
        <w:p w14:paraId="3DDCDC0E" w14:textId="77777777" w:rsidR="002A250B" w:rsidRDefault="00DD7EE7" w:rsidP="00DD7EE7">
          <w:pPr>
            <w:pStyle w:val="normal0"/>
            <w:tabs>
              <w:tab w:val="right" w:pos="6230"/>
            </w:tabs>
            <w:spacing w:before="60" w:line="240" w:lineRule="auto"/>
            <w:ind w:left="360"/>
            <w:rPr>
              <w:noProof/>
              <w:color w:val="000000"/>
            </w:rPr>
          </w:pPr>
          <w:hyperlink w:anchor="_e2so2377i8t">
            <w:r>
              <w:rPr>
                <w:noProof/>
                <w:color w:val="000000"/>
              </w:rPr>
              <w:t>Vacation days</w:t>
            </w:r>
          </w:hyperlink>
          <w:r>
            <w:rPr>
              <w:noProof/>
              <w:color w:val="000000"/>
            </w:rPr>
            <w:tab/>
          </w:r>
          <w:r>
            <w:rPr>
              <w:noProof/>
            </w:rPr>
            <w:fldChar w:fldCharType="begin"/>
          </w:r>
          <w:r>
            <w:rPr>
              <w:noProof/>
            </w:rPr>
            <w:instrText xml:space="preserve"> PAGEREF _e2so2377i8t \h </w:instrText>
          </w:r>
          <w:r>
            <w:rPr>
              <w:noProof/>
            </w:rPr>
          </w:r>
          <w:r>
            <w:rPr>
              <w:noProof/>
            </w:rPr>
            <w:fldChar w:fldCharType="separate"/>
          </w:r>
          <w:r>
            <w:rPr>
              <w:noProof/>
            </w:rPr>
            <w:t>17</w:t>
          </w:r>
          <w:r>
            <w:rPr>
              <w:noProof/>
            </w:rPr>
            <w:fldChar w:fldCharType="end"/>
          </w:r>
        </w:p>
        <w:p w14:paraId="5CF2D0FD" w14:textId="77777777" w:rsidR="002A250B" w:rsidRDefault="00DD7EE7" w:rsidP="00DD7EE7">
          <w:pPr>
            <w:pStyle w:val="normal0"/>
            <w:tabs>
              <w:tab w:val="right" w:pos="6230"/>
            </w:tabs>
            <w:spacing w:before="60" w:line="240" w:lineRule="auto"/>
            <w:ind w:left="360"/>
            <w:rPr>
              <w:noProof/>
              <w:color w:val="000000"/>
            </w:rPr>
          </w:pPr>
          <w:hyperlink w:anchor="_yxfu2z9a1ltj">
            <w:r>
              <w:rPr>
                <w:noProof/>
                <w:color w:val="000000"/>
              </w:rPr>
              <w:t>What to do if you’re sick</w:t>
            </w:r>
          </w:hyperlink>
          <w:r>
            <w:rPr>
              <w:noProof/>
              <w:color w:val="000000"/>
            </w:rPr>
            <w:tab/>
          </w:r>
          <w:r>
            <w:rPr>
              <w:noProof/>
            </w:rPr>
            <w:fldChar w:fldCharType="begin"/>
          </w:r>
          <w:r>
            <w:rPr>
              <w:noProof/>
            </w:rPr>
            <w:instrText xml:space="preserve"> PAGEREF _yxfu2z9a1ltj \h </w:instrText>
          </w:r>
          <w:r>
            <w:rPr>
              <w:noProof/>
            </w:rPr>
          </w:r>
          <w:r>
            <w:rPr>
              <w:noProof/>
            </w:rPr>
            <w:fldChar w:fldCharType="separate"/>
          </w:r>
          <w:r>
            <w:rPr>
              <w:noProof/>
            </w:rPr>
            <w:t>17</w:t>
          </w:r>
          <w:r>
            <w:rPr>
              <w:noProof/>
            </w:rPr>
            <w:fldChar w:fldCharType="end"/>
          </w:r>
        </w:p>
        <w:p w14:paraId="6A4853D2" w14:textId="77777777" w:rsidR="002A250B" w:rsidRDefault="00DD7EE7" w:rsidP="00DD7EE7">
          <w:pPr>
            <w:pStyle w:val="normal0"/>
            <w:tabs>
              <w:tab w:val="right" w:pos="6230"/>
            </w:tabs>
            <w:spacing w:before="60" w:line="240" w:lineRule="auto"/>
            <w:ind w:left="360"/>
            <w:rPr>
              <w:noProof/>
              <w:color w:val="000000"/>
            </w:rPr>
          </w:pPr>
          <w:hyperlink w:anchor="_7oh1c9rqn1kl">
            <w:r>
              <w:rPr>
                <w:noProof/>
                <w:color w:val="000000"/>
              </w:rPr>
              <w:t>Filling out your timecard (LETS)</w:t>
            </w:r>
          </w:hyperlink>
          <w:r>
            <w:rPr>
              <w:noProof/>
              <w:color w:val="000000"/>
            </w:rPr>
            <w:tab/>
          </w:r>
          <w:r>
            <w:rPr>
              <w:noProof/>
            </w:rPr>
            <w:fldChar w:fldCharType="begin"/>
          </w:r>
          <w:r>
            <w:rPr>
              <w:noProof/>
            </w:rPr>
            <w:instrText xml:space="preserve"> PAGEREF _7oh1c9rqn1kl \h </w:instrText>
          </w:r>
          <w:r>
            <w:rPr>
              <w:noProof/>
            </w:rPr>
          </w:r>
          <w:r>
            <w:rPr>
              <w:noProof/>
            </w:rPr>
            <w:fldChar w:fldCharType="separate"/>
          </w:r>
          <w:r>
            <w:rPr>
              <w:noProof/>
            </w:rPr>
            <w:t>18</w:t>
          </w:r>
          <w:r>
            <w:rPr>
              <w:noProof/>
            </w:rPr>
            <w:fldChar w:fldCharType="end"/>
          </w:r>
        </w:p>
        <w:p w14:paraId="73C49E4A" w14:textId="77777777" w:rsidR="002A250B" w:rsidRDefault="00DD7EE7" w:rsidP="00DD7EE7">
          <w:pPr>
            <w:pStyle w:val="normal0"/>
            <w:tabs>
              <w:tab w:val="right" w:pos="6230"/>
            </w:tabs>
            <w:spacing w:before="60" w:line="240" w:lineRule="auto"/>
            <w:ind w:left="360"/>
            <w:rPr>
              <w:noProof/>
              <w:color w:val="000000"/>
            </w:rPr>
          </w:pPr>
          <w:hyperlink w:anchor="_ieqfl0exwxhf">
            <w:r>
              <w:rPr>
                <w:noProof/>
                <w:color w:val="000000"/>
              </w:rPr>
              <w:t>Miscellaneous administrative issues</w:t>
            </w:r>
          </w:hyperlink>
          <w:r>
            <w:rPr>
              <w:noProof/>
              <w:color w:val="000000"/>
            </w:rPr>
            <w:tab/>
          </w:r>
          <w:r>
            <w:rPr>
              <w:noProof/>
            </w:rPr>
            <w:fldChar w:fldCharType="begin"/>
          </w:r>
          <w:r>
            <w:rPr>
              <w:noProof/>
            </w:rPr>
            <w:instrText xml:space="preserve"> PAGERE</w:instrText>
          </w:r>
          <w:r>
            <w:rPr>
              <w:noProof/>
            </w:rPr>
            <w:instrText xml:space="preserve">F _ieqfl0exwxhf \h </w:instrText>
          </w:r>
          <w:r>
            <w:rPr>
              <w:noProof/>
            </w:rPr>
          </w:r>
          <w:r>
            <w:rPr>
              <w:noProof/>
            </w:rPr>
            <w:fldChar w:fldCharType="separate"/>
          </w:r>
          <w:r>
            <w:rPr>
              <w:noProof/>
            </w:rPr>
            <w:t>18</w:t>
          </w:r>
          <w:r>
            <w:rPr>
              <w:noProof/>
            </w:rPr>
            <w:fldChar w:fldCharType="end"/>
          </w:r>
        </w:p>
        <w:p w14:paraId="58F97883" w14:textId="77777777" w:rsidR="002A250B" w:rsidRDefault="00DD7EE7" w:rsidP="00DD7EE7">
          <w:pPr>
            <w:pStyle w:val="normal0"/>
            <w:tabs>
              <w:tab w:val="right" w:pos="6230"/>
            </w:tabs>
            <w:spacing w:before="60" w:line="240" w:lineRule="auto"/>
            <w:ind w:left="360"/>
            <w:rPr>
              <w:noProof/>
              <w:color w:val="000000"/>
            </w:rPr>
          </w:pPr>
          <w:hyperlink w:anchor="_7xi9c6bo876g">
            <w:r>
              <w:rPr>
                <w:noProof/>
                <w:color w:val="000000"/>
              </w:rPr>
              <w:t>Other issues</w:t>
            </w:r>
          </w:hyperlink>
          <w:r>
            <w:rPr>
              <w:noProof/>
              <w:color w:val="000000"/>
            </w:rPr>
            <w:tab/>
          </w:r>
          <w:r>
            <w:rPr>
              <w:noProof/>
            </w:rPr>
            <w:fldChar w:fldCharType="begin"/>
          </w:r>
          <w:r>
            <w:rPr>
              <w:noProof/>
            </w:rPr>
            <w:instrText xml:space="preserve"> PAGEREF _7xi9c6bo876g \h </w:instrText>
          </w:r>
          <w:r>
            <w:rPr>
              <w:noProof/>
            </w:rPr>
          </w:r>
          <w:r>
            <w:rPr>
              <w:noProof/>
            </w:rPr>
            <w:fldChar w:fldCharType="separate"/>
          </w:r>
          <w:r>
            <w:rPr>
              <w:noProof/>
            </w:rPr>
            <w:t>19</w:t>
          </w:r>
          <w:r>
            <w:rPr>
              <w:noProof/>
            </w:rPr>
            <w:fldChar w:fldCharType="end"/>
          </w:r>
          <w:bookmarkStart w:id="2" w:name="_GoBack"/>
          <w:bookmarkEnd w:id="2"/>
        </w:p>
        <w:p w14:paraId="75912EB3" w14:textId="77777777" w:rsidR="002A250B" w:rsidRDefault="00DD7EE7" w:rsidP="00DD7EE7">
          <w:pPr>
            <w:pStyle w:val="normal0"/>
            <w:tabs>
              <w:tab w:val="right" w:pos="6230"/>
            </w:tabs>
            <w:spacing w:before="200" w:line="240" w:lineRule="auto"/>
            <w:rPr>
              <w:noProof/>
              <w:color w:val="000000"/>
            </w:rPr>
          </w:pPr>
          <w:hyperlink w:anchor="_1cntorieiryb">
            <w:r>
              <w:rPr>
                <w:b/>
                <w:noProof/>
                <w:color w:val="000000"/>
              </w:rPr>
              <w:t>Places to work outside of your office</w:t>
            </w:r>
          </w:hyperlink>
          <w:r>
            <w:rPr>
              <w:b/>
              <w:noProof/>
              <w:color w:val="000000"/>
            </w:rPr>
            <w:tab/>
          </w:r>
          <w:r>
            <w:rPr>
              <w:noProof/>
            </w:rPr>
            <w:fldChar w:fldCharType="begin"/>
          </w:r>
          <w:r>
            <w:rPr>
              <w:noProof/>
            </w:rPr>
            <w:instrText xml:space="preserve"> PAGEREF _1cntorieiryb \h </w:instrText>
          </w:r>
          <w:r>
            <w:rPr>
              <w:noProof/>
            </w:rPr>
          </w:r>
          <w:r>
            <w:rPr>
              <w:noProof/>
            </w:rPr>
            <w:fldChar w:fldCharType="separate"/>
          </w:r>
          <w:r>
            <w:rPr>
              <w:noProof/>
            </w:rPr>
            <w:t>19</w:t>
          </w:r>
          <w:r>
            <w:rPr>
              <w:noProof/>
            </w:rPr>
            <w:fldChar w:fldCharType="end"/>
          </w:r>
        </w:p>
        <w:p w14:paraId="5DB9858F" w14:textId="77777777" w:rsidR="002A250B" w:rsidRDefault="00DD7EE7" w:rsidP="00DD7EE7">
          <w:pPr>
            <w:pStyle w:val="normal0"/>
            <w:tabs>
              <w:tab w:val="right" w:pos="6230"/>
            </w:tabs>
            <w:spacing w:before="200" w:line="240" w:lineRule="auto"/>
            <w:rPr>
              <w:noProof/>
              <w:color w:val="000000"/>
            </w:rPr>
          </w:pPr>
          <w:hyperlink w:anchor="_54zal9cc1nfh">
            <w:r>
              <w:rPr>
                <w:b/>
                <w:noProof/>
                <w:color w:val="000000"/>
              </w:rPr>
              <w:t>Making purchases</w:t>
            </w:r>
          </w:hyperlink>
          <w:r>
            <w:rPr>
              <w:b/>
              <w:noProof/>
              <w:color w:val="000000"/>
            </w:rPr>
            <w:tab/>
          </w:r>
          <w:r>
            <w:rPr>
              <w:noProof/>
            </w:rPr>
            <w:fldChar w:fldCharType="begin"/>
          </w:r>
          <w:r>
            <w:rPr>
              <w:noProof/>
            </w:rPr>
            <w:instrText xml:space="preserve"> PAGEREF _54zal9cc1nfh \h </w:instrText>
          </w:r>
          <w:r>
            <w:rPr>
              <w:noProof/>
            </w:rPr>
          </w:r>
          <w:r>
            <w:rPr>
              <w:noProof/>
            </w:rPr>
            <w:fldChar w:fldCharType="separate"/>
          </w:r>
          <w:r>
            <w:rPr>
              <w:noProof/>
            </w:rPr>
            <w:t>22</w:t>
          </w:r>
          <w:r>
            <w:rPr>
              <w:noProof/>
            </w:rPr>
            <w:fldChar w:fldCharType="end"/>
          </w:r>
        </w:p>
        <w:p w14:paraId="31459498" w14:textId="77777777" w:rsidR="002A250B" w:rsidRDefault="00DD7EE7" w:rsidP="00DD7EE7">
          <w:pPr>
            <w:pStyle w:val="normal0"/>
            <w:tabs>
              <w:tab w:val="right" w:pos="6230"/>
            </w:tabs>
            <w:spacing w:before="200" w:line="240" w:lineRule="auto"/>
            <w:rPr>
              <w:noProof/>
              <w:color w:val="000000"/>
            </w:rPr>
          </w:pPr>
          <w:hyperlink w:anchor="_rj2su7sfw4b3">
            <w:r>
              <w:rPr>
                <w:b/>
                <w:noProof/>
                <w:color w:val="000000"/>
              </w:rPr>
              <w:t>Booking conference travel</w:t>
            </w:r>
          </w:hyperlink>
          <w:r>
            <w:rPr>
              <w:b/>
              <w:noProof/>
              <w:color w:val="000000"/>
            </w:rPr>
            <w:tab/>
          </w:r>
          <w:r>
            <w:rPr>
              <w:noProof/>
            </w:rPr>
            <w:fldChar w:fldCharType="begin"/>
          </w:r>
          <w:r>
            <w:rPr>
              <w:noProof/>
            </w:rPr>
            <w:instrText xml:space="preserve"> PAGEREF _rj2su7sfw4b3 \h </w:instrText>
          </w:r>
          <w:r>
            <w:rPr>
              <w:noProof/>
            </w:rPr>
          </w:r>
          <w:r>
            <w:rPr>
              <w:noProof/>
            </w:rPr>
            <w:fldChar w:fldCharType="separate"/>
          </w:r>
          <w:r>
            <w:rPr>
              <w:noProof/>
            </w:rPr>
            <w:t>23</w:t>
          </w:r>
          <w:r>
            <w:rPr>
              <w:noProof/>
            </w:rPr>
            <w:fldChar w:fldCharType="end"/>
          </w:r>
        </w:p>
        <w:p w14:paraId="5562564C" w14:textId="77777777" w:rsidR="002A250B" w:rsidRDefault="00DD7EE7" w:rsidP="00DD7EE7">
          <w:pPr>
            <w:pStyle w:val="normal0"/>
            <w:tabs>
              <w:tab w:val="right" w:pos="6230"/>
            </w:tabs>
            <w:spacing w:before="200" w:line="240" w:lineRule="auto"/>
            <w:rPr>
              <w:noProof/>
              <w:color w:val="000000"/>
            </w:rPr>
          </w:pPr>
          <w:hyperlink w:anchor="_epejtjc8vy9c">
            <w:r>
              <w:rPr>
                <w:b/>
                <w:noProof/>
                <w:color w:val="000000"/>
              </w:rPr>
              <w:t>Asking your advisor for research help</w:t>
            </w:r>
          </w:hyperlink>
          <w:r>
            <w:rPr>
              <w:b/>
              <w:noProof/>
              <w:color w:val="000000"/>
            </w:rPr>
            <w:tab/>
          </w:r>
          <w:r>
            <w:rPr>
              <w:noProof/>
            </w:rPr>
            <w:fldChar w:fldCharType="begin"/>
          </w:r>
          <w:r>
            <w:rPr>
              <w:noProof/>
            </w:rPr>
            <w:instrText xml:space="preserve"> PAGEREF _epejtjc8vy9c \h </w:instrText>
          </w:r>
          <w:r>
            <w:rPr>
              <w:noProof/>
            </w:rPr>
          </w:r>
          <w:r>
            <w:rPr>
              <w:noProof/>
            </w:rPr>
            <w:fldChar w:fldCharType="separate"/>
          </w:r>
          <w:r>
            <w:rPr>
              <w:noProof/>
            </w:rPr>
            <w:t>25</w:t>
          </w:r>
          <w:r>
            <w:rPr>
              <w:noProof/>
            </w:rPr>
            <w:fldChar w:fldCharType="end"/>
          </w:r>
        </w:p>
        <w:p w14:paraId="38957B99" w14:textId="77777777" w:rsidR="002A250B" w:rsidRDefault="00DD7EE7" w:rsidP="00DD7EE7">
          <w:pPr>
            <w:pStyle w:val="normal0"/>
            <w:tabs>
              <w:tab w:val="right" w:pos="6230"/>
            </w:tabs>
            <w:spacing w:before="60" w:line="240" w:lineRule="auto"/>
            <w:ind w:left="360"/>
            <w:rPr>
              <w:noProof/>
              <w:color w:val="000000"/>
            </w:rPr>
          </w:pPr>
          <w:hyperlink w:anchor="_uoy9z5dg1w8q">
            <w:r>
              <w:rPr>
                <w:noProof/>
                <w:color w:val="000000"/>
              </w:rPr>
              <w:t>Face-to-face meetings: weekly 15-minute checkups and targeted meetings</w:t>
            </w:r>
          </w:hyperlink>
          <w:r>
            <w:rPr>
              <w:noProof/>
              <w:color w:val="000000"/>
            </w:rPr>
            <w:tab/>
          </w:r>
          <w:r>
            <w:rPr>
              <w:noProof/>
            </w:rPr>
            <w:fldChar w:fldCharType="begin"/>
          </w:r>
          <w:r>
            <w:rPr>
              <w:noProof/>
            </w:rPr>
            <w:instrText xml:space="preserve"> PAGEREF _uo</w:instrText>
          </w:r>
          <w:r>
            <w:rPr>
              <w:noProof/>
            </w:rPr>
            <w:instrText xml:space="preserve">y9z5dg1w8q \h </w:instrText>
          </w:r>
          <w:r>
            <w:rPr>
              <w:noProof/>
            </w:rPr>
          </w:r>
          <w:r>
            <w:rPr>
              <w:noProof/>
            </w:rPr>
            <w:fldChar w:fldCharType="separate"/>
          </w:r>
          <w:r>
            <w:rPr>
              <w:noProof/>
            </w:rPr>
            <w:t>25</w:t>
          </w:r>
          <w:r>
            <w:rPr>
              <w:noProof/>
            </w:rPr>
            <w:fldChar w:fldCharType="end"/>
          </w:r>
        </w:p>
        <w:p w14:paraId="59B37C30" w14:textId="77777777" w:rsidR="002A250B" w:rsidRDefault="00DD7EE7" w:rsidP="00DD7EE7">
          <w:pPr>
            <w:pStyle w:val="normal0"/>
            <w:tabs>
              <w:tab w:val="right" w:pos="6230"/>
            </w:tabs>
            <w:spacing w:before="60" w:line="240" w:lineRule="auto"/>
            <w:ind w:left="360"/>
            <w:rPr>
              <w:noProof/>
              <w:color w:val="000000"/>
            </w:rPr>
          </w:pPr>
          <w:hyperlink w:anchor="_iy30rcdn196n">
            <w:r>
              <w:rPr>
                <w:noProof/>
                <w:color w:val="000000"/>
              </w:rPr>
              <w:t>Email help (and general guidance)</w:t>
            </w:r>
          </w:hyperlink>
          <w:r>
            <w:rPr>
              <w:noProof/>
              <w:color w:val="000000"/>
            </w:rPr>
            <w:tab/>
          </w:r>
          <w:r>
            <w:rPr>
              <w:noProof/>
            </w:rPr>
            <w:fldChar w:fldCharType="begin"/>
          </w:r>
          <w:r>
            <w:rPr>
              <w:noProof/>
            </w:rPr>
            <w:instrText xml:space="preserve"> PAGEREF _iy30rcdn196n \h </w:instrText>
          </w:r>
          <w:r>
            <w:rPr>
              <w:noProof/>
            </w:rPr>
          </w:r>
          <w:r>
            <w:rPr>
              <w:noProof/>
            </w:rPr>
            <w:fldChar w:fldCharType="separate"/>
          </w:r>
          <w:r>
            <w:rPr>
              <w:noProof/>
            </w:rPr>
            <w:t>27</w:t>
          </w:r>
          <w:r>
            <w:rPr>
              <w:noProof/>
            </w:rPr>
            <w:fldChar w:fldCharType="end"/>
          </w:r>
        </w:p>
        <w:p w14:paraId="55B034F2" w14:textId="77777777" w:rsidR="002A250B" w:rsidRDefault="00DD7EE7" w:rsidP="00DD7EE7">
          <w:pPr>
            <w:pStyle w:val="normal0"/>
            <w:tabs>
              <w:tab w:val="right" w:pos="6230"/>
            </w:tabs>
            <w:spacing w:before="60" w:line="240" w:lineRule="auto"/>
            <w:ind w:left="360"/>
            <w:rPr>
              <w:noProof/>
              <w:color w:val="000000"/>
            </w:rPr>
          </w:pPr>
          <w:hyperlink w:anchor="_f243xfz6b2sl">
            <w:r>
              <w:rPr>
                <w:noProof/>
                <w:color w:val="000000"/>
              </w:rPr>
              <w:t>Software help groups</w:t>
            </w:r>
          </w:hyperlink>
          <w:r>
            <w:rPr>
              <w:noProof/>
              <w:color w:val="000000"/>
            </w:rPr>
            <w:tab/>
          </w:r>
          <w:r>
            <w:rPr>
              <w:noProof/>
            </w:rPr>
            <w:fldChar w:fldCharType="begin"/>
          </w:r>
          <w:r>
            <w:rPr>
              <w:noProof/>
            </w:rPr>
            <w:instrText xml:space="preserve"> PAGEREF _f243xfz6b2sl \h </w:instrText>
          </w:r>
          <w:r>
            <w:rPr>
              <w:noProof/>
            </w:rPr>
          </w:r>
          <w:r>
            <w:rPr>
              <w:noProof/>
            </w:rPr>
            <w:fldChar w:fldCharType="separate"/>
          </w:r>
          <w:r>
            <w:rPr>
              <w:noProof/>
            </w:rPr>
            <w:t>28</w:t>
          </w:r>
          <w:r>
            <w:rPr>
              <w:noProof/>
            </w:rPr>
            <w:fldChar w:fldCharType="end"/>
          </w:r>
        </w:p>
        <w:p w14:paraId="63EC1D40" w14:textId="77777777" w:rsidR="002A250B" w:rsidRDefault="00DD7EE7" w:rsidP="00DD7EE7">
          <w:pPr>
            <w:pStyle w:val="normal0"/>
            <w:tabs>
              <w:tab w:val="right" w:pos="6230"/>
            </w:tabs>
            <w:spacing w:before="200" w:line="240" w:lineRule="auto"/>
            <w:rPr>
              <w:noProof/>
              <w:color w:val="000000"/>
            </w:rPr>
          </w:pPr>
          <w:hyperlink w:anchor="_d7lbodocuuqn">
            <w:r>
              <w:rPr>
                <w:b/>
                <w:noProof/>
                <w:color w:val="000000"/>
              </w:rPr>
              <w:t>Friday Afternoon Tinkerings (FATs)</w:t>
            </w:r>
          </w:hyperlink>
          <w:r>
            <w:rPr>
              <w:b/>
              <w:noProof/>
              <w:color w:val="000000"/>
            </w:rPr>
            <w:tab/>
          </w:r>
          <w:r>
            <w:rPr>
              <w:noProof/>
            </w:rPr>
            <w:fldChar w:fldCharType="begin"/>
          </w:r>
          <w:r>
            <w:rPr>
              <w:noProof/>
            </w:rPr>
            <w:instrText xml:space="preserve"> PAGEREF _d7lbodocuuqn \h </w:instrText>
          </w:r>
          <w:r>
            <w:rPr>
              <w:noProof/>
            </w:rPr>
          </w:r>
          <w:r>
            <w:rPr>
              <w:noProof/>
            </w:rPr>
            <w:fldChar w:fldCharType="separate"/>
          </w:r>
          <w:r>
            <w:rPr>
              <w:noProof/>
            </w:rPr>
            <w:t>29</w:t>
          </w:r>
          <w:r>
            <w:rPr>
              <w:noProof/>
            </w:rPr>
            <w:fldChar w:fldCharType="end"/>
          </w:r>
        </w:p>
        <w:p w14:paraId="742B0B52" w14:textId="77777777" w:rsidR="002A250B" w:rsidRDefault="00DD7EE7" w:rsidP="00DD7EE7">
          <w:pPr>
            <w:pStyle w:val="normal0"/>
            <w:tabs>
              <w:tab w:val="right" w:pos="6230"/>
            </w:tabs>
            <w:spacing w:before="60" w:line="240" w:lineRule="auto"/>
            <w:ind w:left="360"/>
            <w:rPr>
              <w:noProof/>
              <w:color w:val="000000"/>
            </w:rPr>
          </w:pPr>
          <w:hyperlink w:anchor="_qr6xeytjx67j">
            <w:r>
              <w:rPr>
                <w:noProof/>
                <w:color w:val="000000"/>
              </w:rPr>
              <w:t>FAT rules</w:t>
            </w:r>
          </w:hyperlink>
          <w:r>
            <w:rPr>
              <w:noProof/>
              <w:color w:val="000000"/>
            </w:rPr>
            <w:tab/>
          </w:r>
          <w:r>
            <w:rPr>
              <w:noProof/>
            </w:rPr>
            <w:fldChar w:fldCharType="begin"/>
          </w:r>
          <w:r>
            <w:rPr>
              <w:noProof/>
            </w:rPr>
            <w:instrText xml:space="preserve"> PAGEREF _qr6xeytjx67j \h </w:instrText>
          </w:r>
          <w:r>
            <w:rPr>
              <w:noProof/>
            </w:rPr>
          </w:r>
          <w:r>
            <w:rPr>
              <w:noProof/>
            </w:rPr>
            <w:fldChar w:fldCharType="separate"/>
          </w:r>
          <w:r>
            <w:rPr>
              <w:noProof/>
            </w:rPr>
            <w:t>30</w:t>
          </w:r>
          <w:r>
            <w:rPr>
              <w:noProof/>
            </w:rPr>
            <w:fldChar w:fldCharType="end"/>
          </w:r>
        </w:p>
        <w:p w14:paraId="325E3849" w14:textId="77777777" w:rsidR="002A250B" w:rsidRDefault="00DD7EE7" w:rsidP="00DD7EE7">
          <w:pPr>
            <w:pStyle w:val="normal0"/>
            <w:tabs>
              <w:tab w:val="right" w:pos="6230"/>
            </w:tabs>
            <w:spacing w:before="60" w:line="240" w:lineRule="auto"/>
            <w:ind w:left="360"/>
            <w:rPr>
              <w:noProof/>
              <w:color w:val="000000"/>
            </w:rPr>
          </w:pPr>
          <w:hyperlink w:anchor="_38ttwxi0mark">
            <w:r>
              <w:rPr>
                <w:noProof/>
                <w:color w:val="000000"/>
              </w:rPr>
              <w:t>Metrics for successful FATs</w:t>
            </w:r>
          </w:hyperlink>
          <w:r>
            <w:rPr>
              <w:noProof/>
              <w:color w:val="000000"/>
            </w:rPr>
            <w:tab/>
          </w:r>
          <w:r>
            <w:rPr>
              <w:noProof/>
            </w:rPr>
            <w:fldChar w:fldCharType="begin"/>
          </w:r>
          <w:r>
            <w:rPr>
              <w:noProof/>
            </w:rPr>
            <w:instrText xml:space="preserve"> PAGEREF _38ttwxi0mark \h </w:instrText>
          </w:r>
          <w:r>
            <w:rPr>
              <w:noProof/>
            </w:rPr>
          </w:r>
          <w:r>
            <w:rPr>
              <w:noProof/>
            </w:rPr>
            <w:fldChar w:fldCharType="separate"/>
          </w:r>
          <w:r>
            <w:rPr>
              <w:noProof/>
            </w:rPr>
            <w:t>31</w:t>
          </w:r>
          <w:r>
            <w:rPr>
              <w:noProof/>
            </w:rPr>
            <w:fldChar w:fldCharType="end"/>
          </w:r>
        </w:p>
        <w:p w14:paraId="63A206C8" w14:textId="77777777" w:rsidR="002A250B" w:rsidRDefault="00DD7EE7" w:rsidP="00DD7EE7">
          <w:pPr>
            <w:pStyle w:val="normal0"/>
            <w:tabs>
              <w:tab w:val="right" w:pos="6230"/>
            </w:tabs>
            <w:spacing w:before="200" w:line="240" w:lineRule="auto"/>
            <w:rPr>
              <w:noProof/>
              <w:color w:val="000000"/>
            </w:rPr>
          </w:pPr>
          <w:hyperlink w:anchor="_xva8uyo3w8af">
            <w:r>
              <w:rPr>
                <w:b/>
                <w:noProof/>
                <w:color w:val="000000"/>
              </w:rPr>
              <w:t>Our computing systems</w:t>
            </w:r>
          </w:hyperlink>
          <w:r>
            <w:rPr>
              <w:b/>
              <w:noProof/>
              <w:color w:val="000000"/>
            </w:rPr>
            <w:tab/>
          </w:r>
          <w:r>
            <w:rPr>
              <w:noProof/>
            </w:rPr>
            <w:fldChar w:fldCharType="begin"/>
          </w:r>
          <w:r>
            <w:rPr>
              <w:noProof/>
            </w:rPr>
            <w:instrText xml:space="preserve"> PAGEREF _xva8uyo3w8af \h </w:instrText>
          </w:r>
          <w:r>
            <w:rPr>
              <w:noProof/>
            </w:rPr>
          </w:r>
          <w:r>
            <w:rPr>
              <w:noProof/>
            </w:rPr>
            <w:fldChar w:fldCharType="separate"/>
          </w:r>
          <w:r>
            <w:rPr>
              <w:noProof/>
            </w:rPr>
            <w:t>32</w:t>
          </w:r>
          <w:r>
            <w:rPr>
              <w:noProof/>
            </w:rPr>
            <w:fldChar w:fldCharType="end"/>
          </w:r>
        </w:p>
        <w:p w14:paraId="59EB24AF" w14:textId="77777777" w:rsidR="002A250B" w:rsidRDefault="00DD7EE7" w:rsidP="00DD7EE7">
          <w:pPr>
            <w:pStyle w:val="normal0"/>
            <w:tabs>
              <w:tab w:val="right" w:pos="6230"/>
            </w:tabs>
            <w:spacing w:before="60" w:line="240" w:lineRule="auto"/>
            <w:ind w:left="360"/>
            <w:rPr>
              <w:noProof/>
              <w:color w:val="000000"/>
            </w:rPr>
          </w:pPr>
          <w:hyperlink w:anchor="_r1ibyno40076">
            <w:r>
              <w:rPr>
                <w:noProof/>
                <w:color w:val="000000"/>
              </w:rPr>
              <w:t>NERSC</w:t>
            </w:r>
          </w:hyperlink>
          <w:r>
            <w:rPr>
              <w:noProof/>
              <w:color w:val="000000"/>
            </w:rPr>
            <w:tab/>
          </w:r>
          <w:r>
            <w:rPr>
              <w:noProof/>
            </w:rPr>
            <w:fldChar w:fldCharType="begin"/>
          </w:r>
          <w:r>
            <w:rPr>
              <w:noProof/>
            </w:rPr>
            <w:instrText xml:space="preserve"> PAGEREF _r1ibyno40076 \h </w:instrText>
          </w:r>
          <w:r>
            <w:rPr>
              <w:noProof/>
            </w:rPr>
          </w:r>
          <w:r>
            <w:rPr>
              <w:noProof/>
            </w:rPr>
            <w:fldChar w:fldCharType="separate"/>
          </w:r>
          <w:r>
            <w:rPr>
              <w:noProof/>
            </w:rPr>
            <w:t>32</w:t>
          </w:r>
          <w:r>
            <w:rPr>
              <w:noProof/>
            </w:rPr>
            <w:fldChar w:fldCharType="end"/>
          </w:r>
        </w:p>
        <w:p w14:paraId="2CEB3B58" w14:textId="77777777" w:rsidR="002A250B" w:rsidRDefault="00DD7EE7" w:rsidP="00DD7EE7">
          <w:pPr>
            <w:pStyle w:val="normal0"/>
            <w:tabs>
              <w:tab w:val="right" w:pos="6230"/>
            </w:tabs>
            <w:spacing w:before="60" w:line="240" w:lineRule="auto"/>
            <w:ind w:left="720"/>
            <w:rPr>
              <w:noProof/>
              <w:color w:val="000000"/>
            </w:rPr>
          </w:pPr>
          <w:hyperlink w:anchor="_cvmzmoh87r11">
            <w:r>
              <w:rPr>
                <w:noProof/>
                <w:color w:val="000000"/>
              </w:rPr>
              <w:t>Automatic job submission on NERSC: crontab</w:t>
            </w:r>
          </w:hyperlink>
          <w:r>
            <w:rPr>
              <w:noProof/>
              <w:color w:val="000000"/>
            </w:rPr>
            <w:tab/>
          </w:r>
          <w:r>
            <w:rPr>
              <w:noProof/>
            </w:rPr>
            <w:fldChar w:fldCharType="begin"/>
          </w:r>
          <w:r>
            <w:rPr>
              <w:noProof/>
            </w:rPr>
            <w:instrText xml:space="preserve"> PAGEREF _cvmzmoh87r11 \h </w:instrText>
          </w:r>
          <w:r>
            <w:rPr>
              <w:noProof/>
            </w:rPr>
          </w:r>
          <w:r>
            <w:rPr>
              <w:noProof/>
            </w:rPr>
            <w:fldChar w:fldCharType="separate"/>
          </w:r>
          <w:r>
            <w:rPr>
              <w:noProof/>
            </w:rPr>
            <w:t>33</w:t>
          </w:r>
          <w:r>
            <w:rPr>
              <w:noProof/>
            </w:rPr>
            <w:fldChar w:fldCharType="end"/>
          </w:r>
        </w:p>
        <w:p w14:paraId="57507CC7" w14:textId="77777777" w:rsidR="002A250B" w:rsidRDefault="00DD7EE7" w:rsidP="00DD7EE7">
          <w:pPr>
            <w:pStyle w:val="normal0"/>
            <w:tabs>
              <w:tab w:val="right" w:pos="6230"/>
            </w:tabs>
            <w:spacing w:before="60" w:line="240" w:lineRule="auto"/>
            <w:ind w:left="720"/>
            <w:rPr>
              <w:noProof/>
              <w:color w:val="000000"/>
            </w:rPr>
          </w:pPr>
          <w:hyperlink w:anchor="_i7s1u7euh3p">
            <w:r>
              <w:rPr>
                <w:noProof/>
                <w:color w:val="000000"/>
              </w:rPr>
              <w:t>Running Jupyter Notebooks on Cori</w:t>
            </w:r>
          </w:hyperlink>
          <w:r>
            <w:rPr>
              <w:noProof/>
              <w:color w:val="000000"/>
            </w:rPr>
            <w:tab/>
          </w:r>
          <w:r>
            <w:rPr>
              <w:noProof/>
            </w:rPr>
            <w:fldChar w:fldCharType="begin"/>
          </w:r>
          <w:r>
            <w:rPr>
              <w:noProof/>
            </w:rPr>
            <w:instrText xml:space="preserve"> PAGER</w:instrText>
          </w:r>
          <w:r>
            <w:rPr>
              <w:noProof/>
            </w:rPr>
            <w:instrText xml:space="preserve">EF _i7s1u7euh3p \h </w:instrText>
          </w:r>
          <w:r>
            <w:rPr>
              <w:noProof/>
            </w:rPr>
          </w:r>
          <w:r>
            <w:rPr>
              <w:noProof/>
            </w:rPr>
            <w:fldChar w:fldCharType="separate"/>
          </w:r>
          <w:r>
            <w:rPr>
              <w:noProof/>
            </w:rPr>
            <w:t>35</w:t>
          </w:r>
          <w:r>
            <w:rPr>
              <w:noProof/>
            </w:rPr>
            <w:fldChar w:fldCharType="end"/>
          </w:r>
        </w:p>
        <w:p w14:paraId="45CFC804" w14:textId="77777777" w:rsidR="002A250B" w:rsidRDefault="00DD7EE7" w:rsidP="00DD7EE7">
          <w:pPr>
            <w:pStyle w:val="normal0"/>
            <w:tabs>
              <w:tab w:val="right" w:pos="6230"/>
            </w:tabs>
            <w:spacing w:before="60" w:line="240" w:lineRule="auto"/>
            <w:ind w:left="360"/>
            <w:rPr>
              <w:noProof/>
              <w:color w:val="000000"/>
            </w:rPr>
          </w:pPr>
          <w:hyperlink w:anchor="_usjko2yye9gu">
            <w:r>
              <w:rPr>
                <w:noProof/>
                <w:color w:val="000000"/>
              </w:rPr>
              <w:t>Lawrencium</w:t>
            </w:r>
          </w:hyperlink>
          <w:r>
            <w:rPr>
              <w:noProof/>
              <w:color w:val="000000"/>
            </w:rPr>
            <w:tab/>
          </w:r>
          <w:r>
            <w:rPr>
              <w:noProof/>
            </w:rPr>
            <w:fldChar w:fldCharType="begin"/>
          </w:r>
          <w:r>
            <w:rPr>
              <w:noProof/>
            </w:rPr>
            <w:instrText xml:space="preserve"> PAGEREF _usjko2yye9gu \h </w:instrText>
          </w:r>
          <w:r>
            <w:rPr>
              <w:noProof/>
            </w:rPr>
          </w:r>
          <w:r>
            <w:rPr>
              <w:noProof/>
            </w:rPr>
            <w:fldChar w:fldCharType="separate"/>
          </w:r>
          <w:r>
            <w:rPr>
              <w:noProof/>
            </w:rPr>
            <w:t>35</w:t>
          </w:r>
          <w:r>
            <w:rPr>
              <w:noProof/>
            </w:rPr>
            <w:fldChar w:fldCharType="end"/>
          </w:r>
        </w:p>
        <w:p w14:paraId="4F39269B" w14:textId="77777777" w:rsidR="002A250B" w:rsidRDefault="00DD7EE7" w:rsidP="00DD7EE7">
          <w:pPr>
            <w:pStyle w:val="normal0"/>
            <w:tabs>
              <w:tab w:val="right" w:pos="6230"/>
            </w:tabs>
            <w:spacing w:before="60" w:line="240" w:lineRule="auto"/>
            <w:ind w:left="360"/>
            <w:rPr>
              <w:noProof/>
              <w:color w:val="000000"/>
            </w:rPr>
          </w:pPr>
          <w:hyperlink w:anchor="_n8nbq5203lva">
            <w:r>
              <w:rPr>
                <w:noProof/>
                <w:color w:val="000000"/>
              </w:rPr>
              <w:t>ALCF and OLCF</w:t>
            </w:r>
          </w:hyperlink>
          <w:r>
            <w:rPr>
              <w:noProof/>
              <w:color w:val="000000"/>
            </w:rPr>
            <w:tab/>
          </w:r>
          <w:r>
            <w:rPr>
              <w:noProof/>
            </w:rPr>
            <w:fldChar w:fldCharType="begin"/>
          </w:r>
          <w:r>
            <w:rPr>
              <w:noProof/>
            </w:rPr>
            <w:instrText xml:space="preserve"> PAGEREF _n8nbq5203lva \h </w:instrText>
          </w:r>
          <w:r>
            <w:rPr>
              <w:noProof/>
            </w:rPr>
          </w:r>
          <w:r>
            <w:rPr>
              <w:noProof/>
            </w:rPr>
            <w:fldChar w:fldCharType="separate"/>
          </w:r>
          <w:r>
            <w:rPr>
              <w:noProof/>
            </w:rPr>
            <w:t>36</w:t>
          </w:r>
          <w:r>
            <w:rPr>
              <w:noProof/>
            </w:rPr>
            <w:fldChar w:fldCharType="end"/>
          </w:r>
        </w:p>
        <w:p w14:paraId="5E8AEA63" w14:textId="77777777" w:rsidR="002A250B" w:rsidRDefault="00DD7EE7" w:rsidP="00DD7EE7">
          <w:pPr>
            <w:pStyle w:val="normal0"/>
            <w:tabs>
              <w:tab w:val="right" w:pos="6230"/>
            </w:tabs>
            <w:spacing w:before="200" w:line="240" w:lineRule="auto"/>
            <w:rPr>
              <w:noProof/>
              <w:color w:val="000000"/>
            </w:rPr>
          </w:pPr>
          <w:hyperlink w:anchor="_2oshe1irhc1n">
            <w:r>
              <w:rPr>
                <w:b/>
                <w:noProof/>
                <w:color w:val="000000"/>
              </w:rPr>
              <w:t>Our software stack</w:t>
            </w:r>
          </w:hyperlink>
          <w:r>
            <w:rPr>
              <w:b/>
              <w:noProof/>
              <w:color w:val="000000"/>
            </w:rPr>
            <w:tab/>
          </w:r>
          <w:r>
            <w:rPr>
              <w:noProof/>
            </w:rPr>
            <w:fldChar w:fldCharType="begin"/>
          </w:r>
          <w:r>
            <w:rPr>
              <w:noProof/>
            </w:rPr>
            <w:instrText xml:space="preserve"> PAGEREF _2oshe1irhc1n \h </w:instrText>
          </w:r>
          <w:r>
            <w:rPr>
              <w:noProof/>
            </w:rPr>
          </w:r>
          <w:r>
            <w:rPr>
              <w:noProof/>
            </w:rPr>
            <w:fldChar w:fldCharType="separate"/>
          </w:r>
          <w:r>
            <w:rPr>
              <w:noProof/>
            </w:rPr>
            <w:t>36</w:t>
          </w:r>
          <w:r>
            <w:rPr>
              <w:noProof/>
            </w:rPr>
            <w:fldChar w:fldCharType="end"/>
          </w:r>
        </w:p>
        <w:p w14:paraId="124ECF41" w14:textId="77777777" w:rsidR="002A250B" w:rsidRDefault="00DD7EE7" w:rsidP="00DD7EE7">
          <w:pPr>
            <w:pStyle w:val="normal0"/>
            <w:tabs>
              <w:tab w:val="right" w:pos="6230"/>
            </w:tabs>
            <w:spacing w:before="200" w:line="240" w:lineRule="auto"/>
            <w:rPr>
              <w:noProof/>
              <w:color w:val="000000"/>
            </w:rPr>
          </w:pPr>
          <w:hyperlink w:anchor="_s75bjrss4ws5">
            <w:r>
              <w:rPr>
                <w:b/>
                <w:noProof/>
                <w:color w:val="000000"/>
              </w:rPr>
              <w:t>Res</w:t>
            </w:r>
            <w:r>
              <w:rPr>
                <w:b/>
                <w:noProof/>
                <w:color w:val="000000"/>
              </w:rPr>
              <w:t>ources for learning new topics</w:t>
            </w:r>
          </w:hyperlink>
          <w:r>
            <w:rPr>
              <w:b/>
              <w:noProof/>
              <w:color w:val="000000"/>
            </w:rPr>
            <w:tab/>
          </w:r>
          <w:r>
            <w:rPr>
              <w:noProof/>
            </w:rPr>
            <w:fldChar w:fldCharType="begin"/>
          </w:r>
          <w:r>
            <w:rPr>
              <w:noProof/>
            </w:rPr>
            <w:instrText xml:space="preserve"> PAGEREF _s75bjrss4ws5 \h </w:instrText>
          </w:r>
          <w:r>
            <w:rPr>
              <w:noProof/>
            </w:rPr>
          </w:r>
          <w:r>
            <w:rPr>
              <w:noProof/>
            </w:rPr>
            <w:fldChar w:fldCharType="separate"/>
          </w:r>
          <w:r>
            <w:rPr>
              <w:noProof/>
            </w:rPr>
            <w:t>38</w:t>
          </w:r>
          <w:r>
            <w:rPr>
              <w:noProof/>
            </w:rPr>
            <w:fldChar w:fldCharType="end"/>
          </w:r>
        </w:p>
        <w:p w14:paraId="7471AAAE" w14:textId="77777777" w:rsidR="002A250B" w:rsidRDefault="00DD7EE7" w:rsidP="00DD7EE7">
          <w:pPr>
            <w:pStyle w:val="normal0"/>
            <w:tabs>
              <w:tab w:val="right" w:pos="6230"/>
            </w:tabs>
            <w:spacing w:before="60" w:line="240" w:lineRule="auto"/>
            <w:ind w:left="360"/>
            <w:rPr>
              <w:noProof/>
              <w:color w:val="000000"/>
            </w:rPr>
          </w:pPr>
          <w:hyperlink w:anchor="_47ra5uo3kgru">
            <w:r>
              <w:rPr>
                <w:noProof/>
                <w:color w:val="000000"/>
              </w:rPr>
              <w:t>Slack</w:t>
            </w:r>
          </w:hyperlink>
          <w:r>
            <w:rPr>
              <w:noProof/>
              <w:color w:val="000000"/>
            </w:rPr>
            <w:tab/>
          </w:r>
          <w:r>
            <w:rPr>
              <w:noProof/>
            </w:rPr>
            <w:fldChar w:fldCharType="begin"/>
          </w:r>
          <w:r>
            <w:rPr>
              <w:noProof/>
            </w:rPr>
            <w:instrText xml:space="preserve"> PAGEREF _47ra5uo3kgru \h </w:instrText>
          </w:r>
          <w:r>
            <w:rPr>
              <w:noProof/>
            </w:rPr>
          </w:r>
          <w:r>
            <w:rPr>
              <w:noProof/>
            </w:rPr>
            <w:fldChar w:fldCharType="separate"/>
          </w:r>
          <w:r>
            <w:rPr>
              <w:noProof/>
            </w:rPr>
            <w:t>38</w:t>
          </w:r>
          <w:r>
            <w:rPr>
              <w:noProof/>
            </w:rPr>
            <w:fldChar w:fldCharType="end"/>
          </w:r>
        </w:p>
        <w:p w14:paraId="47ADCCA6" w14:textId="77777777" w:rsidR="002A250B" w:rsidRDefault="00DD7EE7" w:rsidP="00DD7EE7">
          <w:pPr>
            <w:pStyle w:val="normal0"/>
            <w:tabs>
              <w:tab w:val="right" w:pos="6230"/>
            </w:tabs>
            <w:spacing w:before="60" w:line="240" w:lineRule="auto"/>
            <w:ind w:left="360"/>
            <w:rPr>
              <w:noProof/>
              <w:color w:val="000000"/>
            </w:rPr>
          </w:pPr>
          <w:hyperlink w:anchor="_m2lhzfelxmfy">
            <w:r>
              <w:rPr>
                <w:noProof/>
                <w:color w:val="000000"/>
              </w:rPr>
              <w:t>Books: LBNL, UC Berkeley, public libraries, and the “group library”</w:t>
            </w:r>
          </w:hyperlink>
          <w:r>
            <w:rPr>
              <w:noProof/>
              <w:color w:val="000000"/>
            </w:rPr>
            <w:tab/>
          </w:r>
          <w:r>
            <w:rPr>
              <w:noProof/>
            </w:rPr>
            <w:fldChar w:fldCharType="begin"/>
          </w:r>
          <w:r>
            <w:rPr>
              <w:noProof/>
            </w:rPr>
            <w:instrText xml:space="preserve"> PAGEREF _m2lhzfelxmfy \h </w:instrText>
          </w:r>
          <w:r>
            <w:rPr>
              <w:noProof/>
            </w:rPr>
          </w:r>
          <w:r>
            <w:rPr>
              <w:noProof/>
            </w:rPr>
            <w:fldChar w:fldCharType="separate"/>
          </w:r>
          <w:r>
            <w:rPr>
              <w:noProof/>
            </w:rPr>
            <w:t>38</w:t>
          </w:r>
          <w:r>
            <w:rPr>
              <w:noProof/>
            </w:rPr>
            <w:fldChar w:fldCharType="end"/>
          </w:r>
        </w:p>
        <w:p w14:paraId="7190C475" w14:textId="77777777" w:rsidR="002A250B" w:rsidRDefault="00DD7EE7" w:rsidP="00DD7EE7">
          <w:pPr>
            <w:pStyle w:val="normal0"/>
            <w:tabs>
              <w:tab w:val="right" w:pos="6230"/>
            </w:tabs>
            <w:spacing w:before="60" w:line="240" w:lineRule="auto"/>
            <w:ind w:left="360"/>
            <w:rPr>
              <w:noProof/>
              <w:color w:val="000000"/>
            </w:rPr>
          </w:pPr>
          <w:hyperlink w:anchor="_lc285osv7e74">
            <w:r>
              <w:rPr>
                <w:noProof/>
                <w:color w:val="000000"/>
              </w:rPr>
              <w:t>Materials Science</w:t>
            </w:r>
          </w:hyperlink>
          <w:r>
            <w:rPr>
              <w:noProof/>
              <w:color w:val="000000"/>
            </w:rPr>
            <w:tab/>
          </w:r>
          <w:r>
            <w:rPr>
              <w:noProof/>
            </w:rPr>
            <w:fldChar w:fldCharType="begin"/>
          </w:r>
          <w:r>
            <w:rPr>
              <w:noProof/>
            </w:rPr>
            <w:instrText xml:space="preserve"> PAGEREF _lc285osv7e74 \h </w:instrText>
          </w:r>
          <w:r>
            <w:rPr>
              <w:noProof/>
            </w:rPr>
          </w:r>
          <w:r>
            <w:rPr>
              <w:noProof/>
            </w:rPr>
            <w:fldChar w:fldCharType="separate"/>
          </w:r>
          <w:r>
            <w:rPr>
              <w:noProof/>
            </w:rPr>
            <w:t>39</w:t>
          </w:r>
          <w:r>
            <w:rPr>
              <w:noProof/>
            </w:rPr>
            <w:fldChar w:fldCharType="end"/>
          </w:r>
        </w:p>
        <w:p w14:paraId="59CDB9A2" w14:textId="77777777" w:rsidR="002A250B" w:rsidRDefault="00DD7EE7" w:rsidP="00DD7EE7">
          <w:pPr>
            <w:pStyle w:val="normal0"/>
            <w:tabs>
              <w:tab w:val="right" w:pos="6230"/>
            </w:tabs>
            <w:spacing w:before="60" w:line="240" w:lineRule="auto"/>
            <w:ind w:left="720"/>
            <w:rPr>
              <w:noProof/>
              <w:color w:val="000000"/>
            </w:rPr>
          </w:pPr>
          <w:hyperlink w:anchor="_lhwiho90cger">
            <w:r>
              <w:rPr>
                <w:noProof/>
                <w:color w:val="000000"/>
              </w:rPr>
              <w:t>Densi</w:t>
            </w:r>
            <w:r>
              <w:rPr>
                <w:noProof/>
                <w:color w:val="000000"/>
              </w:rPr>
              <w:t>ty functional theory</w:t>
            </w:r>
          </w:hyperlink>
          <w:r>
            <w:rPr>
              <w:noProof/>
              <w:color w:val="000000"/>
            </w:rPr>
            <w:tab/>
          </w:r>
          <w:r>
            <w:rPr>
              <w:noProof/>
            </w:rPr>
            <w:fldChar w:fldCharType="begin"/>
          </w:r>
          <w:r>
            <w:rPr>
              <w:noProof/>
            </w:rPr>
            <w:instrText xml:space="preserve"> PAGEREF _lhwiho90cger \h </w:instrText>
          </w:r>
          <w:r>
            <w:rPr>
              <w:noProof/>
            </w:rPr>
          </w:r>
          <w:r>
            <w:rPr>
              <w:noProof/>
            </w:rPr>
            <w:fldChar w:fldCharType="separate"/>
          </w:r>
          <w:r>
            <w:rPr>
              <w:noProof/>
            </w:rPr>
            <w:t>39</w:t>
          </w:r>
          <w:r>
            <w:rPr>
              <w:noProof/>
            </w:rPr>
            <w:fldChar w:fldCharType="end"/>
          </w:r>
        </w:p>
        <w:p w14:paraId="445762E1" w14:textId="77777777" w:rsidR="002A250B" w:rsidRDefault="00DD7EE7" w:rsidP="00DD7EE7">
          <w:pPr>
            <w:pStyle w:val="normal0"/>
            <w:tabs>
              <w:tab w:val="right" w:pos="6230"/>
            </w:tabs>
            <w:spacing w:before="60" w:line="240" w:lineRule="auto"/>
            <w:ind w:left="720"/>
            <w:rPr>
              <w:noProof/>
              <w:color w:val="000000"/>
            </w:rPr>
          </w:pPr>
          <w:hyperlink w:anchor="_enldgxw8jlw">
            <w:r>
              <w:rPr>
                <w:noProof/>
                <w:color w:val="000000"/>
              </w:rPr>
              <w:t>General materials science topics</w:t>
            </w:r>
          </w:hyperlink>
          <w:r>
            <w:rPr>
              <w:noProof/>
              <w:color w:val="000000"/>
            </w:rPr>
            <w:tab/>
          </w:r>
          <w:r>
            <w:rPr>
              <w:noProof/>
            </w:rPr>
            <w:fldChar w:fldCharType="begin"/>
          </w:r>
          <w:r>
            <w:rPr>
              <w:noProof/>
            </w:rPr>
            <w:instrText xml:space="preserve"> PAGEREF _enldgxw8jlw \h </w:instrText>
          </w:r>
          <w:r>
            <w:rPr>
              <w:noProof/>
            </w:rPr>
          </w:r>
          <w:r>
            <w:rPr>
              <w:noProof/>
            </w:rPr>
            <w:fldChar w:fldCharType="separate"/>
          </w:r>
          <w:r>
            <w:rPr>
              <w:noProof/>
            </w:rPr>
            <w:t>40</w:t>
          </w:r>
          <w:r>
            <w:rPr>
              <w:noProof/>
            </w:rPr>
            <w:fldChar w:fldCharType="end"/>
          </w:r>
        </w:p>
        <w:p w14:paraId="67792236" w14:textId="77777777" w:rsidR="002A250B" w:rsidRDefault="00DD7EE7" w:rsidP="00DD7EE7">
          <w:pPr>
            <w:pStyle w:val="normal0"/>
            <w:tabs>
              <w:tab w:val="right" w:pos="6230"/>
            </w:tabs>
            <w:spacing w:before="60" w:line="240" w:lineRule="auto"/>
            <w:ind w:left="720"/>
            <w:rPr>
              <w:noProof/>
              <w:color w:val="000000"/>
            </w:rPr>
          </w:pPr>
          <w:hyperlink w:anchor="_no33g6gk97h0">
            <w:r>
              <w:rPr>
                <w:noProof/>
                <w:color w:val="000000"/>
              </w:rPr>
              <w:t>Online tools</w:t>
            </w:r>
          </w:hyperlink>
          <w:r>
            <w:rPr>
              <w:noProof/>
              <w:color w:val="000000"/>
            </w:rPr>
            <w:tab/>
          </w:r>
          <w:r>
            <w:rPr>
              <w:noProof/>
            </w:rPr>
            <w:fldChar w:fldCharType="begin"/>
          </w:r>
          <w:r>
            <w:rPr>
              <w:noProof/>
            </w:rPr>
            <w:instrText xml:space="preserve"> PAGEREF _no33g6gk97h0 \h </w:instrText>
          </w:r>
          <w:r>
            <w:rPr>
              <w:noProof/>
            </w:rPr>
          </w:r>
          <w:r>
            <w:rPr>
              <w:noProof/>
            </w:rPr>
            <w:fldChar w:fldCharType="separate"/>
          </w:r>
          <w:r>
            <w:rPr>
              <w:noProof/>
            </w:rPr>
            <w:t>40</w:t>
          </w:r>
          <w:r>
            <w:rPr>
              <w:noProof/>
            </w:rPr>
            <w:fldChar w:fldCharType="end"/>
          </w:r>
        </w:p>
        <w:p w14:paraId="2D224E9B" w14:textId="77777777" w:rsidR="002A250B" w:rsidRDefault="00DD7EE7" w:rsidP="00DD7EE7">
          <w:pPr>
            <w:pStyle w:val="normal0"/>
            <w:tabs>
              <w:tab w:val="right" w:pos="6230"/>
            </w:tabs>
            <w:spacing w:before="60" w:line="240" w:lineRule="auto"/>
            <w:ind w:left="360"/>
            <w:rPr>
              <w:noProof/>
              <w:color w:val="000000"/>
            </w:rPr>
          </w:pPr>
          <w:hyperlink w:anchor="_xjo0n6x8kw8f">
            <w:r>
              <w:rPr>
                <w:noProof/>
                <w:color w:val="000000"/>
              </w:rPr>
              <w:t>Computer programming</w:t>
            </w:r>
          </w:hyperlink>
          <w:r>
            <w:rPr>
              <w:noProof/>
              <w:color w:val="000000"/>
            </w:rPr>
            <w:tab/>
          </w:r>
          <w:r>
            <w:rPr>
              <w:noProof/>
            </w:rPr>
            <w:fldChar w:fldCharType="begin"/>
          </w:r>
          <w:r>
            <w:rPr>
              <w:noProof/>
            </w:rPr>
            <w:instrText xml:space="preserve"> PAGEREF _xjo0n6x8kw8f \h </w:instrText>
          </w:r>
          <w:r>
            <w:rPr>
              <w:noProof/>
            </w:rPr>
          </w:r>
          <w:r>
            <w:rPr>
              <w:noProof/>
            </w:rPr>
            <w:fldChar w:fldCharType="separate"/>
          </w:r>
          <w:r>
            <w:rPr>
              <w:noProof/>
            </w:rPr>
            <w:t>41</w:t>
          </w:r>
          <w:r>
            <w:rPr>
              <w:noProof/>
            </w:rPr>
            <w:fldChar w:fldCharType="end"/>
          </w:r>
        </w:p>
        <w:p w14:paraId="182E53BF" w14:textId="77777777" w:rsidR="002A250B" w:rsidRDefault="00DD7EE7" w:rsidP="00DD7EE7">
          <w:pPr>
            <w:pStyle w:val="normal0"/>
            <w:tabs>
              <w:tab w:val="right" w:pos="6230"/>
            </w:tabs>
            <w:spacing w:before="60" w:line="240" w:lineRule="auto"/>
            <w:ind w:left="720"/>
            <w:rPr>
              <w:noProof/>
              <w:color w:val="000000"/>
            </w:rPr>
          </w:pPr>
          <w:hyperlink w:anchor="_16ulxofbf14">
            <w:r>
              <w:rPr>
                <w:noProof/>
                <w:color w:val="000000"/>
              </w:rPr>
              <w:t>Py</w:t>
            </w:r>
            <w:r>
              <w:rPr>
                <w:noProof/>
                <w:color w:val="000000"/>
              </w:rPr>
              <w:t>thon</w:t>
            </w:r>
          </w:hyperlink>
          <w:r>
            <w:rPr>
              <w:noProof/>
              <w:color w:val="000000"/>
            </w:rPr>
            <w:tab/>
          </w:r>
          <w:r>
            <w:rPr>
              <w:noProof/>
            </w:rPr>
            <w:fldChar w:fldCharType="begin"/>
          </w:r>
          <w:r>
            <w:rPr>
              <w:noProof/>
            </w:rPr>
            <w:instrText xml:space="preserve"> PAGEREF _16ulxofbf14 \h </w:instrText>
          </w:r>
          <w:r>
            <w:rPr>
              <w:noProof/>
            </w:rPr>
          </w:r>
          <w:r>
            <w:rPr>
              <w:noProof/>
            </w:rPr>
            <w:fldChar w:fldCharType="separate"/>
          </w:r>
          <w:r>
            <w:rPr>
              <w:noProof/>
            </w:rPr>
            <w:t>41</w:t>
          </w:r>
          <w:r>
            <w:rPr>
              <w:noProof/>
            </w:rPr>
            <w:fldChar w:fldCharType="end"/>
          </w:r>
        </w:p>
        <w:p w14:paraId="444F8C25" w14:textId="77777777" w:rsidR="002A250B" w:rsidRDefault="00DD7EE7" w:rsidP="00DD7EE7">
          <w:pPr>
            <w:pStyle w:val="normal0"/>
            <w:tabs>
              <w:tab w:val="right" w:pos="6230"/>
            </w:tabs>
            <w:spacing w:before="60" w:line="240" w:lineRule="auto"/>
            <w:ind w:left="720"/>
            <w:rPr>
              <w:noProof/>
              <w:color w:val="000000"/>
            </w:rPr>
          </w:pPr>
          <w:hyperlink w:anchor="_fk2zi0t0bf6z">
            <w:r>
              <w:rPr>
                <w:noProof/>
                <w:color w:val="000000"/>
              </w:rPr>
              <w:t>Data mining and Data Analysis</w:t>
            </w:r>
          </w:hyperlink>
          <w:r>
            <w:rPr>
              <w:noProof/>
              <w:color w:val="000000"/>
            </w:rPr>
            <w:tab/>
          </w:r>
          <w:r>
            <w:rPr>
              <w:noProof/>
            </w:rPr>
            <w:fldChar w:fldCharType="begin"/>
          </w:r>
          <w:r>
            <w:rPr>
              <w:noProof/>
            </w:rPr>
            <w:instrText xml:space="preserve"> PAGEREF _fk2zi0t0bf6z \h </w:instrText>
          </w:r>
          <w:r>
            <w:rPr>
              <w:noProof/>
            </w:rPr>
          </w:r>
          <w:r>
            <w:rPr>
              <w:noProof/>
            </w:rPr>
            <w:fldChar w:fldCharType="separate"/>
          </w:r>
          <w:r>
            <w:rPr>
              <w:noProof/>
            </w:rPr>
            <w:t>41</w:t>
          </w:r>
          <w:r>
            <w:rPr>
              <w:noProof/>
            </w:rPr>
            <w:fldChar w:fldCharType="end"/>
          </w:r>
        </w:p>
        <w:p w14:paraId="3AC04567" w14:textId="77777777" w:rsidR="002A250B" w:rsidRDefault="00DD7EE7" w:rsidP="00DD7EE7">
          <w:pPr>
            <w:pStyle w:val="normal0"/>
            <w:tabs>
              <w:tab w:val="right" w:pos="6230"/>
            </w:tabs>
            <w:spacing w:before="60" w:line="240" w:lineRule="auto"/>
            <w:ind w:left="720"/>
            <w:rPr>
              <w:noProof/>
              <w:color w:val="000000"/>
            </w:rPr>
          </w:pPr>
          <w:hyperlink w:anchor="_sbrp1pj0e88z">
            <w:r>
              <w:rPr>
                <w:noProof/>
                <w:color w:val="000000"/>
              </w:rPr>
              <w:t>MongoDb</w:t>
            </w:r>
          </w:hyperlink>
          <w:r>
            <w:rPr>
              <w:noProof/>
              <w:color w:val="000000"/>
            </w:rPr>
            <w:tab/>
          </w:r>
          <w:r>
            <w:rPr>
              <w:noProof/>
            </w:rPr>
            <w:fldChar w:fldCharType="begin"/>
          </w:r>
          <w:r>
            <w:rPr>
              <w:noProof/>
            </w:rPr>
            <w:instrText xml:space="preserve"> PAGEREF _sbrp1pj0e88z \h </w:instrText>
          </w:r>
          <w:r>
            <w:rPr>
              <w:noProof/>
            </w:rPr>
          </w:r>
          <w:r>
            <w:rPr>
              <w:noProof/>
            </w:rPr>
            <w:fldChar w:fldCharType="separate"/>
          </w:r>
          <w:r>
            <w:rPr>
              <w:noProof/>
            </w:rPr>
            <w:t>42</w:t>
          </w:r>
          <w:r>
            <w:rPr>
              <w:noProof/>
            </w:rPr>
            <w:fldChar w:fldCharType="end"/>
          </w:r>
        </w:p>
        <w:p w14:paraId="7D3351B6" w14:textId="77777777" w:rsidR="002A250B" w:rsidRDefault="00DD7EE7" w:rsidP="00DD7EE7">
          <w:pPr>
            <w:pStyle w:val="normal0"/>
            <w:tabs>
              <w:tab w:val="right" w:pos="6230"/>
            </w:tabs>
            <w:spacing w:before="60" w:line="240" w:lineRule="auto"/>
            <w:ind w:left="360"/>
            <w:rPr>
              <w:noProof/>
              <w:color w:val="000000"/>
            </w:rPr>
          </w:pPr>
          <w:hyperlink w:anchor="_iusyxq2r92jz">
            <w:r>
              <w:rPr>
                <w:noProof/>
                <w:color w:val="000000"/>
              </w:rPr>
              <w:t>Professional skills: writing papers and presenting talks and posters</w:t>
            </w:r>
          </w:hyperlink>
          <w:r>
            <w:rPr>
              <w:noProof/>
              <w:color w:val="000000"/>
            </w:rPr>
            <w:tab/>
          </w:r>
          <w:r>
            <w:rPr>
              <w:noProof/>
            </w:rPr>
            <w:fldChar w:fldCharType="begin"/>
          </w:r>
          <w:r>
            <w:rPr>
              <w:noProof/>
            </w:rPr>
            <w:instrText xml:space="preserve"> PAG</w:instrText>
          </w:r>
          <w:r>
            <w:rPr>
              <w:noProof/>
            </w:rPr>
            <w:instrText xml:space="preserve">EREF _iusyxq2r92jz \h </w:instrText>
          </w:r>
          <w:r>
            <w:rPr>
              <w:noProof/>
            </w:rPr>
          </w:r>
          <w:r>
            <w:rPr>
              <w:noProof/>
            </w:rPr>
            <w:fldChar w:fldCharType="separate"/>
          </w:r>
          <w:r>
            <w:rPr>
              <w:noProof/>
            </w:rPr>
            <w:t>42</w:t>
          </w:r>
          <w:r>
            <w:rPr>
              <w:noProof/>
            </w:rPr>
            <w:fldChar w:fldCharType="end"/>
          </w:r>
        </w:p>
        <w:p w14:paraId="34D2B664" w14:textId="77777777" w:rsidR="002A250B" w:rsidRDefault="00DD7EE7" w:rsidP="00DD7EE7">
          <w:pPr>
            <w:pStyle w:val="normal0"/>
            <w:tabs>
              <w:tab w:val="right" w:pos="6230"/>
            </w:tabs>
            <w:spacing w:before="200" w:line="240" w:lineRule="auto"/>
            <w:rPr>
              <w:noProof/>
              <w:color w:val="000000"/>
            </w:rPr>
          </w:pPr>
          <w:hyperlink w:anchor="_vh53aokej7fj">
            <w:r>
              <w:rPr>
                <w:b/>
                <w:noProof/>
                <w:color w:val="000000"/>
              </w:rPr>
              <w:t>Eleven questions for self-assessment</w:t>
            </w:r>
          </w:hyperlink>
          <w:r>
            <w:rPr>
              <w:b/>
              <w:noProof/>
              <w:color w:val="000000"/>
            </w:rPr>
            <w:tab/>
          </w:r>
          <w:r>
            <w:rPr>
              <w:noProof/>
            </w:rPr>
            <w:fldChar w:fldCharType="begin"/>
          </w:r>
          <w:r>
            <w:rPr>
              <w:noProof/>
            </w:rPr>
            <w:instrText xml:space="preserve"> PAGEREF _vh53aokej7fj \h </w:instrText>
          </w:r>
          <w:r>
            <w:rPr>
              <w:noProof/>
            </w:rPr>
          </w:r>
          <w:r>
            <w:rPr>
              <w:noProof/>
            </w:rPr>
            <w:fldChar w:fldCharType="separate"/>
          </w:r>
          <w:r>
            <w:rPr>
              <w:noProof/>
            </w:rPr>
            <w:t>43</w:t>
          </w:r>
          <w:r>
            <w:rPr>
              <w:noProof/>
            </w:rPr>
            <w:fldChar w:fldCharType="end"/>
          </w:r>
        </w:p>
        <w:p w14:paraId="12ABFD29" w14:textId="77777777" w:rsidR="002A250B" w:rsidRDefault="00DD7EE7" w:rsidP="00DD7EE7">
          <w:pPr>
            <w:pStyle w:val="normal0"/>
            <w:tabs>
              <w:tab w:val="right" w:pos="6230"/>
            </w:tabs>
            <w:spacing w:before="200" w:line="240" w:lineRule="auto"/>
            <w:rPr>
              <w:noProof/>
              <w:color w:val="000000"/>
            </w:rPr>
          </w:pPr>
          <w:hyperlink w:anchor="_h4j4nhlrkp8i">
            <w:r>
              <w:rPr>
                <w:b/>
                <w:noProof/>
                <w:color w:val="000000"/>
              </w:rPr>
              <w:t>Group events</w:t>
            </w:r>
          </w:hyperlink>
          <w:r>
            <w:rPr>
              <w:b/>
              <w:noProof/>
              <w:color w:val="000000"/>
            </w:rPr>
            <w:tab/>
          </w:r>
          <w:r>
            <w:rPr>
              <w:noProof/>
            </w:rPr>
            <w:fldChar w:fldCharType="begin"/>
          </w:r>
          <w:r>
            <w:rPr>
              <w:noProof/>
            </w:rPr>
            <w:instrText xml:space="preserve"> PAGEREF _h4j4nhlrkp8i \h </w:instrText>
          </w:r>
          <w:r>
            <w:rPr>
              <w:noProof/>
            </w:rPr>
          </w:r>
          <w:r>
            <w:rPr>
              <w:noProof/>
            </w:rPr>
            <w:fldChar w:fldCharType="separate"/>
          </w:r>
          <w:r>
            <w:rPr>
              <w:noProof/>
            </w:rPr>
            <w:t>46</w:t>
          </w:r>
          <w:r>
            <w:rPr>
              <w:noProof/>
            </w:rPr>
            <w:fldChar w:fldCharType="end"/>
          </w:r>
        </w:p>
        <w:p w14:paraId="6B1BD7C6" w14:textId="77777777" w:rsidR="002A250B" w:rsidRDefault="00DD7EE7" w:rsidP="00DD7EE7">
          <w:pPr>
            <w:pStyle w:val="normal0"/>
            <w:tabs>
              <w:tab w:val="right" w:pos="6230"/>
            </w:tabs>
            <w:spacing w:before="200" w:line="240" w:lineRule="auto"/>
            <w:rPr>
              <w:noProof/>
              <w:color w:val="000000"/>
            </w:rPr>
          </w:pPr>
          <w:hyperlink w:anchor="_n8650diko31i">
            <w:r>
              <w:rPr>
                <w:b/>
                <w:noProof/>
                <w:color w:val="000000"/>
              </w:rPr>
              <w:t>Fun things to do in the area</w:t>
            </w:r>
          </w:hyperlink>
          <w:r>
            <w:rPr>
              <w:b/>
              <w:noProof/>
              <w:color w:val="000000"/>
            </w:rPr>
            <w:tab/>
          </w:r>
          <w:r>
            <w:rPr>
              <w:noProof/>
            </w:rPr>
            <w:fldChar w:fldCharType="begin"/>
          </w:r>
          <w:r>
            <w:rPr>
              <w:noProof/>
            </w:rPr>
            <w:instrText xml:space="preserve"> PAGEREF _n8650diko31i \h </w:instrText>
          </w:r>
          <w:r>
            <w:rPr>
              <w:noProof/>
            </w:rPr>
          </w:r>
          <w:r>
            <w:rPr>
              <w:noProof/>
            </w:rPr>
            <w:fldChar w:fldCharType="separate"/>
          </w:r>
          <w:r>
            <w:rPr>
              <w:noProof/>
            </w:rPr>
            <w:t>46</w:t>
          </w:r>
          <w:r>
            <w:rPr>
              <w:noProof/>
            </w:rPr>
            <w:fldChar w:fldCharType="end"/>
          </w:r>
        </w:p>
        <w:p w14:paraId="2631A484" w14:textId="77777777" w:rsidR="002A250B" w:rsidRDefault="00DD7EE7" w:rsidP="00DD7EE7">
          <w:pPr>
            <w:pStyle w:val="normal0"/>
            <w:tabs>
              <w:tab w:val="right" w:pos="6230"/>
            </w:tabs>
            <w:spacing w:before="200" w:line="240" w:lineRule="auto"/>
            <w:rPr>
              <w:noProof/>
              <w:color w:val="000000"/>
            </w:rPr>
          </w:pPr>
          <w:hyperlink w:anchor="_rf7qg8y4qqn">
            <w:r>
              <w:rPr>
                <w:b/>
                <w:noProof/>
                <w:color w:val="000000"/>
              </w:rPr>
              <w:t>Appendix A: Finding a place to live</w:t>
            </w:r>
          </w:hyperlink>
          <w:r>
            <w:rPr>
              <w:b/>
              <w:noProof/>
              <w:color w:val="000000"/>
            </w:rPr>
            <w:tab/>
          </w:r>
          <w:r>
            <w:rPr>
              <w:noProof/>
            </w:rPr>
            <w:fldChar w:fldCharType="begin"/>
          </w:r>
          <w:r>
            <w:rPr>
              <w:noProof/>
            </w:rPr>
            <w:instrText xml:space="preserve"> PAGEREF _rf7qg8y4qqn \h </w:instrText>
          </w:r>
          <w:r>
            <w:rPr>
              <w:noProof/>
            </w:rPr>
          </w:r>
          <w:r>
            <w:rPr>
              <w:noProof/>
            </w:rPr>
            <w:fldChar w:fldCharType="separate"/>
          </w:r>
          <w:r>
            <w:rPr>
              <w:noProof/>
            </w:rPr>
            <w:t>48</w:t>
          </w:r>
          <w:r>
            <w:rPr>
              <w:noProof/>
            </w:rPr>
            <w:fldChar w:fldCharType="end"/>
          </w:r>
        </w:p>
        <w:p w14:paraId="598130D8" w14:textId="77777777" w:rsidR="002A250B" w:rsidRDefault="00DD7EE7" w:rsidP="00DD7EE7">
          <w:pPr>
            <w:pStyle w:val="normal0"/>
            <w:tabs>
              <w:tab w:val="right" w:pos="6230"/>
            </w:tabs>
            <w:spacing w:before="60" w:line="240" w:lineRule="auto"/>
            <w:ind w:left="360"/>
            <w:rPr>
              <w:noProof/>
              <w:color w:val="000000"/>
            </w:rPr>
          </w:pPr>
          <w:hyperlink w:anchor="_bxfe99bb69re">
            <w:r>
              <w:rPr>
                <w:noProof/>
                <w:color w:val="000000"/>
              </w:rPr>
              <w:t>Resources for finding housing</w:t>
            </w:r>
          </w:hyperlink>
          <w:r>
            <w:rPr>
              <w:noProof/>
              <w:color w:val="000000"/>
            </w:rPr>
            <w:tab/>
          </w:r>
          <w:r>
            <w:rPr>
              <w:noProof/>
            </w:rPr>
            <w:fldChar w:fldCharType="begin"/>
          </w:r>
          <w:r>
            <w:rPr>
              <w:noProof/>
            </w:rPr>
            <w:instrText xml:space="preserve"> PAGEREF _bxfe99bb69re \h </w:instrText>
          </w:r>
          <w:r>
            <w:rPr>
              <w:noProof/>
            </w:rPr>
          </w:r>
          <w:r>
            <w:rPr>
              <w:noProof/>
            </w:rPr>
            <w:fldChar w:fldCharType="separate"/>
          </w:r>
          <w:r>
            <w:rPr>
              <w:noProof/>
            </w:rPr>
            <w:t>48</w:t>
          </w:r>
          <w:r>
            <w:rPr>
              <w:noProof/>
            </w:rPr>
            <w:fldChar w:fldCharType="end"/>
          </w:r>
        </w:p>
        <w:p w14:paraId="4C3BC6F4" w14:textId="77777777" w:rsidR="002A250B" w:rsidRDefault="00DD7EE7" w:rsidP="00DD7EE7">
          <w:pPr>
            <w:pStyle w:val="normal0"/>
            <w:tabs>
              <w:tab w:val="right" w:pos="6230"/>
            </w:tabs>
            <w:spacing w:before="60" w:line="240" w:lineRule="auto"/>
            <w:ind w:left="360"/>
            <w:rPr>
              <w:noProof/>
              <w:color w:val="000000"/>
            </w:rPr>
          </w:pPr>
          <w:hyperlink w:anchor="_fkrsyas5i5q7">
            <w:r>
              <w:rPr>
                <w:noProof/>
                <w:color w:val="000000"/>
              </w:rPr>
              <w:t>Notes on the Bay Area housing situation</w:t>
            </w:r>
          </w:hyperlink>
          <w:r>
            <w:rPr>
              <w:noProof/>
              <w:color w:val="000000"/>
            </w:rPr>
            <w:tab/>
          </w:r>
          <w:r>
            <w:rPr>
              <w:noProof/>
            </w:rPr>
            <w:fldChar w:fldCharType="begin"/>
          </w:r>
          <w:r>
            <w:rPr>
              <w:noProof/>
            </w:rPr>
            <w:instrText xml:space="preserve"> PAGEREF _fkrsyas5i5q7 \h </w:instrText>
          </w:r>
          <w:r>
            <w:rPr>
              <w:noProof/>
            </w:rPr>
          </w:r>
          <w:r>
            <w:rPr>
              <w:noProof/>
            </w:rPr>
            <w:fldChar w:fldCharType="separate"/>
          </w:r>
          <w:r>
            <w:rPr>
              <w:noProof/>
            </w:rPr>
            <w:t>48</w:t>
          </w:r>
          <w:r>
            <w:rPr>
              <w:noProof/>
            </w:rPr>
            <w:fldChar w:fldCharType="end"/>
          </w:r>
        </w:p>
        <w:p w14:paraId="2C4C5B7A" w14:textId="77777777" w:rsidR="002A250B" w:rsidRDefault="00DD7EE7" w:rsidP="00DD7EE7">
          <w:pPr>
            <w:pStyle w:val="normal0"/>
            <w:tabs>
              <w:tab w:val="right" w:pos="6230"/>
            </w:tabs>
            <w:spacing w:before="60" w:line="240" w:lineRule="auto"/>
            <w:ind w:left="360"/>
            <w:rPr>
              <w:noProof/>
              <w:color w:val="000000"/>
            </w:rPr>
          </w:pPr>
          <w:hyperlink w:anchor="_7exhtzkn5j0p">
            <w:r>
              <w:rPr>
                <w:noProof/>
                <w:color w:val="000000"/>
              </w:rPr>
              <w:t>Commu</w:t>
            </w:r>
            <w:r>
              <w:rPr>
                <w:noProof/>
                <w:color w:val="000000"/>
              </w:rPr>
              <w:t>ting</w:t>
            </w:r>
          </w:hyperlink>
          <w:r>
            <w:rPr>
              <w:noProof/>
              <w:color w:val="000000"/>
            </w:rPr>
            <w:tab/>
          </w:r>
          <w:r>
            <w:rPr>
              <w:noProof/>
            </w:rPr>
            <w:fldChar w:fldCharType="begin"/>
          </w:r>
          <w:r>
            <w:rPr>
              <w:noProof/>
            </w:rPr>
            <w:instrText xml:space="preserve"> PAGEREF _7exhtzkn5j0p \h </w:instrText>
          </w:r>
          <w:r>
            <w:rPr>
              <w:noProof/>
            </w:rPr>
          </w:r>
          <w:r>
            <w:rPr>
              <w:noProof/>
            </w:rPr>
            <w:fldChar w:fldCharType="separate"/>
          </w:r>
          <w:r>
            <w:rPr>
              <w:noProof/>
            </w:rPr>
            <w:t>49</w:t>
          </w:r>
          <w:r>
            <w:rPr>
              <w:noProof/>
            </w:rPr>
            <w:fldChar w:fldCharType="end"/>
          </w:r>
        </w:p>
        <w:p w14:paraId="085E3330" w14:textId="77777777" w:rsidR="002A250B" w:rsidRDefault="00DD7EE7" w:rsidP="00DD7EE7">
          <w:pPr>
            <w:pStyle w:val="normal0"/>
            <w:tabs>
              <w:tab w:val="right" w:pos="6230"/>
            </w:tabs>
            <w:spacing w:before="60" w:line="240" w:lineRule="auto"/>
            <w:ind w:left="360"/>
            <w:rPr>
              <w:noProof/>
              <w:color w:val="000000"/>
            </w:rPr>
          </w:pPr>
          <w:hyperlink w:anchor="_kj253i4ewiys">
            <w:r>
              <w:rPr>
                <w:noProof/>
                <w:color w:val="000000"/>
              </w:rPr>
              <w:t>General suggestions when evaluating a place to live</w:t>
            </w:r>
          </w:hyperlink>
          <w:r>
            <w:rPr>
              <w:noProof/>
              <w:color w:val="000000"/>
            </w:rPr>
            <w:tab/>
          </w:r>
          <w:r>
            <w:rPr>
              <w:noProof/>
            </w:rPr>
            <w:fldChar w:fldCharType="begin"/>
          </w:r>
          <w:r>
            <w:rPr>
              <w:noProof/>
            </w:rPr>
            <w:instrText xml:space="preserve"> PAGEREF _kj253i4ewiys \h </w:instrText>
          </w:r>
          <w:r>
            <w:rPr>
              <w:noProof/>
            </w:rPr>
          </w:r>
          <w:r>
            <w:rPr>
              <w:noProof/>
            </w:rPr>
            <w:fldChar w:fldCharType="separate"/>
          </w:r>
          <w:r>
            <w:rPr>
              <w:noProof/>
            </w:rPr>
            <w:t>50</w:t>
          </w:r>
          <w:r>
            <w:rPr>
              <w:noProof/>
            </w:rPr>
            <w:fldChar w:fldCharType="end"/>
          </w:r>
        </w:p>
        <w:p w14:paraId="20DE6014" w14:textId="77777777" w:rsidR="002A250B" w:rsidRDefault="00DD7EE7" w:rsidP="00DD7EE7">
          <w:pPr>
            <w:pStyle w:val="normal0"/>
            <w:tabs>
              <w:tab w:val="right" w:pos="6230"/>
            </w:tabs>
            <w:spacing w:before="60" w:line="240" w:lineRule="auto"/>
            <w:ind w:left="360"/>
            <w:rPr>
              <w:noProof/>
              <w:color w:val="000000"/>
            </w:rPr>
          </w:pPr>
          <w:hyperlink w:anchor="_x394beg7clf2">
            <w:r>
              <w:rPr>
                <w:noProof/>
                <w:color w:val="000000"/>
              </w:rPr>
              <w:t>A note about UC Village</w:t>
            </w:r>
          </w:hyperlink>
          <w:r>
            <w:rPr>
              <w:noProof/>
              <w:color w:val="000000"/>
            </w:rPr>
            <w:tab/>
          </w:r>
          <w:r>
            <w:rPr>
              <w:noProof/>
            </w:rPr>
            <w:fldChar w:fldCharType="begin"/>
          </w:r>
          <w:r>
            <w:rPr>
              <w:noProof/>
            </w:rPr>
            <w:instrText xml:space="preserve"> PAGEREF _x394beg7clf2 \h </w:instrText>
          </w:r>
          <w:r>
            <w:rPr>
              <w:noProof/>
            </w:rPr>
          </w:r>
          <w:r>
            <w:rPr>
              <w:noProof/>
            </w:rPr>
            <w:fldChar w:fldCharType="separate"/>
          </w:r>
          <w:r>
            <w:rPr>
              <w:noProof/>
            </w:rPr>
            <w:t>50</w:t>
          </w:r>
          <w:r>
            <w:rPr>
              <w:noProof/>
            </w:rPr>
            <w:fldChar w:fldCharType="end"/>
          </w:r>
        </w:p>
        <w:p w14:paraId="0E18961E" w14:textId="77777777" w:rsidR="002A250B" w:rsidRDefault="00DD7EE7" w:rsidP="00DD7EE7">
          <w:pPr>
            <w:pStyle w:val="normal0"/>
            <w:tabs>
              <w:tab w:val="right" w:pos="6230"/>
            </w:tabs>
            <w:spacing w:before="60" w:line="240" w:lineRule="auto"/>
            <w:ind w:left="360"/>
            <w:rPr>
              <w:noProof/>
              <w:color w:val="000000"/>
            </w:rPr>
          </w:pPr>
          <w:hyperlink w:anchor="_ezxzt9wsstlg">
            <w:r>
              <w:rPr>
                <w:noProof/>
                <w:color w:val="000000"/>
              </w:rPr>
              <w:t>What are the different neighborhoods like?</w:t>
            </w:r>
          </w:hyperlink>
          <w:r>
            <w:rPr>
              <w:noProof/>
              <w:color w:val="000000"/>
            </w:rPr>
            <w:tab/>
          </w:r>
          <w:r>
            <w:rPr>
              <w:noProof/>
            </w:rPr>
            <w:fldChar w:fldCharType="begin"/>
          </w:r>
          <w:r>
            <w:rPr>
              <w:noProof/>
            </w:rPr>
            <w:instrText xml:space="preserve"> PAGEREF _ezxzt9wsstlg \h </w:instrText>
          </w:r>
          <w:r>
            <w:rPr>
              <w:noProof/>
            </w:rPr>
          </w:r>
          <w:r>
            <w:rPr>
              <w:noProof/>
            </w:rPr>
            <w:fldChar w:fldCharType="separate"/>
          </w:r>
          <w:r>
            <w:rPr>
              <w:noProof/>
            </w:rPr>
            <w:t>51</w:t>
          </w:r>
          <w:r>
            <w:rPr>
              <w:noProof/>
            </w:rPr>
            <w:fldChar w:fldCharType="end"/>
          </w:r>
        </w:p>
        <w:p w14:paraId="6043AEE0" w14:textId="77777777" w:rsidR="002A250B" w:rsidRDefault="00DD7EE7" w:rsidP="00DD7EE7">
          <w:pPr>
            <w:pStyle w:val="normal0"/>
            <w:tabs>
              <w:tab w:val="right" w:pos="6230"/>
            </w:tabs>
            <w:spacing w:before="200" w:line="240" w:lineRule="auto"/>
            <w:rPr>
              <w:noProof/>
              <w:color w:val="000000"/>
            </w:rPr>
          </w:pPr>
          <w:hyperlink w:anchor="_x6grhljve1f">
            <w:r>
              <w:rPr>
                <w:b/>
                <w:noProof/>
                <w:color w:val="000000"/>
              </w:rPr>
              <w:t>Appendix B: Purchasing a computer</w:t>
            </w:r>
          </w:hyperlink>
          <w:r>
            <w:rPr>
              <w:b/>
              <w:noProof/>
              <w:color w:val="000000"/>
            </w:rPr>
            <w:tab/>
          </w:r>
          <w:r>
            <w:rPr>
              <w:noProof/>
            </w:rPr>
            <w:fldChar w:fldCharType="begin"/>
          </w:r>
          <w:r>
            <w:rPr>
              <w:noProof/>
            </w:rPr>
            <w:instrText xml:space="preserve"> PAGEREF _x6grhljve1f \h </w:instrText>
          </w:r>
          <w:r>
            <w:rPr>
              <w:noProof/>
            </w:rPr>
          </w:r>
          <w:r>
            <w:rPr>
              <w:noProof/>
            </w:rPr>
            <w:fldChar w:fldCharType="separate"/>
          </w:r>
          <w:r>
            <w:rPr>
              <w:noProof/>
            </w:rPr>
            <w:t>51</w:t>
          </w:r>
          <w:r>
            <w:rPr>
              <w:noProof/>
            </w:rPr>
            <w:fldChar w:fldCharType="end"/>
          </w:r>
        </w:p>
        <w:p w14:paraId="1F98A723" w14:textId="77777777" w:rsidR="002A250B" w:rsidRDefault="00DD7EE7" w:rsidP="00DD7EE7">
          <w:pPr>
            <w:pStyle w:val="normal0"/>
            <w:tabs>
              <w:tab w:val="right" w:pos="6230"/>
            </w:tabs>
            <w:spacing w:before="60" w:line="240" w:lineRule="auto"/>
            <w:ind w:left="360"/>
            <w:rPr>
              <w:noProof/>
              <w:color w:val="000000"/>
            </w:rPr>
          </w:pPr>
          <w:hyperlink w:anchor="_3v8g9n6bj20w">
            <w:r>
              <w:rPr>
                <w:noProof/>
                <w:color w:val="000000"/>
              </w:rPr>
              <w:t>Mac, Windows, or Linux?</w:t>
            </w:r>
          </w:hyperlink>
          <w:r>
            <w:rPr>
              <w:noProof/>
              <w:color w:val="000000"/>
            </w:rPr>
            <w:tab/>
          </w:r>
          <w:r>
            <w:rPr>
              <w:noProof/>
            </w:rPr>
            <w:fldChar w:fldCharType="begin"/>
          </w:r>
          <w:r>
            <w:rPr>
              <w:noProof/>
            </w:rPr>
            <w:instrText xml:space="preserve"> PAGEREF _3v8g9n6bj20w \h </w:instrText>
          </w:r>
          <w:r>
            <w:rPr>
              <w:noProof/>
            </w:rPr>
          </w:r>
          <w:r>
            <w:rPr>
              <w:noProof/>
            </w:rPr>
            <w:fldChar w:fldCharType="separate"/>
          </w:r>
          <w:r>
            <w:rPr>
              <w:noProof/>
            </w:rPr>
            <w:t>51</w:t>
          </w:r>
          <w:r>
            <w:rPr>
              <w:noProof/>
            </w:rPr>
            <w:fldChar w:fldCharType="end"/>
          </w:r>
        </w:p>
        <w:p w14:paraId="3E50A270" w14:textId="77777777" w:rsidR="002A250B" w:rsidRDefault="00DD7EE7" w:rsidP="00DD7EE7">
          <w:pPr>
            <w:pStyle w:val="normal0"/>
            <w:tabs>
              <w:tab w:val="right" w:pos="6230"/>
            </w:tabs>
            <w:spacing w:before="60" w:line="240" w:lineRule="auto"/>
            <w:ind w:left="360"/>
            <w:rPr>
              <w:noProof/>
              <w:color w:val="000000"/>
            </w:rPr>
          </w:pPr>
          <w:hyperlink w:anchor="_hnrk86w1wj84">
            <w:r>
              <w:rPr>
                <w:noProof/>
                <w:color w:val="000000"/>
              </w:rPr>
              <w:t>Preliminaries</w:t>
            </w:r>
          </w:hyperlink>
          <w:r>
            <w:rPr>
              <w:noProof/>
              <w:color w:val="000000"/>
            </w:rPr>
            <w:tab/>
          </w:r>
          <w:r>
            <w:rPr>
              <w:noProof/>
            </w:rPr>
            <w:fldChar w:fldCharType="begin"/>
          </w:r>
          <w:r>
            <w:rPr>
              <w:noProof/>
            </w:rPr>
            <w:instrText xml:space="preserve"> PAGEREF _hnrk86w1wj84 \h </w:instrText>
          </w:r>
          <w:r>
            <w:rPr>
              <w:noProof/>
            </w:rPr>
          </w:r>
          <w:r>
            <w:rPr>
              <w:noProof/>
            </w:rPr>
            <w:fldChar w:fldCharType="separate"/>
          </w:r>
          <w:r>
            <w:rPr>
              <w:noProof/>
            </w:rPr>
            <w:t>52</w:t>
          </w:r>
          <w:r>
            <w:rPr>
              <w:noProof/>
            </w:rPr>
            <w:fldChar w:fldCharType="end"/>
          </w:r>
        </w:p>
        <w:p w14:paraId="3674696C" w14:textId="77777777" w:rsidR="002A250B" w:rsidRDefault="00DD7EE7" w:rsidP="00DD7EE7">
          <w:pPr>
            <w:pStyle w:val="normal0"/>
            <w:tabs>
              <w:tab w:val="right" w:pos="6230"/>
            </w:tabs>
            <w:spacing w:before="60" w:line="240" w:lineRule="auto"/>
            <w:ind w:left="360"/>
            <w:rPr>
              <w:noProof/>
              <w:color w:val="000000"/>
            </w:rPr>
          </w:pPr>
          <w:hyperlink w:anchor="_9d74vvansx51">
            <w:r>
              <w:rPr>
                <w:noProof/>
                <w:color w:val="000000"/>
              </w:rPr>
              <w:t>Selecting a computer, mon</w:t>
            </w:r>
            <w:r>
              <w:rPr>
                <w:noProof/>
                <w:color w:val="000000"/>
              </w:rPr>
              <w:t>itor, and accessories</w:t>
            </w:r>
          </w:hyperlink>
          <w:r>
            <w:rPr>
              <w:noProof/>
              <w:color w:val="000000"/>
            </w:rPr>
            <w:tab/>
          </w:r>
          <w:r>
            <w:rPr>
              <w:noProof/>
            </w:rPr>
            <w:fldChar w:fldCharType="begin"/>
          </w:r>
          <w:r>
            <w:rPr>
              <w:noProof/>
            </w:rPr>
            <w:instrText xml:space="preserve"> PAGEREF _9d74vvansx51 \h </w:instrText>
          </w:r>
          <w:r>
            <w:rPr>
              <w:noProof/>
            </w:rPr>
          </w:r>
          <w:r>
            <w:rPr>
              <w:noProof/>
            </w:rPr>
            <w:fldChar w:fldCharType="separate"/>
          </w:r>
          <w:r>
            <w:rPr>
              <w:noProof/>
            </w:rPr>
            <w:t>53</w:t>
          </w:r>
          <w:r>
            <w:rPr>
              <w:noProof/>
            </w:rPr>
            <w:fldChar w:fldCharType="end"/>
          </w:r>
        </w:p>
        <w:p w14:paraId="2AFD19B2" w14:textId="77777777" w:rsidR="002A250B" w:rsidRDefault="00DD7EE7" w:rsidP="00DD7EE7">
          <w:pPr>
            <w:pStyle w:val="normal0"/>
            <w:tabs>
              <w:tab w:val="right" w:pos="6230"/>
            </w:tabs>
            <w:spacing w:before="60" w:line="240" w:lineRule="auto"/>
            <w:ind w:left="360"/>
            <w:rPr>
              <w:noProof/>
              <w:color w:val="000000"/>
            </w:rPr>
          </w:pPr>
          <w:hyperlink w:anchor="_h3jimbbvr5ll">
            <w:r>
              <w:rPr>
                <w:noProof/>
                <w:color w:val="000000"/>
              </w:rPr>
              <w:t>Making the purchase</w:t>
            </w:r>
          </w:hyperlink>
          <w:r>
            <w:rPr>
              <w:noProof/>
              <w:color w:val="000000"/>
            </w:rPr>
            <w:tab/>
          </w:r>
          <w:r>
            <w:rPr>
              <w:noProof/>
            </w:rPr>
            <w:fldChar w:fldCharType="begin"/>
          </w:r>
          <w:r>
            <w:rPr>
              <w:noProof/>
            </w:rPr>
            <w:instrText xml:space="preserve"> PAGEREF _h3jimbbvr5ll \h </w:instrText>
          </w:r>
          <w:r>
            <w:rPr>
              <w:noProof/>
            </w:rPr>
          </w:r>
          <w:r>
            <w:rPr>
              <w:noProof/>
            </w:rPr>
            <w:fldChar w:fldCharType="separate"/>
          </w:r>
          <w:r>
            <w:rPr>
              <w:noProof/>
            </w:rPr>
            <w:t>55</w:t>
          </w:r>
          <w:r>
            <w:rPr>
              <w:noProof/>
            </w:rPr>
            <w:fldChar w:fldCharType="end"/>
          </w:r>
        </w:p>
        <w:p w14:paraId="4ACF83C0" w14:textId="77777777" w:rsidR="002A250B" w:rsidRDefault="00DD7EE7" w:rsidP="00DD7EE7">
          <w:pPr>
            <w:pStyle w:val="normal0"/>
            <w:tabs>
              <w:tab w:val="right" w:pos="6230"/>
            </w:tabs>
            <w:spacing w:before="200" w:line="240" w:lineRule="auto"/>
            <w:rPr>
              <w:noProof/>
              <w:color w:val="000000"/>
            </w:rPr>
          </w:pPr>
          <w:hyperlink w:anchor="_sft7wttktqdz">
            <w:r>
              <w:rPr>
                <w:b/>
                <w:noProof/>
                <w:color w:val="000000"/>
              </w:rPr>
              <w:t>Appendix C: Setting up a new Macbook</w:t>
            </w:r>
          </w:hyperlink>
          <w:r>
            <w:rPr>
              <w:b/>
              <w:noProof/>
              <w:color w:val="000000"/>
            </w:rPr>
            <w:tab/>
          </w:r>
          <w:r>
            <w:rPr>
              <w:noProof/>
            </w:rPr>
            <w:fldChar w:fldCharType="begin"/>
          </w:r>
          <w:r>
            <w:rPr>
              <w:noProof/>
            </w:rPr>
            <w:instrText xml:space="preserve"> PAGEREF _sft7wttktqdz \h </w:instrText>
          </w:r>
          <w:r>
            <w:rPr>
              <w:noProof/>
            </w:rPr>
          </w:r>
          <w:r>
            <w:rPr>
              <w:noProof/>
            </w:rPr>
            <w:fldChar w:fldCharType="separate"/>
          </w:r>
          <w:r>
            <w:rPr>
              <w:noProof/>
            </w:rPr>
            <w:t>56</w:t>
          </w:r>
          <w:r>
            <w:rPr>
              <w:noProof/>
            </w:rPr>
            <w:fldChar w:fldCharType="end"/>
          </w:r>
        </w:p>
        <w:p w14:paraId="15FE3E89" w14:textId="77777777" w:rsidR="002A250B" w:rsidRDefault="00DD7EE7" w:rsidP="00DD7EE7">
          <w:pPr>
            <w:pStyle w:val="normal0"/>
            <w:tabs>
              <w:tab w:val="right" w:pos="6230"/>
            </w:tabs>
            <w:spacing w:before="60" w:line="240" w:lineRule="auto"/>
            <w:ind w:left="360"/>
            <w:rPr>
              <w:noProof/>
              <w:color w:val="000000"/>
            </w:rPr>
          </w:pPr>
          <w:hyperlink w:anchor="_cj79vnj4ssut">
            <w:r>
              <w:rPr>
                <w:noProof/>
                <w:color w:val="000000"/>
              </w:rPr>
              <w:t>Upgrade your OS</w:t>
            </w:r>
          </w:hyperlink>
          <w:r>
            <w:rPr>
              <w:noProof/>
              <w:color w:val="000000"/>
            </w:rPr>
            <w:tab/>
          </w:r>
          <w:r>
            <w:rPr>
              <w:noProof/>
            </w:rPr>
            <w:fldChar w:fldCharType="begin"/>
          </w:r>
          <w:r>
            <w:rPr>
              <w:noProof/>
            </w:rPr>
            <w:instrText xml:space="preserve"> PAGEREF _cj79vnj4ssut \h </w:instrText>
          </w:r>
          <w:r>
            <w:rPr>
              <w:noProof/>
            </w:rPr>
          </w:r>
          <w:r>
            <w:rPr>
              <w:noProof/>
            </w:rPr>
            <w:fldChar w:fldCharType="separate"/>
          </w:r>
          <w:r>
            <w:rPr>
              <w:noProof/>
            </w:rPr>
            <w:t>56</w:t>
          </w:r>
          <w:r>
            <w:rPr>
              <w:noProof/>
            </w:rPr>
            <w:fldChar w:fldCharType="end"/>
          </w:r>
        </w:p>
        <w:p w14:paraId="55B1C2D1" w14:textId="77777777" w:rsidR="002A250B" w:rsidRDefault="00DD7EE7" w:rsidP="00DD7EE7">
          <w:pPr>
            <w:pStyle w:val="normal0"/>
            <w:tabs>
              <w:tab w:val="right" w:pos="6230"/>
            </w:tabs>
            <w:spacing w:before="60" w:line="240" w:lineRule="auto"/>
            <w:ind w:left="360"/>
            <w:rPr>
              <w:noProof/>
              <w:color w:val="000000"/>
            </w:rPr>
          </w:pPr>
          <w:hyperlink w:anchor="_k6hisu4cmqml">
            <w:r>
              <w:rPr>
                <w:noProof/>
                <w:color w:val="000000"/>
              </w:rPr>
              <w:t>Installing Python development environment</w:t>
            </w:r>
          </w:hyperlink>
          <w:r>
            <w:rPr>
              <w:noProof/>
              <w:color w:val="000000"/>
            </w:rPr>
            <w:tab/>
          </w:r>
          <w:r>
            <w:rPr>
              <w:noProof/>
            </w:rPr>
            <w:fldChar w:fldCharType="begin"/>
          </w:r>
          <w:r>
            <w:rPr>
              <w:noProof/>
            </w:rPr>
            <w:instrText xml:space="preserve"> PAGEREF _k6hisu4cmqml \h </w:instrText>
          </w:r>
          <w:r>
            <w:rPr>
              <w:noProof/>
            </w:rPr>
          </w:r>
          <w:r>
            <w:rPr>
              <w:noProof/>
            </w:rPr>
            <w:fldChar w:fldCharType="separate"/>
          </w:r>
          <w:r>
            <w:rPr>
              <w:noProof/>
            </w:rPr>
            <w:t>56</w:t>
          </w:r>
          <w:r>
            <w:rPr>
              <w:noProof/>
            </w:rPr>
            <w:fldChar w:fldCharType="end"/>
          </w:r>
        </w:p>
        <w:p w14:paraId="1F8BBCD8" w14:textId="77777777" w:rsidR="002A250B" w:rsidRDefault="00DD7EE7" w:rsidP="00DD7EE7">
          <w:pPr>
            <w:pStyle w:val="normal0"/>
            <w:tabs>
              <w:tab w:val="right" w:pos="6230"/>
            </w:tabs>
            <w:spacing w:before="60" w:line="240" w:lineRule="auto"/>
            <w:ind w:left="360"/>
            <w:rPr>
              <w:noProof/>
              <w:color w:val="000000"/>
            </w:rPr>
          </w:pPr>
          <w:hyperlink w:anchor="_fitkzxwx0pf7">
            <w:r>
              <w:rPr>
                <w:noProof/>
                <w:color w:val="000000"/>
              </w:rPr>
              <w:t>Install high-throughput computation environment</w:t>
            </w:r>
          </w:hyperlink>
          <w:r>
            <w:rPr>
              <w:noProof/>
              <w:color w:val="000000"/>
            </w:rPr>
            <w:tab/>
          </w:r>
          <w:r>
            <w:rPr>
              <w:noProof/>
            </w:rPr>
            <w:fldChar w:fldCharType="begin"/>
          </w:r>
          <w:r>
            <w:rPr>
              <w:noProof/>
            </w:rPr>
            <w:instrText xml:space="preserve"> PAGEREF _fitkzxwx0pf7 \h </w:instrText>
          </w:r>
          <w:r>
            <w:rPr>
              <w:noProof/>
            </w:rPr>
          </w:r>
          <w:r>
            <w:rPr>
              <w:noProof/>
            </w:rPr>
            <w:fldChar w:fldCharType="separate"/>
          </w:r>
          <w:r>
            <w:rPr>
              <w:noProof/>
            </w:rPr>
            <w:t>57</w:t>
          </w:r>
          <w:r>
            <w:rPr>
              <w:noProof/>
            </w:rPr>
            <w:fldChar w:fldCharType="end"/>
          </w:r>
        </w:p>
        <w:p w14:paraId="4ED87A0B" w14:textId="77777777" w:rsidR="002A250B" w:rsidRDefault="00DD7EE7" w:rsidP="00DD7EE7">
          <w:pPr>
            <w:pStyle w:val="normal0"/>
            <w:tabs>
              <w:tab w:val="right" w:pos="6230"/>
            </w:tabs>
            <w:spacing w:before="60" w:line="240" w:lineRule="auto"/>
            <w:ind w:left="360"/>
            <w:rPr>
              <w:noProof/>
              <w:color w:val="000000"/>
            </w:rPr>
          </w:pPr>
          <w:hyperlink w:anchor="_kfvdohmgskjz">
            <w:r>
              <w:rPr>
                <w:noProof/>
                <w:color w:val="000000"/>
              </w:rPr>
              <w:t>Configure Pycharm IDE</w:t>
            </w:r>
          </w:hyperlink>
          <w:r>
            <w:rPr>
              <w:noProof/>
              <w:color w:val="000000"/>
            </w:rPr>
            <w:tab/>
          </w:r>
          <w:r>
            <w:rPr>
              <w:noProof/>
            </w:rPr>
            <w:fldChar w:fldCharType="begin"/>
          </w:r>
          <w:r>
            <w:rPr>
              <w:noProof/>
            </w:rPr>
            <w:instrText xml:space="preserve"> PAGEREF _kfvdohmgskjz \h </w:instrText>
          </w:r>
          <w:r>
            <w:rPr>
              <w:noProof/>
            </w:rPr>
          </w:r>
          <w:r>
            <w:rPr>
              <w:noProof/>
            </w:rPr>
            <w:fldChar w:fldCharType="separate"/>
          </w:r>
          <w:r>
            <w:rPr>
              <w:noProof/>
            </w:rPr>
            <w:t>58</w:t>
          </w:r>
          <w:r>
            <w:rPr>
              <w:noProof/>
            </w:rPr>
            <w:fldChar w:fldCharType="end"/>
          </w:r>
        </w:p>
        <w:p w14:paraId="61CECE16" w14:textId="77777777" w:rsidR="002A250B" w:rsidRDefault="00DD7EE7" w:rsidP="00DD7EE7">
          <w:pPr>
            <w:pStyle w:val="normal0"/>
            <w:tabs>
              <w:tab w:val="right" w:pos="6230"/>
            </w:tabs>
            <w:spacing w:before="60" w:line="240" w:lineRule="auto"/>
            <w:ind w:left="360"/>
            <w:rPr>
              <w:noProof/>
              <w:color w:val="000000"/>
            </w:rPr>
          </w:pPr>
          <w:hyperlink w:anchor="_6rj50q7rddyl">
            <w:r>
              <w:rPr>
                <w:noProof/>
                <w:color w:val="000000"/>
              </w:rPr>
              <w:t>Other things to do</w:t>
            </w:r>
          </w:hyperlink>
          <w:r>
            <w:rPr>
              <w:noProof/>
              <w:color w:val="000000"/>
            </w:rPr>
            <w:tab/>
          </w:r>
          <w:r>
            <w:rPr>
              <w:noProof/>
            </w:rPr>
            <w:fldChar w:fldCharType="begin"/>
          </w:r>
          <w:r>
            <w:rPr>
              <w:noProof/>
            </w:rPr>
            <w:instrText xml:space="preserve"> PAGEREF _6rj50q7rddyl \h </w:instrText>
          </w:r>
          <w:r>
            <w:rPr>
              <w:noProof/>
            </w:rPr>
          </w:r>
          <w:r>
            <w:rPr>
              <w:noProof/>
            </w:rPr>
            <w:fldChar w:fldCharType="separate"/>
          </w:r>
          <w:r>
            <w:rPr>
              <w:noProof/>
            </w:rPr>
            <w:t>61</w:t>
          </w:r>
          <w:r>
            <w:rPr>
              <w:noProof/>
            </w:rPr>
            <w:fldChar w:fldCharType="end"/>
          </w:r>
        </w:p>
        <w:p w14:paraId="55C516E1" w14:textId="77777777" w:rsidR="002A250B" w:rsidRDefault="00DD7EE7" w:rsidP="00DD7EE7">
          <w:pPr>
            <w:pStyle w:val="normal0"/>
            <w:tabs>
              <w:tab w:val="right" w:pos="6230"/>
            </w:tabs>
            <w:spacing w:before="60" w:line="240" w:lineRule="auto"/>
            <w:ind w:left="360"/>
            <w:rPr>
              <w:noProof/>
              <w:color w:val="000000"/>
            </w:rPr>
          </w:pPr>
          <w:hyperlink w:anchor="_kx2jipais0bm">
            <w:r>
              <w:rPr>
                <w:noProof/>
                <w:color w:val="000000"/>
              </w:rPr>
              <w:t>Contributing code to software libraries</w:t>
            </w:r>
          </w:hyperlink>
          <w:r>
            <w:rPr>
              <w:noProof/>
              <w:color w:val="000000"/>
            </w:rPr>
            <w:tab/>
          </w:r>
          <w:r>
            <w:rPr>
              <w:noProof/>
            </w:rPr>
            <w:fldChar w:fldCharType="begin"/>
          </w:r>
          <w:r>
            <w:rPr>
              <w:noProof/>
            </w:rPr>
            <w:instrText xml:space="preserve"> PAGEREF _kx2jipais0bm \h </w:instrText>
          </w:r>
          <w:r>
            <w:rPr>
              <w:noProof/>
            </w:rPr>
          </w:r>
          <w:r>
            <w:rPr>
              <w:noProof/>
            </w:rPr>
            <w:fldChar w:fldCharType="separate"/>
          </w:r>
          <w:r>
            <w:rPr>
              <w:noProof/>
            </w:rPr>
            <w:t>61</w:t>
          </w:r>
          <w:r>
            <w:rPr>
              <w:noProof/>
            </w:rPr>
            <w:fldChar w:fldCharType="end"/>
          </w:r>
        </w:p>
        <w:p w14:paraId="050B9D5E" w14:textId="77777777" w:rsidR="002A250B" w:rsidRDefault="00DD7EE7" w:rsidP="00DD7EE7">
          <w:pPr>
            <w:pStyle w:val="normal0"/>
            <w:tabs>
              <w:tab w:val="right" w:pos="6230"/>
            </w:tabs>
            <w:spacing w:before="200" w:line="240" w:lineRule="auto"/>
            <w:rPr>
              <w:noProof/>
              <w:color w:val="000000"/>
            </w:rPr>
          </w:pPr>
          <w:hyperlink w:anchor="_fp8xj6vvporj">
            <w:r>
              <w:rPr>
                <w:b/>
                <w:noProof/>
                <w:color w:val="000000"/>
              </w:rPr>
              <w:t xml:space="preserve">Appendix </w:t>
            </w:r>
            <w:r>
              <w:rPr>
                <w:b/>
                <w:noProof/>
                <w:color w:val="000000"/>
              </w:rPr>
              <w:t>D: Some notes on using a Mac from Anubhav</w:t>
            </w:r>
          </w:hyperlink>
          <w:r>
            <w:rPr>
              <w:b/>
              <w:noProof/>
              <w:color w:val="000000"/>
            </w:rPr>
            <w:tab/>
          </w:r>
          <w:r>
            <w:rPr>
              <w:noProof/>
            </w:rPr>
            <w:fldChar w:fldCharType="begin"/>
          </w:r>
          <w:r>
            <w:rPr>
              <w:noProof/>
            </w:rPr>
            <w:instrText xml:space="preserve"> PAGEREF _fp8xj6vvporj \h </w:instrText>
          </w:r>
          <w:r>
            <w:rPr>
              <w:noProof/>
            </w:rPr>
          </w:r>
          <w:r>
            <w:rPr>
              <w:noProof/>
            </w:rPr>
            <w:fldChar w:fldCharType="separate"/>
          </w:r>
          <w:r>
            <w:rPr>
              <w:noProof/>
            </w:rPr>
            <w:t>62</w:t>
          </w:r>
          <w:r>
            <w:rPr>
              <w:noProof/>
            </w:rPr>
            <w:fldChar w:fldCharType="end"/>
          </w:r>
        </w:p>
        <w:p w14:paraId="29A0DAA5" w14:textId="77777777" w:rsidR="002A250B" w:rsidRDefault="00DD7EE7" w:rsidP="00DD7EE7">
          <w:pPr>
            <w:pStyle w:val="normal0"/>
            <w:tabs>
              <w:tab w:val="right" w:pos="6230"/>
            </w:tabs>
            <w:spacing w:before="60" w:line="240" w:lineRule="auto"/>
            <w:ind w:left="360"/>
            <w:rPr>
              <w:noProof/>
              <w:color w:val="000000"/>
            </w:rPr>
          </w:pPr>
          <w:hyperlink w:anchor="_3zfehef3y8uy">
            <w:r>
              <w:rPr>
                <w:noProof/>
                <w:color w:val="000000"/>
              </w:rPr>
              <w:t>Basic setup</w:t>
            </w:r>
          </w:hyperlink>
          <w:r>
            <w:rPr>
              <w:noProof/>
              <w:color w:val="000000"/>
            </w:rPr>
            <w:tab/>
          </w:r>
          <w:r>
            <w:rPr>
              <w:noProof/>
            </w:rPr>
            <w:fldChar w:fldCharType="begin"/>
          </w:r>
          <w:r>
            <w:rPr>
              <w:noProof/>
            </w:rPr>
            <w:instrText xml:space="preserve"> PAGEREF _3zfehef3y8uy \h </w:instrText>
          </w:r>
          <w:r>
            <w:rPr>
              <w:noProof/>
            </w:rPr>
          </w:r>
          <w:r>
            <w:rPr>
              <w:noProof/>
            </w:rPr>
            <w:fldChar w:fldCharType="separate"/>
          </w:r>
          <w:r>
            <w:rPr>
              <w:noProof/>
            </w:rPr>
            <w:t>62</w:t>
          </w:r>
          <w:r>
            <w:rPr>
              <w:noProof/>
            </w:rPr>
            <w:fldChar w:fldCharType="end"/>
          </w:r>
        </w:p>
        <w:p w14:paraId="1AF0A7F6" w14:textId="77777777" w:rsidR="002A250B" w:rsidRDefault="00DD7EE7" w:rsidP="00DD7EE7">
          <w:pPr>
            <w:pStyle w:val="normal0"/>
            <w:tabs>
              <w:tab w:val="right" w:pos="6230"/>
            </w:tabs>
            <w:spacing w:before="60" w:line="240" w:lineRule="auto"/>
            <w:ind w:left="360"/>
            <w:rPr>
              <w:noProof/>
              <w:color w:val="000000"/>
            </w:rPr>
          </w:pPr>
          <w:hyperlink w:anchor="_i578v418hljp">
            <w:r>
              <w:rPr>
                <w:noProof/>
                <w:color w:val="000000"/>
              </w:rPr>
              <w:t>Apps I use for programming</w:t>
            </w:r>
          </w:hyperlink>
          <w:r>
            <w:rPr>
              <w:noProof/>
              <w:color w:val="000000"/>
            </w:rPr>
            <w:tab/>
          </w:r>
          <w:r>
            <w:rPr>
              <w:noProof/>
            </w:rPr>
            <w:fldChar w:fldCharType="begin"/>
          </w:r>
          <w:r>
            <w:rPr>
              <w:noProof/>
            </w:rPr>
            <w:instrText xml:space="preserve"> PAGEREF _i578v418hljp \h </w:instrText>
          </w:r>
          <w:r>
            <w:rPr>
              <w:noProof/>
            </w:rPr>
          </w:r>
          <w:r>
            <w:rPr>
              <w:noProof/>
            </w:rPr>
            <w:fldChar w:fldCharType="separate"/>
          </w:r>
          <w:r>
            <w:rPr>
              <w:noProof/>
            </w:rPr>
            <w:t>63</w:t>
          </w:r>
          <w:r>
            <w:rPr>
              <w:noProof/>
            </w:rPr>
            <w:fldChar w:fldCharType="end"/>
          </w:r>
        </w:p>
        <w:p w14:paraId="1D684ECD" w14:textId="77777777" w:rsidR="002A250B" w:rsidRDefault="00DD7EE7" w:rsidP="00DD7EE7">
          <w:pPr>
            <w:pStyle w:val="normal0"/>
            <w:tabs>
              <w:tab w:val="right" w:pos="6230"/>
            </w:tabs>
            <w:spacing w:before="60" w:line="240" w:lineRule="auto"/>
            <w:ind w:left="360"/>
            <w:rPr>
              <w:noProof/>
              <w:color w:val="000000"/>
            </w:rPr>
          </w:pPr>
          <w:hyperlink w:anchor="_6fybw7hi9hdx">
            <w:r>
              <w:rPr>
                <w:noProof/>
                <w:color w:val="000000"/>
              </w:rPr>
              <w:t>Apps I use for Science</w:t>
            </w:r>
          </w:hyperlink>
          <w:r>
            <w:rPr>
              <w:noProof/>
              <w:color w:val="000000"/>
            </w:rPr>
            <w:tab/>
          </w:r>
          <w:r>
            <w:rPr>
              <w:noProof/>
            </w:rPr>
            <w:fldChar w:fldCharType="begin"/>
          </w:r>
          <w:r>
            <w:rPr>
              <w:noProof/>
            </w:rPr>
            <w:instrText xml:space="preserve"> PAGEREF _6fybw7hi9hdx \h </w:instrText>
          </w:r>
          <w:r>
            <w:rPr>
              <w:noProof/>
            </w:rPr>
          </w:r>
          <w:r>
            <w:rPr>
              <w:noProof/>
            </w:rPr>
            <w:fldChar w:fldCharType="separate"/>
          </w:r>
          <w:r>
            <w:rPr>
              <w:noProof/>
            </w:rPr>
            <w:t>65</w:t>
          </w:r>
          <w:r>
            <w:rPr>
              <w:noProof/>
            </w:rPr>
            <w:fldChar w:fldCharType="end"/>
          </w:r>
        </w:p>
        <w:p w14:paraId="45A3DE6C" w14:textId="77777777" w:rsidR="002A250B" w:rsidRDefault="00DD7EE7" w:rsidP="00DD7EE7">
          <w:pPr>
            <w:pStyle w:val="normal0"/>
            <w:tabs>
              <w:tab w:val="right" w:pos="6230"/>
            </w:tabs>
            <w:spacing w:before="60" w:line="240" w:lineRule="auto"/>
            <w:ind w:left="360"/>
            <w:rPr>
              <w:noProof/>
              <w:color w:val="000000"/>
            </w:rPr>
          </w:pPr>
          <w:hyperlink w:anchor="_uwmuius8vy1g">
            <w:r>
              <w:rPr>
                <w:noProof/>
                <w:color w:val="000000"/>
              </w:rPr>
              <w:t>Apps I use for working more quickly</w:t>
            </w:r>
          </w:hyperlink>
          <w:r>
            <w:rPr>
              <w:noProof/>
              <w:color w:val="000000"/>
            </w:rPr>
            <w:tab/>
          </w:r>
          <w:r>
            <w:rPr>
              <w:noProof/>
            </w:rPr>
            <w:fldChar w:fldCharType="begin"/>
          </w:r>
          <w:r>
            <w:rPr>
              <w:noProof/>
            </w:rPr>
            <w:instrText xml:space="preserve"> PAGEREF _uwmuius8vy1g \h </w:instrText>
          </w:r>
          <w:r>
            <w:rPr>
              <w:noProof/>
            </w:rPr>
          </w:r>
          <w:r>
            <w:rPr>
              <w:noProof/>
            </w:rPr>
            <w:fldChar w:fldCharType="separate"/>
          </w:r>
          <w:r>
            <w:rPr>
              <w:noProof/>
            </w:rPr>
            <w:t>66</w:t>
          </w:r>
          <w:r>
            <w:rPr>
              <w:noProof/>
            </w:rPr>
            <w:fldChar w:fldCharType="end"/>
          </w:r>
        </w:p>
        <w:p w14:paraId="3A98A7CE" w14:textId="77777777" w:rsidR="002A250B" w:rsidRDefault="00DD7EE7" w:rsidP="00DD7EE7">
          <w:pPr>
            <w:pStyle w:val="normal0"/>
            <w:tabs>
              <w:tab w:val="right" w:pos="6230"/>
            </w:tabs>
            <w:spacing w:before="60" w:line="240" w:lineRule="auto"/>
            <w:ind w:left="360"/>
            <w:rPr>
              <w:noProof/>
              <w:color w:val="000000"/>
            </w:rPr>
          </w:pPr>
          <w:hyperlink w:anchor="_kj4p4tvg5wyl">
            <w:r>
              <w:rPr>
                <w:noProof/>
                <w:color w:val="000000"/>
              </w:rPr>
              <w:t>Apps I use to keep things organized</w:t>
            </w:r>
          </w:hyperlink>
          <w:r>
            <w:rPr>
              <w:noProof/>
              <w:color w:val="000000"/>
            </w:rPr>
            <w:tab/>
          </w:r>
          <w:r>
            <w:rPr>
              <w:noProof/>
            </w:rPr>
            <w:fldChar w:fldCharType="begin"/>
          </w:r>
          <w:r>
            <w:rPr>
              <w:noProof/>
            </w:rPr>
            <w:instrText xml:space="preserve"> PAGEREF _kj4p4tvg5wyl \h </w:instrText>
          </w:r>
          <w:r>
            <w:rPr>
              <w:noProof/>
            </w:rPr>
          </w:r>
          <w:r>
            <w:rPr>
              <w:noProof/>
            </w:rPr>
            <w:fldChar w:fldCharType="separate"/>
          </w:r>
          <w:r>
            <w:rPr>
              <w:noProof/>
            </w:rPr>
            <w:t>66</w:t>
          </w:r>
          <w:r>
            <w:rPr>
              <w:noProof/>
            </w:rPr>
            <w:fldChar w:fldCharType="end"/>
          </w:r>
        </w:p>
        <w:p w14:paraId="0D6A6A1F" w14:textId="77777777" w:rsidR="002A250B" w:rsidRDefault="00DD7EE7" w:rsidP="00DD7EE7">
          <w:pPr>
            <w:pStyle w:val="normal0"/>
            <w:tabs>
              <w:tab w:val="right" w:pos="6230"/>
            </w:tabs>
            <w:spacing w:before="60" w:line="240" w:lineRule="auto"/>
            <w:ind w:left="360"/>
            <w:rPr>
              <w:noProof/>
              <w:color w:val="000000"/>
            </w:rPr>
          </w:pPr>
          <w:hyperlink w:anchor="_fwy0lk3rckdg">
            <w:r>
              <w:rPr>
                <w:noProof/>
                <w:color w:val="000000"/>
              </w:rPr>
              <w:t>Misc Apps I use</w:t>
            </w:r>
          </w:hyperlink>
          <w:r>
            <w:rPr>
              <w:noProof/>
              <w:color w:val="000000"/>
            </w:rPr>
            <w:tab/>
          </w:r>
          <w:r>
            <w:rPr>
              <w:noProof/>
            </w:rPr>
            <w:fldChar w:fldCharType="begin"/>
          </w:r>
          <w:r>
            <w:rPr>
              <w:noProof/>
            </w:rPr>
            <w:instrText xml:space="preserve"> PAGEREF _fwy0lk3rckdg \h </w:instrText>
          </w:r>
          <w:r>
            <w:rPr>
              <w:noProof/>
            </w:rPr>
          </w:r>
          <w:r>
            <w:rPr>
              <w:noProof/>
            </w:rPr>
            <w:fldChar w:fldCharType="separate"/>
          </w:r>
          <w:r>
            <w:rPr>
              <w:noProof/>
            </w:rPr>
            <w:t>66</w:t>
          </w:r>
          <w:r>
            <w:rPr>
              <w:noProof/>
            </w:rPr>
            <w:fldChar w:fldCharType="end"/>
          </w:r>
        </w:p>
        <w:p w14:paraId="4675EA66" w14:textId="77777777" w:rsidR="002A250B" w:rsidRDefault="00DD7EE7" w:rsidP="00DD7EE7">
          <w:pPr>
            <w:pStyle w:val="normal0"/>
            <w:tabs>
              <w:tab w:val="right" w:pos="6230"/>
            </w:tabs>
            <w:spacing w:before="200" w:line="240" w:lineRule="auto"/>
            <w:rPr>
              <w:noProof/>
              <w:color w:val="000000"/>
            </w:rPr>
          </w:pPr>
          <w:hyperlink w:anchor="_7w644hgucei8">
            <w:r>
              <w:rPr>
                <w:b/>
                <w:noProof/>
                <w:color w:val="000000"/>
              </w:rPr>
              <w:t>Appendix E: Our open source software philosophy</w:t>
            </w:r>
          </w:hyperlink>
          <w:r>
            <w:rPr>
              <w:b/>
              <w:noProof/>
              <w:color w:val="000000"/>
            </w:rPr>
            <w:tab/>
          </w:r>
          <w:r>
            <w:rPr>
              <w:noProof/>
            </w:rPr>
            <w:fldChar w:fldCharType="begin"/>
          </w:r>
          <w:r>
            <w:rPr>
              <w:noProof/>
            </w:rPr>
            <w:instrText xml:space="preserve"> PAGEREF _7w644hgucei8 \h </w:instrText>
          </w:r>
          <w:r>
            <w:rPr>
              <w:noProof/>
            </w:rPr>
          </w:r>
          <w:r>
            <w:rPr>
              <w:noProof/>
            </w:rPr>
            <w:fldChar w:fldCharType="separate"/>
          </w:r>
          <w:r>
            <w:rPr>
              <w:noProof/>
            </w:rPr>
            <w:t>67</w:t>
          </w:r>
          <w:r>
            <w:rPr>
              <w:noProof/>
            </w:rPr>
            <w:fldChar w:fldCharType="end"/>
          </w:r>
        </w:p>
        <w:p w14:paraId="34AE1B4E" w14:textId="77777777" w:rsidR="002A250B" w:rsidRDefault="00DD7EE7" w:rsidP="00DD7EE7">
          <w:pPr>
            <w:pStyle w:val="normal0"/>
            <w:tabs>
              <w:tab w:val="right" w:pos="6230"/>
            </w:tabs>
            <w:spacing w:before="200" w:line="240" w:lineRule="auto"/>
            <w:rPr>
              <w:noProof/>
              <w:color w:val="000000"/>
            </w:rPr>
          </w:pPr>
          <w:hyperlink w:anchor="_igxq2wvyancg">
            <w:r>
              <w:rPr>
                <w:b/>
                <w:noProof/>
                <w:color w:val="000000"/>
              </w:rPr>
              <w:t>Appendix F: 10 ways to write better code</w:t>
            </w:r>
          </w:hyperlink>
          <w:r>
            <w:rPr>
              <w:b/>
              <w:noProof/>
              <w:color w:val="000000"/>
            </w:rPr>
            <w:tab/>
          </w:r>
          <w:r>
            <w:rPr>
              <w:noProof/>
            </w:rPr>
            <w:fldChar w:fldCharType="begin"/>
          </w:r>
          <w:r>
            <w:rPr>
              <w:noProof/>
            </w:rPr>
            <w:instrText xml:space="preserve"> PAGEREF _igxq2wvyancg \h </w:instrText>
          </w:r>
          <w:r>
            <w:rPr>
              <w:noProof/>
            </w:rPr>
          </w:r>
          <w:r>
            <w:rPr>
              <w:noProof/>
            </w:rPr>
            <w:fldChar w:fldCharType="separate"/>
          </w:r>
          <w:r>
            <w:rPr>
              <w:noProof/>
            </w:rPr>
            <w:t>70</w:t>
          </w:r>
          <w:r>
            <w:rPr>
              <w:noProof/>
            </w:rPr>
            <w:fldChar w:fldCharType="end"/>
          </w:r>
        </w:p>
        <w:p w14:paraId="165A476B" w14:textId="77777777" w:rsidR="002A250B" w:rsidRDefault="00DD7EE7" w:rsidP="00DD7EE7">
          <w:pPr>
            <w:pStyle w:val="normal0"/>
            <w:tabs>
              <w:tab w:val="right" w:pos="6230"/>
            </w:tabs>
            <w:spacing w:before="200" w:line="240" w:lineRule="auto"/>
            <w:rPr>
              <w:noProof/>
              <w:color w:val="000000"/>
            </w:rPr>
          </w:pPr>
          <w:hyperlink w:anchor="_xo23l9mrriwa">
            <w:r>
              <w:rPr>
                <w:b/>
                <w:noProof/>
                <w:color w:val="000000"/>
              </w:rPr>
              <w:t>Appendix G: Giving effective presentations</w:t>
            </w:r>
          </w:hyperlink>
          <w:r>
            <w:rPr>
              <w:b/>
              <w:noProof/>
              <w:color w:val="000000"/>
            </w:rPr>
            <w:tab/>
          </w:r>
          <w:r>
            <w:rPr>
              <w:noProof/>
            </w:rPr>
            <w:fldChar w:fldCharType="begin"/>
          </w:r>
          <w:r>
            <w:rPr>
              <w:noProof/>
            </w:rPr>
            <w:instrText xml:space="preserve"> PAGEREF _xo23l9mrriwa \h </w:instrText>
          </w:r>
          <w:r>
            <w:rPr>
              <w:noProof/>
            </w:rPr>
          </w:r>
          <w:r>
            <w:rPr>
              <w:noProof/>
            </w:rPr>
            <w:fldChar w:fldCharType="separate"/>
          </w:r>
          <w:r>
            <w:rPr>
              <w:noProof/>
            </w:rPr>
            <w:t>78</w:t>
          </w:r>
          <w:r>
            <w:rPr>
              <w:noProof/>
            </w:rPr>
            <w:fldChar w:fldCharType="end"/>
          </w:r>
        </w:p>
        <w:p w14:paraId="2072A3AC" w14:textId="77777777" w:rsidR="002A250B" w:rsidRDefault="00DD7EE7" w:rsidP="00DD7EE7">
          <w:pPr>
            <w:pStyle w:val="normal0"/>
            <w:tabs>
              <w:tab w:val="right" w:pos="6230"/>
            </w:tabs>
            <w:spacing w:before="60" w:line="240" w:lineRule="auto"/>
            <w:ind w:left="360"/>
            <w:rPr>
              <w:noProof/>
              <w:color w:val="000000"/>
            </w:rPr>
          </w:pPr>
          <w:hyperlink w:anchor="_1nyqonxb5xzx">
            <w:r>
              <w:rPr>
                <w:noProof/>
                <w:color w:val="000000"/>
              </w:rPr>
              <w:t>Good presentations have a thoughtful purpose</w:t>
            </w:r>
          </w:hyperlink>
          <w:r>
            <w:rPr>
              <w:noProof/>
              <w:color w:val="000000"/>
            </w:rPr>
            <w:tab/>
          </w:r>
          <w:r>
            <w:rPr>
              <w:noProof/>
            </w:rPr>
            <w:fldChar w:fldCharType="begin"/>
          </w:r>
          <w:r>
            <w:rPr>
              <w:noProof/>
            </w:rPr>
            <w:instrText xml:space="preserve"> PAGEREF _1nyqonxb5xzx \h </w:instrText>
          </w:r>
          <w:r>
            <w:rPr>
              <w:noProof/>
            </w:rPr>
          </w:r>
          <w:r>
            <w:rPr>
              <w:noProof/>
            </w:rPr>
            <w:fldChar w:fldCharType="separate"/>
          </w:r>
          <w:r>
            <w:rPr>
              <w:noProof/>
            </w:rPr>
            <w:t>78</w:t>
          </w:r>
          <w:r>
            <w:rPr>
              <w:noProof/>
            </w:rPr>
            <w:fldChar w:fldCharType="end"/>
          </w:r>
        </w:p>
        <w:p w14:paraId="68FDC21E" w14:textId="77777777" w:rsidR="002A250B" w:rsidRDefault="00DD7EE7" w:rsidP="00DD7EE7">
          <w:pPr>
            <w:pStyle w:val="normal0"/>
            <w:tabs>
              <w:tab w:val="right" w:pos="6230"/>
            </w:tabs>
            <w:spacing w:before="60" w:line="240" w:lineRule="auto"/>
            <w:ind w:left="360"/>
            <w:rPr>
              <w:noProof/>
              <w:color w:val="000000"/>
            </w:rPr>
          </w:pPr>
          <w:hyperlink w:anchor="_41siopqfga6c">
            <w:r>
              <w:rPr>
                <w:noProof/>
                <w:color w:val="000000"/>
              </w:rPr>
              <w:t>Three good presentations</w:t>
            </w:r>
          </w:hyperlink>
          <w:r>
            <w:rPr>
              <w:noProof/>
              <w:color w:val="000000"/>
            </w:rPr>
            <w:tab/>
          </w:r>
          <w:r>
            <w:rPr>
              <w:noProof/>
            </w:rPr>
            <w:fldChar w:fldCharType="begin"/>
          </w:r>
          <w:r>
            <w:rPr>
              <w:noProof/>
            </w:rPr>
            <w:instrText xml:space="preserve"> PAGEREF _41siopqfga6c \h </w:instrText>
          </w:r>
          <w:r>
            <w:rPr>
              <w:noProof/>
            </w:rPr>
          </w:r>
          <w:r>
            <w:rPr>
              <w:noProof/>
            </w:rPr>
            <w:fldChar w:fldCharType="separate"/>
          </w:r>
          <w:r>
            <w:rPr>
              <w:noProof/>
            </w:rPr>
            <w:t>80</w:t>
          </w:r>
          <w:r>
            <w:rPr>
              <w:noProof/>
            </w:rPr>
            <w:fldChar w:fldCharType="end"/>
          </w:r>
        </w:p>
        <w:p w14:paraId="6A0CE16C" w14:textId="77777777" w:rsidR="002A250B" w:rsidRDefault="00DD7EE7" w:rsidP="00DD7EE7">
          <w:pPr>
            <w:pStyle w:val="normal0"/>
            <w:tabs>
              <w:tab w:val="right" w:pos="6230"/>
            </w:tabs>
            <w:spacing w:before="60" w:line="240" w:lineRule="auto"/>
            <w:ind w:left="360"/>
            <w:rPr>
              <w:noProof/>
              <w:color w:val="000000"/>
            </w:rPr>
          </w:pPr>
          <w:hyperlink w:anchor="_ggfu5ebadmbm">
            <w:r>
              <w:rPr>
                <w:noProof/>
                <w:color w:val="000000"/>
              </w:rPr>
              <w:t>Two presentations “close to home”</w:t>
            </w:r>
          </w:hyperlink>
          <w:r>
            <w:rPr>
              <w:noProof/>
              <w:color w:val="000000"/>
            </w:rPr>
            <w:tab/>
          </w:r>
          <w:r>
            <w:rPr>
              <w:noProof/>
            </w:rPr>
            <w:fldChar w:fldCharType="begin"/>
          </w:r>
          <w:r>
            <w:rPr>
              <w:noProof/>
            </w:rPr>
            <w:instrText xml:space="preserve"> PAGEREF _ggfu5ebadmbm \h </w:instrText>
          </w:r>
          <w:r>
            <w:rPr>
              <w:noProof/>
            </w:rPr>
          </w:r>
          <w:r>
            <w:rPr>
              <w:noProof/>
            </w:rPr>
            <w:fldChar w:fldCharType="separate"/>
          </w:r>
          <w:r>
            <w:rPr>
              <w:noProof/>
            </w:rPr>
            <w:t>81</w:t>
          </w:r>
          <w:r>
            <w:rPr>
              <w:noProof/>
            </w:rPr>
            <w:fldChar w:fldCharType="end"/>
          </w:r>
        </w:p>
        <w:p w14:paraId="0B30D4FD" w14:textId="77777777" w:rsidR="002A250B" w:rsidRDefault="00DD7EE7" w:rsidP="00DD7EE7">
          <w:pPr>
            <w:pStyle w:val="normal0"/>
            <w:tabs>
              <w:tab w:val="right" w:pos="6230"/>
            </w:tabs>
            <w:spacing w:before="60" w:line="240" w:lineRule="auto"/>
            <w:ind w:left="360"/>
            <w:rPr>
              <w:noProof/>
              <w:color w:val="000000"/>
            </w:rPr>
          </w:pPr>
          <w:hyperlink w:anchor="_mx4rrs85gw4z">
            <w:r>
              <w:rPr>
                <w:noProof/>
                <w:color w:val="000000"/>
              </w:rPr>
              <w:t>Presentation checklist</w:t>
            </w:r>
          </w:hyperlink>
          <w:r>
            <w:rPr>
              <w:noProof/>
              <w:color w:val="000000"/>
            </w:rPr>
            <w:tab/>
          </w:r>
          <w:r>
            <w:rPr>
              <w:noProof/>
            </w:rPr>
            <w:fldChar w:fldCharType="begin"/>
          </w:r>
          <w:r>
            <w:rPr>
              <w:noProof/>
            </w:rPr>
            <w:instrText xml:space="preserve"> PAGEREF _mx4rrs85gw4z \h </w:instrText>
          </w:r>
          <w:r>
            <w:rPr>
              <w:noProof/>
            </w:rPr>
          </w:r>
          <w:r>
            <w:rPr>
              <w:noProof/>
            </w:rPr>
            <w:fldChar w:fldCharType="separate"/>
          </w:r>
          <w:r>
            <w:rPr>
              <w:noProof/>
            </w:rPr>
            <w:t>82</w:t>
          </w:r>
          <w:r>
            <w:rPr>
              <w:noProof/>
            </w:rPr>
            <w:fldChar w:fldCharType="end"/>
          </w:r>
        </w:p>
        <w:p w14:paraId="6B679ED6" w14:textId="77777777" w:rsidR="002A250B" w:rsidRDefault="00DD7EE7" w:rsidP="00DD7EE7">
          <w:pPr>
            <w:pStyle w:val="normal0"/>
            <w:tabs>
              <w:tab w:val="right" w:pos="6230"/>
            </w:tabs>
            <w:spacing w:before="60" w:line="240" w:lineRule="auto"/>
            <w:ind w:left="360"/>
            <w:rPr>
              <w:noProof/>
              <w:color w:val="000000"/>
            </w:rPr>
          </w:pPr>
          <w:hyperlink w:anchor="_eb15it4q71zn">
            <w:r>
              <w:rPr>
                <w:noProof/>
                <w:color w:val="000000"/>
              </w:rPr>
              <w:t>Miscellaneous advice</w:t>
            </w:r>
          </w:hyperlink>
          <w:r>
            <w:rPr>
              <w:noProof/>
              <w:color w:val="000000"/>
            </w:rPr>
            <w:tab/>
          </w:r>
          <w:r>
            <w:rPr>
              <w:noProof/>
            </w:rPr>
            <w:fldChar w:fldCharType="begin"/>
          </w:r>
          <w:r>
            <w:rPr>
              <w:noProof/>
            </w:rPr>
            <w:instrText xml:space="preserve"> PAGEREF _eb15it4q71zn \h </w:instrText>
          </w:r>
          <w:r>
            <w:rPr>
              <w:noProof/>
            </w:rPr>
          </w:r>
          <w:r>
            <w:rPr>
              <w:noProof/>
            </w:rPr>
            <w:fldChar w:fldCharType="separate"/>
          </w:r>
          <w:r>
            <w:rPr>
              <w:noProof/>
            </w:rPr>
            <w:t>85</w:t>
          </w:r>
          <w:r>
            <w:rPr>
              <w:noProof/>
            </w:rPr>
            <w:fldChar w:fldCharType="end"/>
          </w:r>
        </w:p>
        <w:p w14:paraId="0145690A" w14:textId="77777777" w:rsidR="002A250B" w:rsidRDefault="00DD7EE7" w:rsidP="00DD7EE7">
          <w:pPr>
            <w:pStyle w:val="normal0"/>
            <w:tabs>
              <w:tab w:val="right" w:pos="6230"/>
            </w:tabs>
            <w:spacing w:before="200" w:line="240" w:lineRule="auto"/>
            <w:rPr>
              <w:noProof/>
              <w:color w:val="000000"/>
            </w:rPr>
          </w:pPr>
          <w:hyperlink w:anchor="_amq5dxggbq5c">
            <w:r>
              <w:rPr>
                <w:b/>
                <w:noProof/>
                <w:color w:val="000000"/>
              </w:rPr>
              <w:t>Appendix H: Writing effective papers</w:t>
            </w:r>
          </w:hyperlink>
          <w:r>
            <w:rPr>
              <w:b/>
              <w:noProof/>
              <w:color w:val="000000"/>
            </w:rPr>
            <w:tab/>
          </w:r>
          <w:r>
            <w:rPr>
              <w:noProof/>
            </w:rPr>
            <w:fldChar w:fldCharType="begin"/>
          </w:r>
          <w:r>
            <w:rPr>
              <w:noProof/>
            </w:rPr>
            <w:instrText xml:space="preserve"> PAGEREF _amq5dxggbq5c \h </w:instrText>
          </w:r>
          <w:r>
            <w:rPr>
              <w:noProof/>
            </w:rPr>
          </w:r>
          <w:r>
            <w:rPr>
              <w:noProof/>
            </w:rPr>
            <w:fldChar w:fldCharType="separate"/>
          </w:r>
          <w:r>
            <w:rPr>
              <w:noProof/>
            </w:rPr>
            <w:t>86</w:t>
          </w:r>
          <w:r>
            <w:rPr>
              <w:noProof/>
            </w:rPr>
            <w:fldChar w:fldCharType="end"/>
          </w:r>
        </w:p>
        <w:p w14:paraId="5EDB4A52" w14:textId="77777777" w:rsidR="002A250B" w:rsidRDefault="00DD7EE7" w:rsidP="00DD7EE7">
          <w:pPr>
            <w:pStyle w:val="normal0"/>
            <w:tabs>
              <w:tab w:val="right" w:pos="6230"/>
            </w:tabs>
            <w:spacing w:before="60" w:line="240" w:lineRule="auto"/>
            <w:ind w:left="360"/>
            <w:rPr>
              <w:noProof/>
              <w:color w:val="000000"/>
            </w:rPr>
          </w:pPr>
          <w:hyperlink w:anchor="_vbtcbn5f0qmr">
            <w:r>
              <w:rPr>
                <w:noProof/>
                <w:color w:val="000000"/>
              </w:rPr>
              <w:t>Writing style</w:t>
            </w:r>
          </w:hyperlink>
          <w:r>
            <w:rPr>
              <w:noProof/>
              <w:color w:val="000000"/>
            </w:rPr>
            <w:tab/>
          </w:r>
          <w:r>
            <w:rPr>
              <w:noProof/>
            </w:rPr>
            <w:fldChar w:fldCharType="begin"/>
          </w:r>
          <w:r>
            <w:rPr>
              <w:noProof/>
            </w:rPr>
            <w:instrText xml:space="preserve"> PAGEREF _vbtcbn5f0qmr \h </w:instrText>
          </w:r>
          <w:r>
            <w:rPr>
              <w:noProof/>
            </w:rPr>
          </w:r>
          <w:r>
            <w:rPr>
              <w:noProof/>
            </w:rPr>
            <w:fldChar w:fldCharType="separate"/>
          </w:r>
          <w:r>
            <w:rPr>
              <w:noProof/>
            </w:rPr>
            <w:t>86</w:t>
          </w:r>
          <w:r>
            <w:rPr>
              <w:noProof/>
            </w:rPr>
            <w:fldChar w:fldCharType="end"/>
          </w:r>
        </w:p>
        <w:p w14:paraId="1DBF13A5" w14:textId="77777777" w:rsidR="002A250B" w:rsidRDefault="00DD7EE7" w:rsidP="00DD7EE7">
          <w:pPr>
            <w:pStyle w:val="normal0"/>
            <w:tabs>
              <w:tab w:val="right" w:pos="6230"/>
            </w:tabs>
            <w:spacing w:before="60" w:line="240" w:lineRule="auto"/>
            <w:ind w:left="720"/>
            <w:rPr>
              <w:noProof/>
              <w:color w:val="000000"/>
            </w:rPr>
          </w:pPr>
          <w:hyperlink w:anchor="_7feyhxz1hskt">
            <w:r>
              <w:rPr>
                <w:noProof/>
                <w:color w:val="000000"/>
              </w:rPr>
              <w:t>Active vs. passive voice</w:t>
            </w:r>
          </w:hyperlink>
          <w:r>
            <w:rPr>
              <w:noProof/>
              <w:color w:val="000000"/>
            </w:rPr>
            <w:tab/>
          </w:r>
          <w:r>
            <w:rPr>
              <w:noProof/>
            </w:rPr>
            <w:fldChar w:fldCharType="begin"/>
          </w:r>
          <w:r>
            <w:rPr>
              <w:noProof/>
            </w:rPr>
            <w:instrText xml:space="preserve"> PAGEREF _7feyhxz1hskt \h </w:instrText>
          </w:r>
          <w:r>
            <w:rPr>
              <w:noProof/>
            </w:rPr>
          </w:r>
          <w:r>
            <w:rPr>
              <w:noProof/>
            </w:rPr>
            <w:fldChar w:fldCharType="separate"/>
          </w:r>
          <w:r>
            <w:rPr>
              <w:noProof/>
            </w:rPr>
            <w:t>86</w:t>
          </w:r>
          <w:r>
            <w:rPr>
              <w:noProof/>
            </w:rPr>
            <w:fldChar w:fldCharType="end"/>
          </w:r>
        </w:p>
        <w:p w14:paraId="46615671" w14:textId="77777777" w:rsidR="002A250B" w:rsidRDefault="00DD7EE7" w:rsidP="00DD7EE7">
          <w:pPr>
            <w:pStyle w:val="normal0"/>
            <w:tabs>
              <w:tab w:val="right" w:pos="6230"/>
            </w:tabs>
            <w:spacing w:before="60" w:line="240" w:lineRule="auto"/>
            <w:ind w:left="720"/>
            <w:rPr>
              <w:noProof/>
              <w:color w:val="000000"/>
            </w:rPr>
          </w:pPr>
          <w:hyperlink w:anchor="_6qo677czwwjm">
            <w:r>
              <w:rPr>
                <w:noProof/>
                <w:color w:val="000000"/>
              </w:rPr>
              <w:t>Science is quantitative - give numbers</w:t>
            </w:r>
          </w:hyperlink>
          <w:r>
            <w:rPr>
              <w:noProof/>
              <w:color w:val="000000"/>
            </w:rPr>
            <w:tab/>
          </w:r>
          <w:r>
            <w:rPr>
              <w:noProof/>
            </w:rPr>
            <w:fldChar w:fldCharType="begin"/>
          </w:r>
          <w:r>
            <w:rPr>
              <w:noProof/>
            </w:rPr>
            <w:instrText xml:space="preserve"> PAGEREF _6qo677czwwjm \h </w:instrText>
          </w:r>
          <w:r>
            <w:rPr>
              <w:noProof/>
            </w:rPr>
          </w:r>
          <w:r>
            <w:rPr>
              <w:noProof/>
            </w:rPr>
            <w:fldChar w:fldCharType="separate"/>
          </w:r>
          <w:r>
            <w:rPr>
              <w:noProof/>
            </w:rPr>
            <w:t>87</w:t>
          </w:r>
          <w:r>
            <w:rPr>
              <w:noProof/>
            </w:rPr>
            <w:fldChar w:fldCharType="end"/>
          </w:r>
        </w:p>
        <w:p w14:paraId="1F3DFB0E" w14:textId="77777777" w:rsidR="002A250B" w:rsidRDefault="00DD7EE7" w:rsidP="00DD7EE7">
          <w:pPr>
            <w:pStyle w:val="normal0"/>
            <w:tabs>
              <w:tab w:val="right" w:pos="6230"/>
            </w:tabs>
            <w:spacing w:before="60" w:line="240" w:lineRule="auto"/>
            <w:ind w:left="720"/>
            <w:rPr>
              <w:noProof/>
              <w:color w:val="000000"/>
            </w:rPr>
          </w:pPr>
          <w:hyperlink w:anchor="_s9thuac8i3jp">
            <w:r>
              <w:rPr>
                <w:noProof/>
                <w:color w:val="000000"/>
              </w:rPr>
              <w:t>Use specific verbs</w:t>
            </w:r>
          </w:hyperlink>
          <w:r>
            <w:rPr>
              <w:noProof/>
              <w:color w:val="000000"/>
            </w:rPr>
            <w:tab/>
          </w:r>
          <w:r>
            <w:rPr>
              <w:noProof/>
            </w:rPr>
            <w:fldChar w:fldCharType="begin"/>
          </w:r>
          <w:r>
            <w:rPr>
              <w:noProof/>
            </w:rPr>
            <w:instrText xml:space="preserve"> PAGEREF _s9thuac8i3jp \h </w:instrText>
          </w:r>
          <w:r>
            <w:rPr>
              <w:noProof/>
            </w:rPr>
          </w:r>
          <w:r>
            <w:rPr>
              <w:noProof/>
            </w:rPr>
            <w:fldChar w:fldCharType="separate"/>
          </w:r>
          <w:r>
            <w:rPr>
              <w:noProof/>
            </w:rPr>
            <w:t>87</w:t>
          </w:r>
          <w:r>
            <w:rPr>
              <w:noProof/>
            </w:rPr>
            <w:fldChar w:fldCharType="end"/>
          </w:r>
        </w:p>
        <w:p w14:paraId="27D4FEEF" w14:textId="77777777" w:rsidR="002A250B" w:rsidRDefault="00DD7EE7" w:rsidP="00DD7EE7">
          <w:pPr>
            <w:pStyle w:val="normal0"/>
            <w:tabs>
              <w:tab w:val="right" w:pos="6230"/>
            </w:tabs>
            <w:spacing w:before="60" w:line="240" w:lineRule="auto"/>
            <w:ind w:left="360"/>
            <w:rPr>
              <w:noProof/>
              <w:color w:val="000000"/>
            </w:rPr>
          </w:pPr>
          <w:hyperlink w:anchor="_cdncoakin9z3">
            <w:r>
              <w:rPr>
                <w:noProof/>
                <w:color w:val="000000"/>
              </w:rPr>
              <w:t>Discussion section</w:t>
            </w:r>
          </w:hyperlink>
          <w:r>
            <w:rPr>
              <w:noProof/>
              <w:color w:val="000000"/>
            </w:rPr>
            <w:tab/>
          </w:r>
          <w:r>
            <w:rPr>
              <w:noProof/>
            </w:rPr>
            <w:fldChar w:fldCharType="begin"/>
          </w:r>
          <w:r>
            <w:rPr>
              <w:noProof/>
            </w:rPr>
            <w:instrText xml:space="preserve"> PAGEREF _cdncoakin9z3 \h </w:instrText>
          </w:r>
          <w:r>
            <w:rPr>
              <w:noProof/>
            </w:rPr>
          </w:r>
          <w:r>
            <w:rPr>
              <w:noProof/>
            </w:rPr>
            <w:fldChar w:fldCharType="separate"/>
          </w:r>
          <w:r>
            <w:rPr>
              <w:noProof/>
            </w:rPr>
            <w:t>88</w:t>
          </w:r>
          <w:r>
            <w:rPr>
              <w:noProof/>
            </w:rPr>
            <w:fldChar w:fldCharType="end"/>
          </w:r>
        </w:p>
        <w:p w14:paraId="3144EF2A" w14:textId="77777777" w:rsidR="002A250B" w:rsidRDefault="00DD7EE7" w:rsidP="00DD7EE7">
          <w:pPr>
            <w:pStyle w:val="normal0"/>
            <w:tabs>
              <w:tab w:val="right" w:pos="6230"/>
            </w:tabs>
            <w:spacing w:before="60" w:line="240" w:lineRule="auto"/>
            <w:ind w:left="360"/>
            <w:rPr>
              <w:noProof/>
              <w:color w:val="000000"/>
            </w:rPr>
          </w:pPr>
          <w:hyperlink w:anchor="_bw4y3t523l26">
            <w:r>
              <w:rPr>
                <w:noProof/>
                <w:color w:val="000000"/>
              </w:rPr>
              <w:t>Conclusion section</w:t>
            </w:r>
          </w:hyperlink>
          <w:r>
            <w:rPr>
              <w:noProof/>
              <w:color w:val="000000"/>
            </w:rPr>
            <w:tab/>
          </w:r>
          <w:r>
            <w:rPr>
              <w:noProof/>
            </w:rPr>
            <w:fldChar w:fldCharType="begin"/>
          </w:r>
          <w:r>
            <w:rPr>
              <w:noProof/>
            </w:rPr>
            <w:instrText xml:space="preserve"> PAGEREF _bw4y3t523l26 \h </w:instrText>
          </w:r>
          <w:r>
            <w:rPr>
              <w:noProof/>
            </w:rPr>
          </w:r>
          <w:r>
            <w:rPr>
              <w:noProof/>
            </w:rPr>
            <w:fldChar w:fldCharType="separate"/>
          </w:r>
          <w:r>
            <w:rPr>
              <w:noProof/>
            </w:rPr>
            <w:t>89</w:t>
          </w:r>
          <w:r>
            <w:rPr>
              <w:noProof/>
            </w:rPr>
            <w:fldChar w:fldCharType="end"/>
          </w:r>
        </w:p>
        <w:p w14:paraId="3C97FE04" w14:textId="77777777" w:rsidR="002A250B" w:rsidRDefault="00DD7EE7" w:rsidP="00DD7EE7">
          <w:pPr>
            <w:pStyle w:val="normal0"/>
            <w:tabs>
              <w:tab w:val="right" w:pos="6230"/>
            </w:tabs>
            <w:spacing w:before="60" w:line="240" w:lineRule="auto"/>
            <w:ind w:left="360"/>
            <w:rPr>
              <w:noProof/>
              <w:color w:val="000000"/>
            </w:rPr>
          </w:pPr>
          <w:hyperlink w:anchor="_qsdxpdfve9de">
            <w:r>
              <w:rPr>
                <w:noProof/>
                <w:color w:val="000000"/>
              </w:rPr>
              <w:t>Paper checklist</w:t>
            </w:r>
          </w:hyperlink>
          <w:r>
            <w:rPr>
              <w:noProof/>
              <w:color w:val="000000"/>
            </w:rPr>
            <w:tab/>
          </w:r>
          <w:r>
            <w:rPr>
              <w:noProof/>
            </w:rPr>
            <w:fldChar w:fldCharType="begin"/>
          </w:r>
          <w:r>
            <w:rPr>
              <w:noProof/>
            </w:rPr>
            <w:instrText xml:space="preserve"> PAGEREF _qsdxpdfve9de </w:instrText>
          </w:r>
          <w:r>
            <w:rPr>
              <w:noProof/>
            </w:rPr>
            <w:instrText xml:space="preserve">\h </w:instrText>
          </w:r>
          <w:r>
            <w:rPr>
              <w:noProof/>
            </w:rPr>
          </w:r>
          <w:r>
            <w:rPr>
              <w:noProof/>
            </w:rPr>
            <w:fldChar w:fldCharType="separate"/>
          </w:r>
          <w:r>
            <w:rPr>
              <w:noProof/>
            </w:rPr>
            <w:t>90</w:t>
          </w:r>
          <w:r>
            <w:rPr>
              <w:noProof/>
            </w:rPr>
            <w:fldChar w:fldCharType="end"/>
          </w:r>
        </w:p>
        <w:p w14:paraId="2DF8BE8A" w14:textId="77777777" w:rsidR="002A250B" w:rsidRDefault="00DD7EE7" w:rsidP="00DD7EE7">
          <w:pPr>
            <w:pStyle w:val="normal0"/>
            <w:tabs>
              <w:tab w:val="right" w:pos="6230"/>
            </w:tabs>
            <w:spacing w:before="60" w:line="240" w:lineRule="auto"/>
            <w:ind w:left="360"/>
            <w:rPr>
              <w:noProof/>
              <w:color w:val="000000"/>
            </w:rPr>
          </w:pPr>
          <w:hyperlink w:anchor="_uu79t6rolqq">
            <w:r>
              <w:rPr>
                <w:noProof/>
                <w:color w:val="000000"/>
              </w:rPr>
              <w:t>Miscellaneous advice</w:t>
            </w:r>
          </w:hyperlink>
          <w:r>
            <w:rPr>
              <w:noProof/>
              <w:color w:val="000000"/>
            </w:rPr>
            <w:tab/>
          </w:r>
          <w:r>
            <w:rPr>
              <w:noProof/>
            </w:rPr>
            <w:fldChar w:fldCharType="begin"/>
          </w:r>
          <w:r>
            <w:rPr>
              <w:noProof/>
            </w:rPr>
            <w:instrText xml:space="preserve"> PAGEREF _uu79t6rolqq \h </w:instrText>
          </w:r>
          <w:r>
            <w:rPr>
              <w:noProof/>
            </w:rPr>
          </w:r>
          <w:r>
            <w:rPr>
              <w:noProof/>
            </w:rPr>
            <w:fldChar w:fldCharType="separate"/>
          </w:r>
          <w:r>
            <w:rPr>
              <w:noProof/>
            </w:rPr>
            <w:t>91</w:t>
          </w:r>
          <w:r>
            <w:rPr>
              <w:noProof/>
            </w:rPr>
            <w:fldChar w:fldCharType="end"/>
          </w:r>
        </w:p>
        <w:p w14:paraId="3AB27ADE" w14:textId="77777777" w:rsidR="002A250B" w:rsidRDefault="00DD7EE7" w:rsidP="00DD7EE7">
          <w:pPr>
            <w:pStyle w:val="normal0"/>
            <w:tabs>
              <w:tab w:val="right" w:pos="6230"/>
            </w:tabs>
            <w:spacing w:before="200" w:line="240" w:lineRule="auto"/>
            <w:rPr>
              <w:noProof/>
              <w:color w:val="000000"/>
            </w:rPr>
          </w:pPr>
          <w:hyperlink w:anchor="_p8mwm669v5c1">
            <w:r>
              <w:rPr>
                <w:b/>
                <w:noProof/>
                <w:color w:val="000000"/>
              </w:rPr>
              <w:t>Appendix I: Mechanics of writing papers in Microsoft Word</w:t>
            </w:r>
          </w:hyperlink>
          <w:r>
            <w:rPr>
              <w:b/>
              <w:noProof/>
              <w:color w:val="000000"/>
            </w:rPr>
            <w:tab/>
          </w:r>
          <w:r>
            <w:rPr>
              <w:noProof/>
            </w:rPr>
            <w:fldChar w:fldCharType="begin"/>
          </w:r>
          <w:r>
            <w:rPr>
              <w:noProof/>
            </w:rPr>
            <w:instrText xml:space="preserve"> PAGEREF _p8mwm669v5c1 \h </w:instrText>
          </w:r>
          <w:r>
            <w:rPr>
              <w:noProof/>
            </w:rPr>
          </w:r>
          <w:r>
            <w:rPr>
              <w:noProof/>
            </w:rPr>
            <w:fldChar w:fldCharType="separate"/>
          </w:r>
          <w:r>
            <w:rPr>
              <w:noProof/>
            </w:rPr>
            <w:t>92</w:t>
          </w:r>
          <w:r>
            <w:rPr>
              <w:noProof/>
            </w:rPr>
            <w:fldChar w:fldCharType="end"/>
          </w:r>
        </w:p>
        <w:p w14:paraId="6C205C1B" w14:textId="77777777" w:rsidR="002A250B" w:rsidRDefault="00DD7EE7" w:rsidP="00DD7EE7">
          <w:pPr>
            <w:pStyle w:val="normal0"/>
            <w:tabs>
              <w:tab w:val="right" w:pos="6230"/>
            </w:tabs>
            <w:spacing w:before="60" w:line="240" w:lineRule="auto"/>
            <w:ind w:left="360"/>
            <w:rPr>
              <w:noProof/>
              <w:color w:val="000000"/>
            </w:rPr>
          </w:pPr>
          <w:hyperlink w:anchor="_8yhusdawtbgi">
            <w:r>
              <w:rPr>
                <w:noProof/>
                <w:color w:val="000000"/>
              </w:rPr>
              <w:t>Start with a visually attractive template</w:t>
            </w:r>
          </w:hyperlink>
          <w:r>
            <w:rPr>
              <w:noProof/>
              <w:color w:val="000000"/>
            </w:rPr>
            <w:tab/>
          </w:r>
          <w:r>
            <w:rPr>
              <w:noProof/>
            </w:rPr>
            <w:fldChar w:fldCharType="begin"/>
          </w:r>
          <w:r>
            <w:rPr>
              <w:noProof/>
            </w:rPr>
            <w:instrText xml:space="preserve"> PAGEREF _8yhusdawtbgi \h </w:instrText>
          </w:r>
          <w:r>
            <w:rPr>
              <w:noProof/>
            </w:rPr>
          </w:r>
          <w:r>
            <w:rPr>
              <w:noProof/>
            </w:rPr>
            <w:fldChar w:fldCharType="separate"/>
          </w:r>
          <w:r>
            <w:rPr>
              <w:noProof/>
            </w:rPr>
            <w:t>93</w:t>
          </w:r>
          <w:r>
            <w:rPr>
              <w:noProof/>
            </w:rPr>
            <w:fldChar w:fldCharType="end"/>
          </w:r>
        </w:p>
        <w:p w14:paraId="307A6043" w14:textId="77777777" w:rsidR="002A250B" w:rsidRDefault="00DD7EE7" w:rsidP="00DD7EE7">
          <w:pPr>
            <w:pStyle w:val="normal0"/>
            <w:tabs>
              <w:tab w:val="right" w:pos="6230"/>
            </w:tabs>
            <w:spacing w:before="60" w:line="240" w:lineRule="auto"/>
            <w:ind w:left="360"/>
            <w:rPr>
              <w:noProof/>
              <w:color w:val="000000"/>
            </w:rPr>
          </w:pPr>
          <w:hyperlink w:anchor="_6dhvhj154p43">
            <w:r>
              <w:rPr>
                <w:noProof/>
                <w:color w:val="000000"/>
              </w:rPr>
              <w:t>Add sections and subsection headings properly</w:t>
            </w:r>
          </w:hyperlink>
          <w:r>
            <w:rPr>
              <w:noProof/>
              <w:color w:val="000000"/>
            </w:rPr>
            <w:tab/>
          </w:r>
          <w:r>
            <w:rPr>
              <w:noProof/>
            </w:rPr>
            <w:fldChar w:fldCharType="begin"/>
          </w:r>
          <w:r>
            <w:rPr>
              <w:noProof/>
            </w:rPr>
            <w:instrText xml:space="preserve"> </w:instrText>
          </w:r>
          <w:r>
            <w:rPr>
              <w:noProof/>
            </w:rPr>
            <w:instrText xml:space="preserve">PAGEREF _6dhvhj154p43 \h </w:instrText>
          </w:r>
          <w:r>
            <w:rPr>
              <w:noProof/>
            </w:rPr>
          </w:r>
          <w:r>
            <w:rPr>
              <w:noProof/>
            </w:rPr>
            <w:fldChar w:fldCharType="separate"/>
          </w:r>
          <w:r>
            <w:rPr>
              <w:noProof/>
            </w:rPr>
            <w:t>93</w:t>
          </w:r>
          <w:r>
            <w:rPr>
              <w:noProof/>
            </w:rPr>
            <w:fldChar w:fldCharType="end"/>
          </w:r>
        </w:p>
        <w:p w14:paraId="61CBA5E8" w14:textId="77777777" w:rsidR="002A250B" w:rsidRDefault="00DD7EE7" w:rsidP="00DD7EE7">
          <w:pPr>
            <w:pStyle w:val="normal0"/>
            <w:tabs>
              <w:tab w:val="right" w:pos="6230"/>
            </w:tabs>
            <w:spacing w:before="60" w:line="240" w:lineRule="auto"/>
            <w:ind w:left="720"/>
            <w:rPr>
              <w:noProof/>
              <w:color w:val="000000"/>
            </w:rPr>
          </w:pPr>
          <w:hyperlink w:anchor="_hmocdt9k7nko">
            <w:r>
              <w:rPr>
                <w:noProof/>
                <w:color w:val="000000"/>
              </w:rPr>
              <w:t>Insert figures and tables and their captions properly</w:t>
            </w:r>
          </w:hyperlink>
          <w:r>
            <w:rPr>
              <w:noProof/>
              <w:color w:val="000000"/>
            </w:rPr>
            <w:tab/>
          </w:r>
          <w:r>
            <w:rPr>
              <w:noProof/>
            </w:rPr>
            <w:fldChar w:fldCharType="begin"/>
          </w:r>
          <w:r>
            <w:rPr>
              <w:noProof/>
            </w:rPr>
            <w:instrText xml:space="preserve"> PAGEREF _hmocdt9k7nko \h </w:instrText>
          </w:r>
          <w:r>
            <w:rPr>
              <w:noProof/>
            </w:rPr>
          </w:r>
          <w:r>
            <w:rPr>
              <w:noProof/>
            </w:rPr>
            <w:fldChar w:fldCharType="separate"/>
          </w:r>
          <w:r>
            <w:rPr>
              <w:noProof/>
            </w:rPr>
            <w:t>93</w:t>
          </w:r>
          <w:r>
            <w:rPr>
              <w:noProof/>
            </w:rPr>
            <w:fldChar w:fldCharType="end"/>
          </w:r>
        </w:p>
        <w:p w14:paraId="5CA89EA1" w14:textId="77777777" w:rsidR="002A250B" w:rsidRDefault="00DD7EE7" w:rsidP="00DD7EE7">
          <w:pPr>
            <w:pStyle w:val="normal0"/>
            <w:tabs>
              <w:tab w:val="right" w:pos="6230"/>
            </w:tabs>
            <w:spacing w:before="60" w:line="240" w:lineRule="auto"/>
            <w:ind w:left="360"/>
            <w:rPr>
              <w:noProof/>
              <w:color w:val="000000"/>
            </w:rPr>
          </w:pPr>
          <w:hyperlink w:anchor="_sa4b5eosh5n0">
            <w:r>
              <w:rPr>
                <w:noProof/>
                <w:color w:val="000000"/>
              </w:rPr>
              <w:t>Cross-referencing objects: sections, subsections, figures, tables</w:t>
            </w:r>
          </w:hyperlink>
          <w:r>
            <w:rPr>
              <w:noProof/>
              <w:color w:val="000000"/>
            </w:rPr>
            <w:tab/>
          </w:r>
          <w:r>
            <w:rPr>
              <w:noProof/>
            </w:rPr>
            <w:fldChar w:fldCharType="begin"/>
          </w:r>
          <w:r>
            <w:rPr>
              <w:noProof/>
            </w:rPr>
            <w:instrText xml:space="preserve"> PAGEREF _sa4b5eosh5n0 \h </w:instrText>
          </w:r>
          <w:r>
            <w:rPr>
              <w:noProof/>
            </w:rPr>
          </w:r>
          <w:r>
            <w:rPr>
              <w:noProof/>
            </w:rPr>
            <w:fldChar w:fldCharType="separate"/>
          </w:r>
          <w:r>
            <w:rPr>
              <w:noProof/>
            </w:rPr>
            <w:t>94</w:t>
          </w:r>
          <w:r>
            <w:rPr>
              <w:noProof/>
            </w:rPr>
            <w:fldChar w:fldCharType="end"/>
          </w:r>
        </w:p>
        <w:p w14:paraId="4BDA6F2A" w14:textId="77777777" w:rsidR="002A250B" w:rsidRDefault="00DD7EE7" w:rsidP="00DD7EE7">
          <w:pPr>
            <w:pStyle w:val="normal0"/>
            <w:tabs>
              <w:tab w:val="right" w:pos="6230"/>
            </w:tabs>
            <w:spacing w:before="60" w:line="240" w:lineRule="auto"/>
            <w:ind w:left="720"/>
            <w:rPr>
              <w:noProof/>
              <w:color w:val="000000"/>
            </w:rPr>
          </w:pPr>
          <w:hyperlink w:anchor="_cnbq19bjl89">
            <w:r>
              <w:rPr>
                <w:noProof/>
                <w:color w:val="000000"/>
              </w:rPr>
              <w:t>Citing articles</w:t>
            </w:r>
          </w:hyperlink>
          <w:r>
            <w:rPr>
              <w:noProof/>
              <w:color w:val="000000"/>
            </w:rPr>
            <w:tab/>
          </w:r>
          <w:r>
            <w:rPr>
              <w:noProof/>
            </w:rPr>
            <w:fldChar w:fldCharType="begin"/>
          </w:r>
          <w:r>
            <w:rPr>
              <w:noProof/>
            </w:rPr>
            <w:instrText xml:space="preserve"> PAGEREF _cnbq19bjl89 \h </w:instrText>
          </w:r>
          <w:r>
            <w:rPr>
              <w:noProof/>
            </w:rPr>
          </w:r>
          <w:r>
            <w:rPr>
              <w:noProof/>
            </w:rPr>
            <w:fldChar w:fldCharType="separate"/>
          </w:r>
          <w:r>
            <w:rPr>
              <w:noProof/>
            </w:rPr>
            <w:t>95</w:t>
          </w:r>
          <w:r>
            <w:rPr>
              <w:noProof/>
            </w:rPr>
            <w:fldChar w:fldCharType="end"/>
          </w:r>
        </w:p>
        <w:p w14:paraId="15E76E95" w14:textId="77777777" w:rsidR="002A250B" w:rsidRDefault="00DD7EE7" w:rsidP="00DD7EE7">
          <w:pPr>
            <w:pStyle w:val="normal0"/>
            <w:tabs>
              <w:tab w:val="right" w:pos="6230"/>
            </w:tabs>
            <w:spacing w:before="60" w:line="240" w:lineRule="auto"/>
            <w:ind w:left="360"/>
            <w:rPr>
              <w:noProof/>
              <w:color w:val="000000"/>
            </w:rPr>
          </w:pPr>
          <w:hyperlink w:anchor="_cmnd74z7bgxs">
            <w:r>
              <w:rPr>
                <w:noProof/>
                <w:color w:val="000000"/>
              </w:rPr>
              <w:t>Troubleshooting</w:t>
            </w:r>
          </w:hyperlink>
          <w:r>
            <w:rPr>
              <w:noProof/>
              <w:color w:val="000000"/>
            </w:rPr>
            <w:tab/>
          </w:r>
          <w:r>
            <w:rPr>
              <w:noProof/>
            </w:rPr>
            <w:fldChar w:fldCharType="begin"/>
          </w:r>
          <w:r>
            <w:rPr>
              <w:noProof/>
            </w:rPr>
            <w:instrText xml:space="preserve"> PAGEREF _cmnd74z7bgxs \h </w:instrText>
          </w:r>
          <w:r>
            <w:rPr>
              <w:noProof/>
            </w:rPr>
          </w:r>
          <w:r>
            <w:rPr>
              <w:noProof/>
            </w:rPr>
            <w:fldChar w:fldCharType="separate"/>
          </w:r>
          <w:r>
            <w:rPr>
              <w:noProof/>
            </w:rPr>
            <w:t>96</w:t>
          </w:r>
          <w:r>
            <w:rPr>
              <w:noProof/>
            </w:rPr>
            <w:fldChar w:fldCharType="end"/>
          </w:r>
        </w:p>
        <w:p w14:paraId="6A8A192D" w14:textId="77777777" w:rsidR="002A250B" w:rsidRDefault="00DD7EE7" w:rsidP="00DD7EE7">
          <w:pPr>
            <w:pStyle w:val="normal0"/>
            <w:tabs>
              <w:tab w:val="right" w:pos="6230"/>
            </w:tabs>
            <w:spacing w:before="200" w:line="240" w:lineRule="auto"/>
            <w:rPr>
              <w:noProof/>
              <w:color w:val="000000"/>
            </w:rPr>
          </w:pPr>
          <w:hyperlink w:anchor="_us8aliox7kv2">
            <w:r>
              <w:rPr>
                <w:b/>
                <w:noProof/>
                <w:color w:val="000000"/>
              </w:rPr>
              <w:t>Appendix J: Managing the group web site</w:t>
            </w:r>
          </w:hyperlink>
          <w:r>
            <w:rPr>
              <w:b/>
              <w:noProof/>
              <w:color w:val="000000"/>
            </w:rPr>
            <w:tab/>
          </w:r>
          <w:r>
            <w:rPr>
              <w:noProof/>
            </w:rPr>
            <w:fldChar w:fldCharType="begin"/>
          </w:r>
          <w:r>
            <w:rPr>
              <w:noProof/>
            </w:rPr>
            <w:instrText xml:space="preserve"> PAGEREF _us8aliox7kv2 \h </w:instrText>
          </w:r>
          <w:r>
            <w:rPr>
              <w:noProof/>
            </w:rPr>
          </w:r>
          <w:r>
            <w:rPr>
              <w:noProof/>
            </w:rPr>
            <w:fldChar w:fldCharType="separate"/>
          </w:r>
          <w:r>
            <w:rPr>
              <w:noProof/>
            </w:rPr>
            <w:t>97</w:t>
          </w:r>
          <w:r>
            <w:rPr>
              <w:noProof/>
            </w:rPr>
            <w:fldChar w:fldCharType="end"/>
          </w:r>
        </w:p>
        <w:p w14:paraId="4EF4C563" w14:textId="77777777" w:rsidR="002A250B" w:rsidRDefault="00DD7EE7" w:rsidP="00DD7EE7">
          <w:pPr>
            <w:pStyle w:val="normal0"/>
            <w:tabs>
              <w:tab w:val="right" w:pos="6230"/>
            </w:tabs>
            <w:spacing w:before="200" w:line="240" w:lineRule="auto"/>
            <w:rPr>
              <w:noProof/>
              <w:color w:val="000000"/>
            </w:rPr>
          </w:pPr>
          <w:hyperlink w:anchor="_2334o5jv598d">
            <w:r>
              <w:rPr>
                <w:b/>
                <w:noProof/>
                <w:color w:val="000000"/>
              </w:rPr>
              <w:t>Appendix K: Group library</w:t>
            </w:r>
          </w:hyperlink>
          <w:r>
            <w:rPr>
              <w:b/>
              <w:noProof/>
              <w:color w:val="000000"/>
            </w:rPr>
            <w:tab/>
          </w:r>
          <w:r>
            <w:rPr>
              <w:noProof/>
            </w:rPr>
            <w:fldChar w:fldCharType="begin"/>
          </w:r>
          <w:r>
            <w:rPr>
              <w:noProof/>
            </w:rPr>
            <w:instrText xml:space="preserve"> PAGEREF _2334o5jv598d \h </w:instrText>
          </w:r>
          <w:r>
            <w:rPr>
              <w:noProof/>
            </w:rPr>
          </w:r>
          <w:r>
            <w:rPr>
              <w:noProof/>
            </w:rPr>
            <w:fldChar w:fldCharType="separate"/>
          </w:r>
          <w:r>
            <w:rPr>
              <w:noProof/>
            </w:rPr>
            <w:t>97</w:t>
          </w:r>
          <w:r>
            <w:rPr>
              <w:noProof/>
            </w:rPr>
            <w:fldChar w:fldCharType="end"/>
          </w:r>
        </w:p>
        <w:p w14:paraId="1F455257" w14:textId="77777777" w:rsidR="002A250B" w:rsidRDefault="00DD7EE7" w:rsidP="00DD7EE7">
          <w:pPr>
            <w:pStyle w:val="normal0"/>
            <w:tabs>
              <w:tab w:val="right" w:pos="6230"/>
            </w:tabs>
            <w:spacing w:before="200" w:line="240" w:lineRule="auto"/>
            <w:rPr>
              <w:noProof/>
              <w:color w:val="000000"/>
            </w:rPr>
          </w:pPr>
          <w:hyperlink w:anchor="_f6vzfbmtzhgc">
            <w:r>
              <w:rPr>
                <w:b/>
                <w:noProof/>
                <w:color w:val="000000"/>
              </w:rPr>
              <w:t>Appendix L: Staying up to date on research and literature searches</w:t>
            </w:r>
          </w:hyperlink>
          <w:r>
            <w:rPr>
              <w:b/>
              <w:noProof/>
              <w:color w:val="000000"/>
            </w:rPr>
            <w:tab/>
          </w:r>
          <w:r>
            <w:rPr>
              <w:noProof/>
            </w:rPr>
            <w:fldChar w:fldCharType="begin"/>
          </w:r>
          <w:r>
            <w:rPr>
              <w:noProof/>
            </w:rPr>
            <w:instrText xml:space="preserve"> PAGEREF _f6vzfbmtzhgc \h </w:instrText>
          </w:r>
          <w:r>
            <w:rPr>
              <w:noProof/>
            </w:rPr>
          </w:r>
          <w:r>
            <w:rPr>
              <w:noProof/>
            </w:rPr>
            <w:fldChar w:fldCharType="separate"/>
          </w:r>
          <w:r>
            <w:rPr>
              <w:noProof/>
            </w:rPr>
            <w:t>98</w:t>
          </w:r>
          <w:r>
            <w:rPr>
              <w:noProof/>
            </w:rPr>
            <w:fldChar w:fldCharType="end"/>
          </w:r>
        </w:p>
        <w:p w14:paraId="4174923F" w14:textId="77777777" w:rsidR="002A250B" w:rsidRDefault="00DD7EE7" w:rsidP="00DD7EE7">
          <w:pPr>
            <w:pStyle w:val="normal0"/>
            <w:tabs>
              <w:tab w:val="right" w:pos="6230"/>
            </w:tabs>
            <w:spacing w:before="200" w:line="240" w:lineRule="auto"/>
            <w:rPr>
              <w:noProof/>
              <w:color w:val="000000"/>
            </w:rPr>
          </w:pPr>
          <w:hyperlink w:anchor="_vgvzpetxk7b5">
            <w:r>
              <w:rPr>
                <w:b/>
                <w:noProof/>
                <w:color w:val="000000"/>
              </w:rPr>
              <w:t>Appendix M: some miscellaneous things</w:t>
            </w:r>
          </w:hyperlink>
          <w:r>
            <w:rPr>
              <w:b/>
              <w:noProof/>
              <w:color w:val="000000"/>
            </w:rPr>
            <w:tab/>
          </w:r>
          <w:r>
            <w:rPr>
              <w:noProof/>
            </w:rPr>
            <w:fldChar w:fldCharType="begin"/>
          </w:r>
          <w:r>
            <w:rPr>
              <w:noProof/>
            </w:rPr>
            <w:instrText xml:space="preserve"> PAGEREF _vgvzp</w:instrText>
          </w:r>
          <w:r>
            <w:rPr>
              <w:noProof/>
            </w:rPr>
            <w:instrText xml:space="preserve">etxk7b5 \h </w:instrText>
          </w:r>
          <w:r>
            <w:rPr>
              <w:noProof/>
            </w:rPr>
          </w:r>
          <w:r>
            <w:rPr>
              <w:noProof/>
            </w:rPr>
            <w:fldChar w:fldCharType="separate"/>
          </w:r>
          <w:r>
            <w:rPr>
              <w:noProof/>
            </w:rPr>
            <w:t>99</w:t>
          </w:r>
          <w:r>
            <w:rPr>
              <w:noProof/>
            </w:rPr>
            <w:fldChar w:fldCharType="end"/>
          </w:r>
        </w:p>
        <w:p w14:paraId="301B4F08" w14:textId="77777777" w:rsidR="002A250B" w:rsidRDefault="00DD7EE7" w:rsidP="00DD7EE7">
          <w:pPr>
            <w:pStyle w:val="normal0"/>
            <w:tabs>
              <w:tab w:val="right" w:pos="6230"/>
            </w:tabs>
            <w:spacing w:before="200" w:after="80" w:line="240" w:lineRule="auto"/>
            <w:rPr>
              <w:color w:val="000000"/>
            </w:rPr>
          </w:pPr>
          <w:hyperlink w:anchor="_fik7lhm1u8cp">
            <w:r>
              <w:rPr>
                <w:b/>
                <w:noProof/>
                <w:color w:val="000000"/>
              </w:rPr>
              <w:t>Thank you!</w:t>
            </w:r>
          </w:hyperlink>
          <w:r>
            <w:rPr>
              <w:b/>
              <w:noProof/>
              <w:color w:val="000000"/>
            </w:rPr>
            <w:tab/>
          </w:r>
          <w:r>
            <w:rPr>
              <w:noProof/>
            </w:rPr>
            <w:fldChar w:fldCharType="begin"/>
          </w:r>
          <w:r>
            <w:rPr>
              <w:noProof/>
            </w:rPr>
            <w:instrText xml:space="preserve"> PAGEREF _fik7lhm1u8cp \h </w:instrText>
          </w:r>
          <w:r>
            <w:rPr>
              <w:noProof/>
            </w:rPr>
          </w:r>
          <w:r>
            <w:rPr>
              <w:noProof/>
            </w:rPr>
            <w:fldChar w:fldCharType="separate"/>
          </w:r>
          <w:r>
            <w:rPr>
              <w:noProof/>
            </w:rPr>
            <w:t>99</w:t>
          </w:r>
          <w:r>
            <w:rPr>
              <w:noProof/>
            </w:rPr>
            <w:fldChar w:fldCharType="end"/>
          </w:r>
          <w:r>
            <w:fldChar w:fldCharType="end"/>
          </w:r>
        </w:p>
      </w:sdtContent>
    </w:sdt>
    <w:p w14:paraId="22B3BF13" w14:textId="77777777" w:rsidR="002A250B" w:rsidRDefault="002A250B" w:rsidP="00DD7EE7">
      <w:pPr>
        <w:pStyle w:val="Heading1"/>
        <w:pBdr>
          <w:top w:val="nil"/>
          <w:left w:val="nil"/>
          <w:bottom w:val="nil"/>
          <w:right w:val="nil"/>
          <w:between w:val="nil"/>
        </w:pBdr>
        <w:spacing w:line="240" w:lineRule="auto"/>
      </w:pPr>
      <w:bookmarkStart w:id="3" w:name="_2wvjstbg8eqq" w:colFirst="0" w:colLast="0"/>
      <w:bookmarkEnd w:id="3"/>
    </w:p>
    <w:p w14:paraId="64B5F538" w14:textId="77777777" w:rsidR="002A250B" w:rsidRDefault="00DD7EE7" w:rsidP="00DD7EE7">
      <w:pPr>
        <w:pStyle w:val="Heading1"/>
        <w:pBdr>
          <w:top w:val="nil"/>
          <w:left w:val="nil"/>
          <w:bottom w:val="nil"/>
          <w:right w:val="nil"/>
          <w:between w:val="nil"/>
        </w:pBdr>
        <w:spacing w:line="240" w:lineRule="auto"/>
      </w:pPr>
      <w:bookmarkStart w:id="4" w:name="_6ar6y1lz8di4" w:colFirst="0" w:colLast="0"/>
      <w:bookmarkEnd w:id="4"/>
      <w:r>
        <w:br w:type="page"/>
      </w:r>
    </w:p>
    <w:p w14:paraId="338D63D3" w14:textId="77777777" w:rsidR="002A250B" w:rsidRDefault="00DD7EE7" w:rsidP="00DD7EE7">
      <w:pPr>
        <w:pStyle w:val="Heading1"/>
        <w:pBdr>
          <w:top w:val="nil"/>
          <w:left w:val="nil"/>
          <w:bottom w:val="nil"/>
          <w:right w:val="nil"/>
          <w:between w:val="nil"/>
        </w:pBdr>
        <w:spacing w:line="240" w:lineRule="auto"/>
      </w:pPr>
      <w:bookmarkStart w:id="5" w:name="_vv72vu5a4vcv" w:colFirst="0" w:colLast="0"/>
      <w:bookmarkEnd w:id="5"/>
      <w:r>
        <w:lastRenderedPageBreak/>
        <w:t>Preamble</w:t>
      </w:r>
    </w:p>
    <w:p w14:paraId="523B6081"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4AF2204F"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Peter Drucker</w:t>
      </w:r>
    </w:p>
    <w:p w14:paraId="45CE62AC" w14:textId="77777777" w:rsidR="002A250B" w:rsidRDefault="002A250B" w:rsidP="00DD7EE7">
      <w:pPr>
        <w:pStyle w:val="normal0"/>
        <w:pBdr>
          <w:top w:val="nil"/>
          <w:left w:val="nil"/>
          <w:bottom w:val="nil"/>
          <w:right w:val="nil"/>
          <w:between w:val="nil"/>
        </w:pBdr>
        <w:spacing w:line="240" w:lineRule="auto"/>
        <w:rPr>
          <w:rFonts w:ascii="Rokkitt" w:eastAsia="Rokkitt" w:hAnsi="Rokkitt" w:cs="Rokkitt"/>
          <w:b/>
          <w:i/>
        </w:rPr>
      </w:pPr>
    </w:p>
    <w:p w14:paraId="19AC3083" w14:textId="77777777" w:rsidR="002A250B" w:rsidRDefault="00DD7EE7" w:rsidP="00DD7EE7">
      <w:pPr>
        <w:pStyle w:val="normal0"/>
        <w:pBdr>
          <w:top w:val="nil"/>
          <w:left w:val="nil"/>
          <w:bottom w:val="nil"/>
          <w:right w:val="nil"/>
          <w:between w:val="nil"/>
        </w:pBdr>
        <w:spacing w:line="240" w:lineRule="auto"/>
      </w:pPr>
      <w:r>
        <w:t>Welcome to the HackingMaterials research group! The purpose of this guide is to ease your transition into our research group and help make your time here as productive and enjoyable as possible.</w:t>
      </w:r>
    </w:p>
    <w:p w14:paraId="7DCDC4C3" w14:textId="77777777" w:rsidR="002A250B" w:rsidRDefault="002A250B" w:rsidP="00DD7EE7">
      <w:pPr>
        <w:pStyle w:val="normal0"/>
        <w:pBdr>
          <w:top w:val="nil"/>
          <w:left w:val="nil"/>
          <w:bottom w:val="nil"/>
          <w:right w:val="nil"/>
          <w:between w:val="nil"/>
        </w:pBdr>
        <w:spacing w:line="240" w:lineRule="auto"/>
      </w:pPr>
    </w:p>
    <w:p w14:paraId="5A026F5D" w14:textId="77777777" w:rsidR="002A250B" w:rsidRDefault="00DD7EE7" w:rsidP="00DD7EE7">
      <w:pPr>
        <w:pStyle w:val="normal0"/>
        <w:pBdr>
          <w:top w:val="nil"/>
          <w:left w:val="nil"/>
          <w:bottom w:val="nil"/>
          <w:right w:val="nil"/>
          <w:between w:val="nil"/>
        </w:pBdr>
        <w:spacing w:line="240" w:lineRule="auto"/>
      </w:pPr>
      <w:r>
        <w:t xml:space="preserve">An editable copy of this guide, where </w:t>
      </w:r>
      <w:r>
        <w:rPr>
          <w:i/>
        </w:rPr>
        <w:t>everyone</w:t>
      </w:r>
      <w:r>
        <w:t xml:space="preserve"> is welcome to</w:t>
      </w:r>
      <w:r>
        <w:t xml:space="preserve"> make comments and suggestions, is always available at:</w:t>
      </w:r>
    </w:p>
    <w:p w14:paraId="2A772CCF" w14:textId="77777777" w:rsidR="002A250B" w:rsidRDefault="00DD7EE7" w:rsidP="00DD7EE7">
      <w:pPr>
        <w:pStyle w:val="normal0"/>
        <w:pBdr>
          <w:top w:val="nil"/>
          <w:left w:val="nil"/>
          <w:bottom w:val="nil"/>
          <w:right w:val="nil"/>
          <w:between w:val="nil"/>
        </w:pBdr>
        <w:spacing w:line="240" w:lineRule="auto"/>
        <w:rPr>
          <w:b/>
          <w:i/>
        </w:rPr>
      </w:pPr>
      <w:r>
        <w:rPr>
          <w:b/>
          <w:i/>
        </w:rPr>
        <w:t>https://bit.ly/2huxUJW</w:t>
      </w:r>
    </w:p>
    <w:p w14:paraId="38FEDBDD" w14:textId="77777777" w:rsidR="002A250B" w:rsidRDefault="002A250B" w:rsidP="00DD7EE7">
      <w:pPr>
        <w:pStyle w:val="normal0"/>
        <w:pBdr>
          <w:top w:val="nil"/>
          <w:left w:val="nil"/>
          <w:bottom w:val="nil"/>
          <w:right w:val="nil"/>
          <w:between w:val="nil"/>
        </w:pBdr>
        <w:spacing w:line="240" w:lineRule="auto"/>
      </w:pPr>
    </w:p>
    <w:p w14:paraId="24457EE2" w14:textId="77777777" w:rsidR="002A250B" w:rsidRDefault="00DD7EE7" w:rsidP="00DD7EE7">
      <w:pPr>
        <w:pStyle w:val="normal0"/>
        <w:pBdr>
          <w:top w:val="nil"/>
          <w:left w:val="nil"/>
          <w:bottom w:val="nil"/>
          <w:right w:val="nil"/>
          <w:between w:val="nil"/>
        </w:pBdr>
        <w:spacing w:line="240" w:lineRule="auto"/>
        <w:rPr>
          <w:b/>
          <w:i/>
        </w:rPr>
      </w:pPr>
      <w:r>
        <w:t xml:space="preserve">You can also download the latest “PDF release” of this guide at </w:t>
      </w:r>
      <w:r>
        <w:rPr>
          <w:b/>
          <w:i/>
        </w:rPr>
        <w:t>https://hackingmaterials.lbl.gov/handbook.pdf</w:t>
      </w:r>
    </w:p>
    <w:p w14:paraId="19217686" w14:textId="77777777" w:rsidR="002A250B" w:rsidRDefault="002A250B" w:rsidP="00DD7EE7">
      <w:pPr>
        <w:pStyle w:val="normal0"/>
        <w:pBdr>
          <w:top w:val="nil"/>
          <w:left w:val="nil"/>
          <w:bottom w:val="nil"/>
          <w:right w:val="nil"/>
          <w:between w:val="nil"/>
        </w:pBdr>
        <w:spacing w:line="240" w:lineRule="auto"/>
      </w:pPr>
    </w:p>
    <w:p w14:paraId="33CCC507" w14:textId="77777777" w:rsidR="002A250B" w:rsidRDefault="00DD7EE7" w:rsidP="00DD7EE7">
      <w:pPr>
        <w:pStyle w:val="normal0"/>
        <w:pBdr>
          <w:top w:val="nil"/>
          <w:left w:val="nil"/>
          <w:bottom w:val="nil"/>
          <w:right w:val="nil"/>
          <w:between w:val="nil"/>
        </w:pBdr>
        <w:spacing w:line="240" w:lineRule="auto"/>
      </w:pPr>
      <w:r>
        <w:t>The page size of this document is A5, which makes it work well fo</w:t>
      </w:r>
      <w:r>
        <w:t xml:space="preserve">r </w:t>
      </w:r>
      <w:r>
        <w:rPr>
          <w:b/>
        </w:rPr>
        <w:t>two-page</w:t>
      </w:r>
      <w:r>
        <w:t xml:space="preserve"> viewing and printing. We suggest you give that a try.</w:t>
      </w:r>
    </w:p>
    <w:p w14:paraId="51AF68EC" w14:textId="77777777" w:rsidR="002A250B" w:rsidRDefault="002A250B" w:rsidP="00DD7EE7">
      <w:pPr>
        <w:pStyle w:val="normal0"/>
        <w:pBdr>
          <w:top w:val="nil"/>
          <w:left w:val="nil"/>
          <w:bottom w:val="nil"/>
          <w:right w:val="nil"/>
          <w:between w:val="nil"/>
        </w:pBdr>
        <w:spacing w:line="240" w:lineRule="auto"/>
      </w:pPr>
    </w:p>
    <w:p w14:paraId="5158F53C" w14:textId="77777777" w:rsidR="002A250B" w:rsidRDefault="00DD7EE7" w:rsidP="00DD7EE7">
      <w:pPr>
        <w:pStyle w:val="normal0"/>
        <w:pBdr>
          <w:top w:val="nil"/>
          <w:left w:val="nil"/>
          <w:bottom w:val="nil"/>
          <w:right w:val="nil"/>
          <w:between w:val="nil"/>
        </w:pBdr>
        <w:spacing w:line="240" w:lineRule="auto"/>
      </w:pPr>
      <w:r>
        <w:t>This is an open document that you can freely share and adapt with attribution and is licensed under the Creative Commons Attribution 4.0 International License. To view a copy of this license</w:t>
      </w:r>
      <w:r>
        <w:t>, please visit:</w:t>
      </w:r>
    </w:p>
    <w:p w14:paraId="5CC4CDEB" w14:textId="77777777" w:rsidR="002A250B" w:rsidRDefault="00DD7EE7" w:rsidP="00DD7EE7">
      <w:pPr>
        <w:pStyle w:val="normal0"/>
        <w:pBdr>
          <w:top w:val="nil"/>
          <w:left w:val="nil"/>
          <w:bottom w:val="nil"/>
          <w:right w:val="nil"/>
          <w:between w:val="nil"/>
        </w:pBdr>
        <w:spacing w:line="240" w:lineRule="auto"/>
        <w:rPr>
          <w:b/>
          <w:i/>
        </w:rPr>
      </w:pPr>
      <w:r>
        <w:rPr>
          <w:b/>
          <w:i/>
        </w:rPr>
        <w:t>https://creativecommons.org/licenses/by/4.0/</w:t>
      </w:r>
    </w:p>
    <w:p w14:paraId="051CA962" w14:textId="77777777" w:rsidR="002A250B" w:rsidRDefault="002A250B" w:rsidP="00DD7EE7">
      <w:pPr>
        <w:pStyle w:val="normal0"/>
        <w:pBdr>
          <w:top w:val="nil"/>
          <w:left w:val="nil"/>
          <w:bottom w:val="nil"/>
          <w:right w:val="nil"/>
          <w:between w:val="nil"/>
        </w:pBdr>
        <w:spacing w:line="240" w:lineRule="auto"/>
      </w:pPr>
    </w:p>
    <w:p w14:paraId="379AD57E" w14:textId="77777777" w:rsidR="002A250B" w:rsidRDefault="00DD7EE7" w:rsidP="00DD7EE7">
      <w:pPr>
        <w:pStyle w:val="normal0"/>
        <w:pBdr>
          <w:top w:val="nil"/>
          <w:left w:val="nil"/>
          <w:bottom w:val="nil"/>
          <w:right w:val="nil"/>
          <w:between w:val="nil"/>
        </w:pBdr>
        <w:spacing w:line="240" w:lineRule="auto"/>
      </w:pPr>
      <w:r>
        <w:t>We thank Valve software (a video game company) for openly publishing their employee handbook, which helped inspire this effort. Also, thank you to those who help create and update this guide; ea</w:t>
      </w:r>
      <w:r>
        <w:t>ch of us gains from the contributions of those before us, and we hope you are able to pay it forward to future members by contributing as well.</w:t>
      </w:r>
    </w:p>
    <w:p w14:paraId="49FD01CA" w14:textId="77777777" w:rsidR="002A250B" w:rsidRDefault="00DD7EE7" w:rsidP="00DD7EE7">
      <w:pPr>
        <w:pStyle w:val="Heading1"/>
        <w:pBdr>
          <w:top w:val="nil"/>
          <w:left w:val="nil"/>
          <w:bottom w:val="nil"/>
          <w:right w:val="nil"/>
          <w:between w:val="nil"/>
        </w:pBdr>
        <w:spacing w:line="240" w:lineRule="auto"/>
      </w:pPr>
      <w:bookmarkStart w:id="6" w:name="_n3r6pbxvmr5r" w:colFirst="0" w:colLast="0"/>
      <w:bookmarkEnd w:id="6"/>
      <w:r>
        <w:lastRenderedPageBreak/>
        <w:t>About our group</w:t>
      </w:r>
      <w:r>
        <w:rPr>
          <w:noProof/>
          <w:lang w:val="en-US"/>
        </w:rPr>
        <w:drawing>
          <wp:anchor distT="114300" distB="114300" distL="114300" distR="114300" simplePos="0" relativeHeight="251659264" behindDoc="0" locked="0" layoutInCell="1" hidden="0" allowOverlap="1" wp14:anchorId="4B2A6468" wp14:editId="345AD3CE">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7" name="image16.jpg" descr="IMG_1441.jpg"/>
            <wp:cNvGraphicFramePr/>
            <a:graphic xmlns:a="http://schemas.openxmlformats.org/drawingml/2006/main">
              <a:graphicData uri="http://schemas.openxmlformats.org/drawingml/2006/picture">
                <pic:pic xmlns:pic="http://schemas.openxmlformats.org/drawingml/2006/picture">
                  <pic:nvPicPr>
                    <pic:cNvPr id="0" name="image16.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p>
    <w:p w14:paraId="0A3A7302" w14:textId="77777777" w:rsidR="002A250B" w:rsidRDefault="00DD7EE7" w:rsidP="00DD7EE7">
      <w:pPr>
        <w:pStyle w:val="normal0"/>
        <w:pBdr>
          <w:top w:val="nil"/>
          <w:left w:val="nil"/>
          <w:bottom w:val="nil"/>
          <w:right w:val="nil"/>
          <w:between w:val="nil"/>
        </w:pBdr>
        <w:spacing w:line="240" w:lineRule="auto"/>
        <w:jc w:val="both"/>
      </w:pPr>
      <w:r>
        <w:t>Our group is located at Lawrence Berkeley National Laboratory (LBNL) in Berkeley, California. LBNL is managed by the University of California at Berkeley, which is located just down the hill. 13 Nobel prizes have been awarded to scientists from LBNL. The l</w:t>
      </w:r>
      <w:r>
        <w:t>ab has spectacular views of San Francisco, which is located across the bay and is about a 30 minute drive or BART train ride away. Berkeley itself is a vibrant city of 115,000 people filled with cafes, restaurants of all types, and cultural activities.</w:t>
      </w:r>
    </w:p>
    <w:p w14:paraId="7F5AD848" w14:textId="77777777" w:rsidR="002A250B" w:rsidRDefault="002A250B" w:rsidP="00DD7EE7">
      <w:pPr>
        <w:pStyle w:val="normal0"/>
        <w:pBdr>
          <w:top w:val="nil"/>
          <w:left w:val="nil"/>
          <w:bottom w:val="nil"/>
          <w:right w:val="nil"/>
          <w:between w:val="nil"/>
        </w:pBdr>
        <w:spacing w:line="240" w:lineRule="auto"/>
        <w:jc w:val="both"/>
      </w:pPr>
    </w:p>
    <w:p w14:paraId="5B284A13" w14:textId="77777777" w:rsidR="002A250B" w:rsidRDefault="00DD7EE7" w:rsidP="00DD7EE7">
      <w:pPr>
        <w:pStyle w:val="normal0"/>
        <w:pBdr>
          <w:top w:val="nil"/>
          <w:left w:val="nil"/>
          <w:bottom w:val="nil"/>
          <w:right w:val="nil"/>
          <w:between w:val="nil"/>
        </w:pBdr>
        <w:spacing w:line="240" w:lineRule="auto"/>
        <w:jc w:val="both"/>
      </w:pPr>
      <w:r>
        <w:t>Ou</w:t>
      </w:r>
      <w:r>
        <w:t>r group aims to tackle some the most important problems lying at the intersection of materials science and computer science. We differ from a traditional materials theory group in our emphasis on building long-term software, in leveraging large supercomput</w:t>
      </w:r>
      <w:r>
        <w:t>ers, and in applying statistical learning to materials problems. Most of our projects use a “materials genomics” approach, a new mode of research that has tremendous potential to discover new materials and to improve our fundamental understanding of how ma</w:t>
      </w:r>
      <w:r>
        <w:t>terials behave.</w:t>
      </w:r>
    </w:p>
    <w:p w14:paraId="33AEA7ED" w14:textId="77777777" w:rsidR="002A250B" w:rsidRDefault="002A250B" w:rsidP="00DD7EE7">
      <w:pPr>
        <w:pStyle w:val="normal0"/>
        <w:pBdr>
          <w:top w:val="nil"/>
          <w:left w:val="nil"/>
          <w:bottom w:val="nil"/>
          <w:right w:val="nil"/>
          <w:between w:val="nil"/>
        </w:pBdr>
        <w:spacing w:line="240" w:lineRule="auto"/>
        <w:jc w:val="both"/>
      </w:pPr>
    </w:p>
    <w:p w14:paraId="4E6CED96" w14:textId="77777777" w:rsidR="002A250B" w:rsidRDefault="00DD7EE7" w:rsidP="00DD7EE7">
      <w:pPr>
        <w:pStyle w:val="normal0"/>
        <w:pBdr>
          <w:top w:val="nil"/>
          <w:left w:val="nil"/>
          <w:bottom w:val="nil"/>
          <w:right w:val="nil"/>
          <w:between w:val="nil"/>
        </w:pBdr>
        <w:spacing w:line="240" w:lineRule="auto"/>
        <w:jc w:val="both"/>
      </w:pPr>
      <w:r>
        <w:t xml:space="preserve">Our research group is its own microcosm within the materials science theory efforts at Berkeley. In the same way that Berkeley is a small city adjacent to the bigger city of San Francisco, our group is a smaller unit </w:t>
      </w:r>
      <w:r>
        <w:lastRenderedPageBreak/>
        <w:t>linked to the larger t</w:t>
      </w:r>
      <w:r>
        <w:t xml:space="preserve">heory groups of Kristin Persson, Gerbrand Ceder, Jeffrey Neaton, and Mark Asta – creating a close-knit community of materials theory within Berkeley. We also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 of these resources during your stay!</w:t>
      </w:r>
    </w:p>
    <w:p w14:paraId="43E38010" w14:textId="77777777" w:rsidR="002A250B" w:rsidRDefault="002A250B" w:rsidP="00DD7EE7">
      <w:pPr>
        <w:pStyle w:val="normal0"/>
        <w:pBdr>
          <w:top w:val="nil"/>
          <w:left w:val="nil"/>
          <w:bottom w:val="nil"/>
          <w:right w:val="nil"/>
          <w:between w:val="nil"/>
        </w:pBdr>
        <w:spacing w:line="240" w:lineRule="auto"/>
        <w:jc w:val="both"/>
      </w:pPr>
    </w:p>
    <w:p w14:paraId="09B4C739" w14:textId="77777777" w:rsidR="002A250B" w:rsidRDefault="00DD7EE7" w:rsidP="00DD7EE7">
      <w:pPr>
        <w:pStyle w:val="normal0"/>
        <w:pBdr>
          <w:top w:val="nil"/>
          <w:left w:val="nil"/>
          <w:bottom w:val="nil"/>
          <w:right w:val="nil"/>
          <w:between w:val="nil"/>
        </w:pBdr>
        <w:spacing w:line="240" w:lineRule="auto"/>
        <w:jc w:val="both"/>
      </w:pPr>
      <w:r>
        <w:t xml:space="preserve">Many new discoveries remain to be uncovered in the field of </w:t>
      </w:r>
      <w:r>
        <w:t>materials design and in our relatively new subfield of materials informatics. Your contributions are urgently needed to make this new vision a reality - welcome!</w:t>
      </w:r>
    </w:p>
    <w:p w14:paraId="774B8E46" w14:textId="77777777" w:rsidR="002A250B" w:rsidRDefault="002A250B" w:rsidP="00DD7EE7">
      <w:pPr>
        <w:pStyle w:val="normal0"/>
        <w:pBdr>
          <w:top w:val="nil"/>
          <w:left w:val="nil"/>
          <w:bottom w:val="nil"/>
          <w:right w:val="nil"/>
          <w:between w:val="nil"/>
        </w:pBdr>
        <w:spacing w:line="240" w:lineRule="auto"/>
        <w:jc w:val="both"/>
      </w:pPr>
    </w:p>
    <w:p w14:paraId="289E18F4" w14:textId="77777777" w:rsidR="002A250B" w:rsidRDefault="002A250B" w:rsidP="00DD7EE7">
      <w:pPr>
        <w:pStyle w:val="Heading1"/>
        <w:pBdr>
          <w:top w:val="nil"/>
          <w:left w:val="nil"/>
          <w:bottom w:val="nil"/>
          <w:right w:val="nil"/>
          <w:between w:val="nil"/>
        </w:pBdr>
        <w:spacing w:line="240" w:lineRule="auto"/>
      </w:pPr>
      <w:bookmarkStart w:id="7" w:name="_7j3lihui0poc" w:colFirst="0" w:colLast="0"/>
      <w:bookmarkEnd w:id="7"/>
    </w:p>
    <w:p w14:paraId="5430167D" w14:textId="77777777" w:rsidR="002A250B" w:rsidRDefault="00DD7EE7" w:rsidP="00DD7EE7">
      <w:pPr>
        <w:pStyle w:val="Heading1"/>
        <w:pBdr>
          <w:top w:val="nil"/>
          <w:left w:val="nil"/>
          <w:bottom w:val="nil"/>
          <w:right w:val="nil"/>
          <w:between w:val="nil"/>
        </w:pBdr>
        <w:spacing w:line="240" w:lineRule="auto"/>
      </w:pPr>
      <w:bookmarkStart w:id="8" w:name="_pjfe4l1sqjn6" w:colFirst="0" w:colLast="0"/>
      <w:bookmarkEnd w:id="8"/>
      <w:r>
        <w:br w:type="page"/>
      </w:r>
    </w:p>
    <w:p w14:paraId="53DBAF0C" w14:textId="77777777" w:rsidR="002A250B" w:rsidRDefault="00DD7EE7" w:rsidP="00DD7EE7">
      <w:pPr>
        <w:pStyle w:val="Heading1"/>
        <w:pBdr>
          <w:top w:val="nil"/>
          <w:left w:val="nil"/>
          <w:bottom w:val="nil"/>
          <w:right w:val="nil"/>
          <w:between w:val="nil"/>
        </w:pBdr>
        <w:spacing w:line="240" w:lineRule="auto"/>
      </w:pPr>
      <w:bookmarkStart w:id="9" w:name="_g87ykm7jyfns" w:colFirst="0" w:colLast="0"/>
      <w:bookmarkEnd w:id="9"/>
      <w:r>
        <w:lastRenderedPageBreak/>
        <w:t>Before you arrive</w:t>
      </w:r>
    </w:p>
    <w:p w14:paraId="2DD73FF2" w14:textId="77777777" w:rsidR="002A250B" w:rsidRDefault="00DD7EE7" w:rsidP="00DD7EE7">
      <w:pPr>
        <w:pStyle w:val="normal0"/>
        <w:pBdr>
          <w:top w:val="nil"/>
          <w:left w:val="nil"/>
          <w:bottom w:val="nil"/>
          <w:right w:val="nil"/>
          <w:between w:val="nil"/>
        </w:pBdr>
        <w:spacing w:line="240" w:lineRule="auto"/>
      </w:pPr>
      <w:r>
        <w:t>Although many things can only be taken care of after arriving at LBNL, h</w:t>
      </w:r>
      <w:r>
        <w:t>ere are a few simple things you should do in advance.</w:t>
      </w:r>
    </w:p>
    <w:p w14:paraId="35BCDF90" w14:textId="77777777" w:rsidR="002A250B" w:rsidRDefault="00DD7EE7" w:rsidP="00DD7EE7">
      <w:pPr>
        <w:pStyle w:val="normal0"/>
        <w:pBdr>
          <w:top w:val="nil"/>
          <w:left w:val="nil"/>
          <w:bottom w:val="nil"/>
          <w:right w:val="nil"/>
          <w:between w:val="nil"/>
        </w:pBdr>
        <w:spacing w:line="240" w:lineRule="auto"/>
      </w:pPr>
      <w:r>
        <w:pict w14:anchorId="1B7C6080">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0D8EE01A" wp14:editId="3D37F181">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2" name="image5.png" descr="app-256.png"/>
            <wp:cNvGraphicFramePr/>
            <a:graphic xmlns:a="http://schemas.openxmlformats.org/drawingml/2006/main">
              <a:graphicData uri="http://schemas.openxmlformats.org/drawingml/2006/picture">
                <pic:pic xmlns:pic="http://schemas.openxmlformats.org/drawingml/2006/picture">
                  <pic:nvPicPr>
                    <pic:cNvPr id="0" name="image5.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29D95714" w14:textId="77777777" w:rsidR="002A250B" w:rsidRDefault="00DD7EE7" w:rsidP="00DD7EE7">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Join the Slack group!</w:t>
      </w:r>
    </w:p>
    <w:p w14:paraId="11EE63D9" w14:textId="77777777" w:rsidR="002A250B" w:rsidRDefault="00DD7EE7" w:rsidP="00DD7EE7">
      <w:pPr>
        <w:pStyle w:val="normal0"/>
        <w:pBdr>
          <w:top w:val="nil"/>
          <w:left w:val="nil"/>
          <w:bottom w:val="nil"/>
          <w:right w:val="nil"/>
          <w:between w:val="nil"/>
        </w:pBdr>
        <w:spacing w:line="240" w:lineRule="auto"/>
      </w:pPr>
      <w:r>
        <w:t>The berkeleytheory Slack group spans several research groups at LBNL. There are channels to ask housing questions, programming questions, science discussion, and general hijinx.</w:t>
      </w:r>
    </w:p>
    <w:p w14:paraId="01793D8C" w14:textId="77777777" w:rsidR="002A250B" w:rsidRDefault="00DD7EE7" w:rsidP="00DD7EE7">
      <w:pPr>
        <w:pStyle w:val="normal0"/>
        <w:pBdr>
          <w:top w:val="nil"/>
          <w:left w:val="nil"/>
          <w:bottom w:val="nil"/>
          <w:right w:val="nil"/>
          <w:between w:val="nil"/>
        </w:pBdr>
        <w:spacing w:line="240" w:lineRule="auto"/>
        <w:rPr>
          <w:b/>
        </w:rPr>
      </w:pPr>
      <w:r>
        <w:rPr>
          <w:b/>
          <w:i/>
        </w:rPr>
        <w:t>How?</w:t>
      </w:r>
      <w:r>
        <w:rPr>
          <w:b/>
        </w:rPr>
        <w:t xml:space="preserve"> Contact Anubhav - he’ll introduce you.</w:t>
      </w:r>
    </w:p>
    <w:p w14:paraId="233AE2CD" w14:textId="77777777" w:rsidR="002A250B" w:rsidRDefault="00DD7EE7" w:rsidP="00DD7EE7">
      <w:pPr>
        <w:pStyle w:val="normal0"/>
        <w:pBdr>
          <w:top w:val="nil"/>
          <w:left w:val="nil"/>
          <w:bottom w:val="nil"/>
          <w:right w:val="nil"/>
          <w:between w:val="nil"/>
        </w:pBdr>
        <w:spacing w:line="240" w:lineRule="auto"/>
      </w:pPr>
      <w:r>
        <w:pict w14:anchorId="2638B436">
          <v:rect id="_x0000_i1026" style="width:0;height:1.5pt" o:hralign="center" o:hrstd="t" o:hr="t" fillcolor="#a0a0a0" stroked="f"/>
        </w:pict>
      </w:r>
    </w:p>
    <w:p w14:paraId="251B9C21" w14:textId="77777777" w:rsidR="002A250B" w:rsidRDefault="00DD7EE7" w:rsidP="00DD7EE7">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686646FE" wp14:editId="36BE7423">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4.jpg" descr="unnamed-3.jpg"/>
            <wp:cNvGraphicFramePr/>
            <a:graphic xmlns:a="http://schemas.openxmlformats.org/drawingml/2006/main">
              <a:graphicData uri="http://schemas.openxmlformats.org/drawingml/2006/picture">
                <pic:pic xmlns:pic="http://schemas.openxmlformats.org/drawingml/2006/picture">
                  <pic:nvPicPr>
                    <pic:cNvPr id="0" name="image4.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2F41722C" w14:textId="77777777" w:rsidR="002A250B" w:rsidRDefault="00DD7EE7" w:rsidP="00DD7EE7">
      <w:pPr>
        <w:pStyle w:val="normal0"/>
        <w:pBdr>
          <w:top w:val="nil"/>
          <w:left w:val="nil"/>
          <w:bottom w:val="nil"/>
          <w:right w:val="nil"/>
          <w:between w:val="nil"/>
        </w:pBdr>
        <w:spacing w:line="240" w:lineRule="auto"/>
      </w:pPr>
      <w:r>
        <w:t>Postdocs and graduate students - let’s order your workstation in advance so that it’s ready by the time you arrive.</w:t>
      </w:r>
    </w:p>
    <w:p w14:paraId="7CC5CB73" w14:textId="77777777" w:rsidR="002A250B" w:rsidRDefault="00DD7EE7" w:rsidP="00DD7EE7">
      <w:pPr>
        <w:pStyle w:val="normal0"/>
        <w:pBdr>
          <w:top w:val="nil"/>
          <w:left w:val="nil"/>
          <w:bottom w:val="nil"/>
          <w:right w:val="nil"/>
          <w:between w:val="nil"/>
        </w:pBdr>
        <w:spacing w:line="240" w:lineRule="auto"/>
        <w:rPr>
          <w:b/>
        </w:rPr>
      </w:pPr>
      <w:r>
        <w:rPr>
          <w:b/>
          <w:i/>
        </w:rPr>
        <w:t xml:space="preserve">How? </w:t>
      </w:r>
      <w:r>
        <w:rPr>
          <w:b/>
        </w:rPr>
        <w:t>See Appendix on purchasing a computer.</w:t>
      </w:r>
    </w:p>
    <w:p w14:paraId="4B1AEB95" w14:textId="77777777" w:rsidR="002A250B" w:rsidRDefault="00DD7EE7" w:rsidP="00DD7EE7">
      <w:pPr>
        <w:pStyle w:val="normal0"/>
        <w:pBdr>
          <w:top w:val="nil"/>
          <w:left w:val="nil"/>
          <w:bottom w:val="nil"/>
          <w:right w:val="nil"/>
          <w:between w:val="nil"/>
        </w:pBdr>
        <w:spacing w:line="240" w:lineRule="auto"/>
        <w:rPr>
          <w:b/>
        </w:rPr>
      </w:pPr>
      <w:r>
        <w:pict w14:anchorId="437A31D7">
          <v:rect id="_x0000_i1027" style="width:0;height:1.5pt" o:hralign="center" o:hrstd="t" o:hr="t" fillcolor="#a0a0a0" stroked="f"/>
        </w:pict>
      </w:r>
    </w:p>
    <w:p w14:paraId="62CC8B78" w14:textId="77777777" w:rsidR="002A250B" w:rsidRDefault="00DD7EE7" w:rsidP="00DD7EE7">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41D6D7C0" wp14:editId="6A1FC800">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9" name="image18.png" descr="2016-12-28 07.08.25 am.png"/>
            <wp:cNvGraphicFramePr/>
            <a:graphic xmlns:a="http://schemas.openxmlformats.org/drawingml/2006/main">
              <a:graphicData uri="http://schemas.openxmlformats.org/drawingml/2006/picture">
                <pic:pic xmlns:pic="http://schemas.openxmlformats.org/drawingml/2006/picture">
                  <pic:nvPicPr>
                    <pic:cNvPr id="0" name="image18.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5C0F5A5A" w14:textId="77777777" w:rsidR="002A250B" w:rsidRDefault="00DD7EE7" w:rsidP="00DD7EE7">
      <w:pPr>
        <w:pStyle w:val="normal0"/>
        <w:pBdr>
          <w:top w:val="nil"/>
          <w:left w:val="nil"/>
          <w:bottom w:val="nil"/>
          <w:right w:val="nil"/>
          <w:between w:val="nil"/>
        </w:pBdr>
        <w:spacing w:line="240" w:lineRule="auto"/>
      </w:pPr>
      <w:r>
        <w:t>Berkeley and the surrounding areas are wonderful places to live, but finding an apartment can be difficult and is best done with knowledge of the various neighborhoods.</w:t>
      </w:r>
    </w:p>
    <w:p w14:paraId="540A0DC7" w14:textId="77777777" w:rsidR="002A250B" w:rsidRDefault="00DD7EE7" w:rsidP="00DD7EE7">
      <w:pPr>
        <w:pStyle w:val="normal0"/>
        <w:pBdr>
          <w:top w:val="nil"/>
          <w:left w:val="nil"/>
          <w:bottom w:val="nil"/>
          <w:right w:val="nil"/>
          <w:between w:val="nil"/>
        </w:pBdr>
        <w:spacing w:line="240" w:lineRule="auto"/>
      </w:pPr>
      <w:r>
        <w:rPr>
          <w:b/>
          <w:i/>
        </w:rPr>
        <w:t xml:space="preserve">How? </w:t>
      </w:r>
      <w:r>
        <w:rPr>
          <w:b/>
        </w:rPr>
        <w:t>See Appendix on housing.</w:t>
      </w:r>
      <w:r>
        <w:pict w14:anchorId="60488D60">
          <v:rect id="_x0000_i1028" style="width:0;height:1.5pt" o:hralign="center" o:hrstd="t" o:hr="t" fillcolor="#a0a0a0" stroked="f"/>
        </w:pict>
      </w:r>
    </w:p>
    <w:p w14:paraId="20BF7864" w14:textId="77777777" w:rsidR="002A250B" w:rsidRDefault="002A250B" w:rsidP="00DD7EE7">
      <w:pPr>
        <w:pStyle w:val="normal0"/>
        <w:pBdr>
          <w:top w:val="nil"/>
          <w:left w:val="nil"/>
          <w:bottom w:val="nil"/>
          <w:right w:val="nil"/>
          <w:between w:val="nil"/>
        </w:pBdr>
        <w:spacing w:line="240" w:lineRule="auto"/>
      </w:pPr>
    </w:p>
    <w:p w14:paraId="6C7A59C9" w14:textId="77777777" w:rsidR="002A250B" w:rsidRDefault="002A250B" w:rsidP="00DD7EE7">
      <w:pPr>
        <w:pStyle w:val="Heading1"/>
        <w:pBdr>
          <w:top w:val="nil"/>
          <w:left w:val="nil"/>
          <w:bottom w:val="nil"/>
          <w:right w:val="nil"/>
          <w:between w:val="nil"/>
        </w:pBdr>
        <w:spacing w:line="240" w:lineRule="auto"/>
      </w:pPr>
      <w:bookmarkStart w:id="10" w:name="_r499uv6kp4mt" w:colFirst="0" w:colLast="0"/>
      <w:bookmarkEnd w:id="10"/>
    </w:p>
    <w:p w14:paraId="2CD35C79" w14:textId="77777777" w:rsidR="002A250B" w:rsidRDefault="00DD7EE7" w:rsidP="00DD7EE7">
      <w:pPr>
        <w:pStyle w:val="Heading1"/>
        <w:pBdr>
          <w:top w:val="nil"/>
          <w:left w:val="nil"/>
          <w:bottom w:val="nil"/>
          <w:right w:val="nil"/>
          <w:between w:val="nil"/>
        </w:pBdr>
        <w:spacing w:line="240" w:lineRule="auto"/>
      </w:pPr>
      <w:bookmarkStart w:id="11" w:name="_2mw9ilotj8d2" w:colFirst="0" w:colLast="0"/>
      <w:bookmarkEnd w:id="11"/>
      <w:r>
        <w:br w:type="page"/>
      </w:r>
    </w:p>
    <w:p w14:paraId="438F4986" w14:textId="77777777" w:rsidR="002A250B" w:rsidRDefault="00DD7EE7" w:rsidP="00DD7EE7">
      <w:pPr>
        <w:pStyle w:val="Heading1"/>
        <w:pBdr>
          <w:top w:val="nil"/>
          <w:left w:val="nil"/>
          <w:bottom w:val="nil"/>
          <w:right w:val="nil"/>
          <w:between w:val="nil"/>
        </w:pBdr>
        <w:spacing w:line="240" w:lineRule="auto"/>
      </w:pPr>
      <w:bookmarkStart w:id="12" w:name="_dod8oloeya10" w:colFirst="0" w:colLast="0"/>
      <w:bookmarkEnd w:id="12"/>
      <w:r>
        <w:lastRenderedPageBreak/>
        <w:t>After arriving at LBNL</w:t>
      </w:r>
    </w:p>
    <w:p w14:paraId="6B048307" w14:textId="77777777" w:rsidR="002A250B" w:rsidRDefault="00DD7EE7" w:rsidP="00DD7EE7">
      <w:pPr>
        <w:pStyle w:val="normal0"/>
        <w:pBdr>
          <w:top w:val="nil"/>
          <w:left w:val="nil"/>
          <w:bottom w:val="nil"/>
          <w:right w:val="nil"/>
          <w:between w:val="nil"/>
        </w:pBdr>
        <w:spacing w:line="240" w:lineRule="auto"/>
      </w:pPr>
      <w:r>
        <w:t>Welcome to Berkeley! Here are</w:t>
      </w:r>
      <w:r>
        <w:t xml:space="preserve"> a few pointers for getting started.</w:t>
      </w:r>
    </w:p>
    <w:p w14:paraId="27238C38" w14:textId="77777777" w:rsidR="002A250B" w:rsidRDefault="00DD7EE7" w:rsidP="00DD7EE7">
      <w:pPr>
        <w:pStyle w:val="Heading2"/>
        <w:pBdr>
          <w:top w:val="nil"/>
          <w:left w:val="nil"/>
          <w:bottom w:val="nil"/>
          <w:right w:val="nil"/>
          <w:between w:val="nil"/>
        </w:pBdr>
        <w:spacing w:line="240" w:lineRule="auto"/>
      </w:pPr>
      <w:bookmarkStart w:id="13" w:name="_t3nl9u2amzec" w:colFirst="0" w:colLast="0"/>
      <w:bookmarkEnd w:id="13"/>
      <w:r>
        <w:t>Getting set up to work</w:t>
      </w:r>
    </w:p>
    <w:p w14:paraId="19C710BF" w14:textId="77777777" w:rsidR="002A250B" w:rsidRDefault="00DD7EE7" w:rsidP="00DD7EE7">
      <w:pPr>
        <w:pStyle w:val="normal0"/>
        <w:pBdr>
          <w:top w:val="nil"/>
          <w:left w:val="nil"/>
          <w:bottom w:val="nil"/>
          <w:right w:val="nil"/>
          <w:between w:val="nil"/>
        </w:pBdr>
        <w:spacing w:line="240" w:lineRule="auto"/>
      </w:pPr>
      <w:r>
        <w:t>Here is a checklist of things you should complete within your first week:</w:t>
      </w:r>
    </w:p>
    <w:p w14:paraId="04DA1F0C" w14:textId="77777777" w:rsidR="002A250B" w:rsidRDefault="002A250B" w:rsidP="00DD7EE7">
      <w:pPr>
        <w:pStyle w:val="normal0"/>
        <w:pBdr>
          <w:top w:val="nil"/>
          <w:left w:val="nil"/>
          <w:bottom w:val="nil"/>
          <w:right w:val="nil"/>
          <w:between w:val="nil"/>
        </w:pBdr>
        <w:spacing w:line="240" w:lineRule="auto"/>
      </w:pPr>
    </w:p>
    <w:p w14:paraId="3EE5B08E"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Set up your computer</w:t>
      </w:r>
      <w:r>
        <w:t>. See Appendix documentation on how to do this and some recommended software to install.</w:t>
      </w:r>
    </w:p>
    <w:p w14:paraId="0CB2FCF9"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 xml:space="preserve">Complete the checklist that HR gives you in your welcome package. </w:t>
      </w:r>
      <w:r>
        <w:t>Note: postdocs cannot select retirement plans; an obligatory UCRS DCP is deducted from your pre-tax salary each month but the money belongs to you.</w:t>
      </w:r>
    </w:p>
    <w:p w14:paraId="499F9793"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Complete all LBNL training courses.</w:t>
      </w:r>
    </w:p>
    <w:p w14:paraId="0A86C84F"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Reques</w:t>
      </w:r>
      <w:r>
        <w:rPr>
          <w:b/>
        </w:rPr>
        <w:t>t to be added to the group email list.</w:t>
      </w:r>
      <w:r>
        <w:t xml:space="preserve"> Alireza can add you to </w:t>
      </w:r>
      <w:r>
        <w:rPr>
          <w:i/>
        </w:rPr>
        <w:t>hackmat@lists.lbl.gov</w:t>
      </w:r>
      <w:r>
        <w:t xml:space="preserve"> </w:t>
      </w:r>
    </w:p>
    <w:p w14:paraId="6FBF335F"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Set up the employee wifi</w:t>
      </w:r>
      <w:r>
        <w:t xml:space="preserve">. Note that the visitor wifi is open access. To connect to employee wifi, go to </w:t>
      </w:r>
      <w:r>
        <w:rPr>
          <w:b/>
          <w:i/>
        </w:rPr>
        <w:t>https://software.lbl.gov/</w:t>
      </w:r>
      <w:r>
        <w:t>, search for “Wireless Networking”, and do</w:t>
      </w:r>
      <w:r>
        <w:t xml:space="preserve">wnload the configuration file. </w:t>
      </w:r>
    </w:p>
    <w:p w14:paraId="1522B7F4"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Request access to the group’s Google Drive folder.</w:t>
      </w:r>
    </w:p>
    <w:p w14:paraId="6FF7C99B"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w:t>
      </w:r>
      <w:r>
        <w:t>stallation.</w:t>
      </w:r>
    </w:p>
    <w:p w14:paraId="0FFE2178"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lastRenderedPageBreak/>
        <w:t>Obtain user accounts for any computing resources you may be using</w:t>
      </w:r>
      <w:r>
        <w:t>. See documentation later in this handbook.</w:t>
      </w:r>
    </w:p>
    <w:p w14:paraId="2356AA46"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Schedule a 15-minute weekly meeting time with Anubhav.</w:t>
      </w:r>
      <w:r>
        <w:t xml:space="preserve"> Ask about any other meetings.</w:t>
      </w:r>
    </w:p>
    <w:p w14:paraId="4ECF0350"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Obtain a license for any software packages you mig</w:t>
      </w:r>
      <w:r>
        <w:rPr>
          <w:b/>
        </w:rPr>
        <w:t>ht be using.</w:t>
      </w:r>
      <w:r>
        <w:t xml:space="preserve"> For example, you may need to be added to the VASP users list (for VASP, you should also register for the forum.)</w:t>
      </w:r>
    </w:p>
    <w:p w14:paraId="76BF03A1"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Set up the printer.</w:t>
      </w:r>
      <w:r>
        <w:t xml:space="preserve"> The printer is located in the corner of the third floor of building 62 near the water fountain. Follow instructions at </w:t>
      </w:r>
      <w:r>
        <w:rPr>
          <w:b/>
          <w:i/>
        </w:rPr>
        <w:t xml:space="preserve"> http://bit.ly/2sB6yIX </w:t>
      </w:r>
      <w:r>
        <w:t xml:space="preserve">to connect. The name of the printer is </w:t>
      </w:r>
      <w:r>
        <w:rPr>
          <w:i/>
        </w:rPr>
        <w:t>ms-div-copyprnt3.lbl.gov</w:t>
      </w:r>
      <w:r>
        <w:t>.</w:t>
      </w:r>
    </w:p>
    <w:p w14:paraId="18FB2317"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Request after-hours access</w:t>
      </w:r>
      <w:r>
        <w:t>. By default, you will</w:t>
      </w:r>
      <w:r>
        <w:t xml:space="preserve"> not have off-hours site access to building 62, </w:t>
      </w:r>
      <w:r>
        <w:rPr>
          <w:i/>
        </w:rPr>
        <w:t>i.e.</w:t>
      </w:r>
      <w:r>
        <w:t>, on weekends, holidays, and from ~6pm to 7am on weekdays. To obtain off-hours site access, email the ESDR admin (</w:t>
      </w:r>
      <w:r>
        <w:rPr>
          <w:i/>
        </w:rPr>
        <w:t>esdradmin@lbl.gov</w:t>
      </w:r>
      <w:r>
        <w:t>), tell them you need after-hours building access, and cc Anubhav.</w:t>
      </w:r>
    </w:p>
    <w:p w14:paraId="757DD689"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 xml:space="preserve">Ask to read the proposal that funds your work. </w:t>
      </w:r>
      <w:r>
        <w:t>This will help explain the impact of your project, the long-term plans and goals, and how your project fits in with other efforts.</w:t>
      </w:r>
    </w:p>
    <w:p w14:paraId="779C33E9"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Have your picture taken for the group web site.</w:t>
      </w:r>
      <w:r>
        <w:t xml:space="preserve"> Coordinate a time with Anubhav</w:t>
      </w:r>
      <w:r>
        <w:t>, who will take the picture.</w:t>
      </w:r>
    </w:p>
    <w:p w14:paraId="3E807272" w14:textId="77777777" w:rsidR="002A250B" w:rsidRDefault="00DD7EE7" w:rsidP="00DD7EE7">
      <w:pPr>
        <w:pStyle w:val="normal0"/>
        <w:numPr>
          <w:ilvl w:val="0"/>
          <w:numId w:val="42"/>
        </w:numPr>
        <w:pBdr>
          <w:top w:val="nil"/>
          <w:left w:val="nil"/>
          <w:bottom w:val="nil"/>
          <w:right w:val="nil"/>
          <w:between w:val="nil"/>
        </w:pBdr>
        <w:spacing w:line="240" w:lineRule="auto"/>
        <w:contextualSpacing/>
      </w:pPr>
      <w:r>
        <w:rPr>
          <w:b/>
        </w:rPr>
        <w:t>Update your name tag outside your office.</w:t>
      </w:r>
    </w:p>
    <w:p w14:paraId="60B3628B"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 xml:space="preserve">Get a key to your office. </w:t>
      </w:r>
      <w:r>
        <w:t xml:space="preserve">See </w:t>
      </w:r>
      <w:r>
        <w:rPr>
          <w:b/>
          <w:i/>
        </w:rPr>
        <w:t>http://bit.ly/2vGGWe9</w:t>
      </w:r>
    </w:p>
    <w:p w14:paraId="5CD8543F" w14:textId="77777777" w:rsidR="002A250B" w:rsidRDefault="00DD7EE7" w:rsidP="00DD7EE7">
      <w:pPr>
        <w:pStyle w:val="normal0"/>
        <w:numPr>
          <w:ilvl w:val="0"/>
          <w:numId w:val="42"/>
        </w:numPr>
        <w:spacing w:line="240" w:lineRule="auto"/>
        <w:contextualSpacing/>
        <w:rPr>
          <w:b/>
        </w:rPr>
      </w:pPr>
      <w:r>
        <w:rPr>
          <w:b/>
        </w:rPr>
        <w:lastRenderedPageBreak/>
        <w:t xml:space="preserve">Add your name to the 62-253 mail room. </w:t>
      </w:r>
      <w:r>
        <w:t>Note that interns and short-term visitors do not need to do this.</w:t>
      </w:r>
    </w:p>
    <w:p w14:paraId="7224E859" w14:textId="77777777" w:rsidR="002A250B" w:rsidRDefault="00DD7EE7" w:rsidP="00DD7EE7">
      <w:pPr>
        <w:pStyle w:val="normal0"/>
        <w:numPr>
          <w:ilvl w:val="0"/>
          <w:numId w:val="42"/>
        </w:numPr>
        <w:pBdr>
          <w:top w:val="nil"/>
          <w:left w:val="nil"/>
          <w:bottom w:val="nil"/>
          <w:right w:val="nil"/>
          <w:between w:val="nil"/>
        </w:pBdr>
        <w:spacing w:line="240" w:lineRule="auto"/>
        <w:contextualSpacing/>
        <w:rPr>
          <w:b/>
        </w:rPr>
      </w:pPr>
      <w:r>
        <w:rPr>
          <w:b/>
        </w:rPr>
        <w:t>Say “hi” to your neighbors!</w:t>
      </w:r>
      <w:r>
        <w:t xml:space="preserve"> </w:t>
      </w:r>
      <w:r>
        <w:t>Working here will be more pleasant if you get to know some of the people around you. One good time to introduce yourself is when you see people eating lunch in the kitchen area.</w:t>
      </w:r>
    </w:p>
    <w:p w14:paraId="0CF29B04" w14:textId="77777777" w:rsidR="002A250B" w:rsidRDefault="00DD7EE7" w:rsidP="00DD7EE7">
      <w:pPr>
        <w:pStyle w:val="Heading2"/>
        <w:pBdr>
          <w:top w:val="nil"/>
          <w:left w:val="nil"/>
          <w:bottom w:val="nil"/>
          <w:right w:val="nil"/>
          <w:between w:val="nil"/>
        </w:pBdr>
        <w:spacing w:line="240" w:lineRule="auto"/>
      </w:pPr>
      <w:bookmarkStart w:id="14" w:name="_yp6lekrmh28" w:colFirst="0" w:colLast="0"/>
      <w:bookmarkEnd w:id="14"/>
      <w:r>
        <w:t>Getting situated in your office</w:t>
      </w:r>
    </w:p>
    <w:p w14:paraId="5231A585" w14:textId="77777777" w:rsidR="002A250B" w:rsidRDefault="00DD7EE7" w:rsidP="00DD7EE7">
      <w:pPr>
        <w:pStyle w:val="normal0"/>
        <w:pBdr>
          <w:top w:val="nil"/>
          <w:left w:val="nil"/>
          <w:bottom w:val="nil"/>
          <w:right w:val="nil"/>
          <w:between w:val="nil"/>
        </w:pBdr>
        <w:spacing w:line="240" w:lineRule="auto"/>
      </w:pPr>
      <w:r>
        <w:t>There is no rule that says your office must be</w:t>
      </w:r>
      <w:r>
        <w:t xml:space="preserve"> dull and generic. Decorate your lab space with photos, posters, or other personal touches. You are likely going to be sitting in this office for quite some time so you should take a moment to make this space your own.</w:t>
      </w:r>
    </w:p>
    <w:p w14:paraId="55A7BA94" w14:textId="77777777" w:rsidR="002A250B" w:rsidRDefault="00DD7EE7" w:rsidP="00DD7EE7">
      <w:pPr>
        <w:pStyle w:val="Heading2"/>
        <w:pBdr>
          <w:top w:val="nil"/>
          <w:left w:val="nil"/>
          <w:bottom w:val="nil"/>
          <w:right w:val="nil"/>
          <w:between w:val="nil"/>
        </w:pBdr>
        <w:spacing w:line="240" w:lineRule="auto"/>
      </w:pPr>
      <w:bookmarkStart w:id="15" w:name="_fzr04fvr5n1t" w:colFirst="0" w:colLast="0"/>
      <w:bookmarkEnd w:id="15"/>
      <w:r>
        <w:t>Food and coffee</w:t>
      </w:r>
    </w:p>
    <w:p w14:paraId="1EADA2C0" w14:textId="77777777" w:rsidR="002A250B" w:rsidRDefault="00DD7EE7" w:rsidP="00DD7EE7">
      <w:pPr>
        <w:pStyle w:val="normal0"/>
        <w:pBdr>
          <w:top w:val="nil"/>
          <w:left w:val="nil"/>
          <w:bottom w:val="nil"/>
          <w:right w:val="nil"/>
          <w:between w:val="nil"/>
        </w:pBdr>
        <w:spacing w:line="240" w:lineRule="auto"/>
      </w:pPr>
      <w:r>
        <w:t>There is a common kit</w:t>
      </w:r>
      <w:r>
        <w:t>chen in building 62 with microwave, fridge, and coffee machine. I don’t know who the coffee machine belongs to but you can try to make friends with whomever that is. There is a coffee machine in the 2nd floor of Molecular Foundry ($1/cup or $15/month) that</w:t>
      </w:r>
      <w:r>
        <w:t xml:space="preserve">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the middle of a videoco</w:t>
      </w:r>
      <w:r>
        <w:t>nference).</w:t>
      </w:r>
    </w:p>
    <w:p w14:paraId="06495135" w14:textId="77777777" w:rsidR="002A250B" w:rsidRDefault="002A250B" w:rsidP="00DD7EE7">
      <w:pPr>
        <w:pStyle w:val="normal0"/>
        <w:pBdr>
          <w:top w:val="nil"/>
          <w:left w:val="nil"/>
          <w:bottom w:val="nil"/>
          <w:right w:val="nil"/>
          <w:between w:val="nil"/>
        </w:pBdr>
        <w:spacing w:line="240" w:lineRule="auto"/>
      </w:pPr>
    </w:p>
    <w:p w14:paraId="45BD0D3C" w14:textId="77777777" w:rsidR="002A250B" w:rsidRDefault="00DD7EE7" w:rsidP="00DD7EE7">
      <w:pPr>
        <w:pStyle w:val="normal0"/>
        <w:pBdr>
          <w:top w:val="nil"/>
          <w:left w:val="nil"/>
          <w:bottom w:val="nil"/>
          <w:right w:val="nil"/>
          <w:between w:val="nil"/>
        </w:pBdr>
        <w:spacing w:line="240" w:lineRule="auto"/>
      </w:pPr>
      <w:r>
        <w:t>There are no vending machines in building 62, but if you go down to the first floor you walk to building 66 and there are some vending machines on the bottom floor. There are also some vending machines on the bottom floor of 67 (Molecular Foundry).</w:t>
      </w:r>
    </w:p>
    <w:p w14:paraId="00B18C5F" w14:textId="77777777" w:rsidR="002A250B" w:rsidRDefault="002A250B" w:rsidP="00DD7EE7">
      <w:pPr>
        <w:pStyle w:val="normal0"/>
        <w:pBdr>
          <w:top w:val="nil"/>
          <w:left w:val="nil"/>
          <w:bottom w:val="nil"/>
          <w:right w:val="nil"/>
          <w:between w:val="nil"/>
        </w:pBdr>
        <w:spacing w:line="240" w:lineRule="auto"/>
      </w:pPr>
    </w:p>
    <w:p w14:paraId="3662B642" w14:textId="77777777" w:rsidR="002A250B" w:rsidRDefault="00DD7EE7" w:rsidP="00DD7EE7">
      <w:pPr>
        <w:pStyle w:val="normal0"/>
        <w:pBdr>
          <w:top w:val="nil"/>
          <w:left w:val="nil"/>
          <w:bottom w:val="nil"/>
          <w:right w:val="nil"/>
          <w:between w:val="nil"/>
        </w:pBdr>
        <w:spacing w:line="240" w:lineRule="auto"/>
      </w:pPr>
      <w:r>
        <w:t>The on</w:t>
      </w:r>
      <w:r>
        <w:t xml:space="preserve">ly real food is in the lab cafe, which is about a 15 minute walk from our building. The menu is posted at (some items change weekly): </w:t>
      </w:r>
      <w:r>
        <w:rPr>
          <w:b/>
          <w:i/>
        </w:rPr>
        <w:t>http://www.bayviewcafelbl.com</w:t>
      </w:r>
    </w:p>
    <w:p w14:paraId="03F6E017" w14:textId="77777777" w:rsidR="002A250B" w:rsidRDefault="00DD7EE7" w:rsidP="00DD7EE7">
      <w:pPr>
        <w:pStyle w:val="Heading2"/>
        <w:pBdr>
          <w:top w:val="nil"/>
          <w:left w:val="nil"/>
          <w:bottom w:val="nil"/>
          <w:right w:val="nil"/>
          <w:between w:val="nil"/>
        </w:pBdr>
        <w:spacing w:line="240" w:lineRule="auto"/>
      </w:pPr>
      <w:bookmarkStart w:id="16" w:name="_7qw7ktj9gl89" w:colFirst="0" w:colLast="0"/>
      <w:bookmarkEnd w:id="16"/>
      <w:r>
        <w:t>Mail and fax</w:t>
      </w:r>
    </w:p>
    <w:p w14:paraId="30FF96B1" w14:textId="77777777" w:rsidR="002A250B" w:rsidRDefault="00DD7EE7" w:rsidP="00DD7EE7">
      <w:pPr>
        <w:pStyle w:val="normal0"/>
        <w:pBdr>
          <w:top w:val="nil"/>
          <w:left w:val="nil"/>
          <w:bottom w:val="nil"/>
          <w:right w:val="nil"/>
          <w:between w:val="nil"/>
        </w:pBdr>
        <w:spacing w:line="240" w:lineRule="auto"/>
      </w:pPr>
      <w:r>
        <w:t>The incoming and outgoing mail corridor is located in building 62, second floor</w:t>
      </w:r>
      <w:r>
        <w:t>. You can find an empty slot and put your name there; sometimes, your mail will end up there, other times your mail will just end up in a common pile, so you may need to check both. Please do not have any personal (non-business related) mail sent to your L</w:t>
      </w:r>
      <w:r>
        <w:t>BNL address - this is not allowed.</w:t>
      </w:r>
    </w:p>
    <w:p w14:paraId="5844D0F4" w14:textId="77777777" w:rsidR="002A250B" w:rsidRDefault="002A250B" w:rsidP="00DD7EE7">
      <w:pPr>
        <w:pStyle w:val="normal0"/>
        <w:pBdr>
          <w:top w:val="nil"/>
          <w:left w:val="nil"/>
          <w:bottom w:val="nil"/>
          <w:right w:val="nil"/>
          <w:between w:val="nil"/>
        </w:pBdr>
        <w:spacing w:line="240" w:lineRule="auto"/>
      </w:pPr>
    </w:p>
    <w:p w14:paraId="6310F382" w14:textId="77777777" w:rsidR="002A250B" w:rsidRDefault="00DD7EE7" w:rsidP="00DD7EE7">
      <w:pPr>
        <w:pStyle w:val="normal0"/>
        <w:pBdr>
          <w:top w:val="nil"/>
          <w:left w:val="nil"/>
          <w:bottom w:val="nil"/>
          <w:right w:val="nil"/>
          <w:between w:val="nil"/>
        </w:pBdr>
        <w:spacing w:line="240" w:lineRule="auto"/>
      </w:pPr>
      <w:r>
        <w:t>If you would like to mail something internally (including the benefits office, which is not on the hill), first get an envelope either from 62-309 or from building 66 (room 237-250, make a left right after entering). Scr</w:t>
      </w:r>
      <w:r>
        <w:t>atch off all the previous mail stops and write down the destination mail stop ( something like: 90P-0101 ) and then put it in the outgoing mailbox in the mail corridor in 62. There are also some miscellaneous mailing supplies in 62-309 on the shelves.</w:t>
      </w:r>
    </w:p>
    <w:p w14:paraId="1C5ABE63" w14:textId="77777777" w:rsidR="002A250B" w:rsidRDefault="00DD7EE7" w:rsidP="00DD7EE7">
      <w:pPr>
        <w:pStyle w:val="normal0"/>
        <w:pBdr>
          <w:top w:val="nil"/>
          <w:left w:val="nil"/>
          <w:bottom w:val="nil"/>
          <w:right w:val="nil"/>
          <w:between w:val="nil"/>
        </w:pBdr>
        <w:spacing w:line="240" w:lineRule="auto"/>
      </w:pPr>
      <w:r>
        <w:br/>
        <w:t>The</w:t>
      </w:r>
      <w:r>
        <w:t>re is a fax machine in 62-309. For outside numbers, dial 9 first, then the country code (1), then the rest of the number.</w:t>
      </w:r>
    </w:p>
    <w:p w14:paraId="60468E9D" w14:textId="77777777" w:rsidR="002A250B" w:rsidRDefault="00DD7EE7" w:rsidP="00DD7EE7">
      <w:pPr>
        <w:pStyle w:val="Heading2"/>
        <w:pBdr>
          <w:top w:val="nil"/>
          <w:left w:val="nil"/>
          <w:bottom w:val="nil"/>
          <w:right w:val="nil"/>
          <w:between w:val="nil"/>
        </w:pBdr>
        <w:spacing w:line="240" w:lineRule="auto"/>
      </w:pPr>
      <w:bookmarkStart w:id="17" w:name="_hzoqnyvhemdt" w:colFirst="0" w:colLast="0"/>
      <w:bookmarkEnd w:id="17"/>
      <w:r>
        <w:t>Equipment and conference rooms</w:t>
      </w:r>
    </w:p>
    <w:p w14:paraId="0DDA1526" w14:textId="77777777" w:rsidR="002A250B" w:rsidRDefault="00DD7EE7" w:rsidP="00DD7EE7">
      <w:pPr>
        <w:pStyle w:val="normal0"/>
        <w:pBdr>
          <w:top w:val="nil"/>
          <w:left w:val="nil"/>
          <w:bottom w:val="nil"/>
          <w:right w:val="nil"/>
          <w:between w:val="nil"/>
        </w:pBdr>
        <w:spacing w:line="240" w:lineRule="auto"/>
      </w:pPr>
      <w:r>
        <w:t xml:space="preserve">Should you need it, Anubhav has a projector that you can borrow. If he is not in the office, feel free </w:t>
      </w:r>
      <w:r>
        <w:t>to go in and just grab it (it is visible on the gray shelf). Just leave a note and remember to return it.</w:t>
      </w:r>
    </w:p>
    <w:p w14:paraId="026A0CCE" w14:textId="77777777" w:rsidR="002A250B" w:rsidRDefault="002A250B" w:rsidP="00DD7EE7">
      <w:pPr>
        <w:pStyle w:val="normal0"/>
        <w:pBdr>
          <w:top w:val="nil"/>
          <w:left w:val="nil"/>
          <w:bottom w:val="nil"/>
          <w:right w:val="nil"/>
          <w:between w:val="nil"/>
        </w:pBdr>
        <w:spacing w:line="240" w:lineRule="auto"/>
      </w:pPr>
    </w:p>
    <w:p w14:paraId="3979DE94" w14:textId="77777777" w:rsidR="002A250B" w:rsidRDefault="00DD7EE7" w:rsidP="00DD7EE7">
      <w:pPr>
        <w:pStyle w:val="normal0"/>
        <w:pBdr>
          <w:top w:val="nil"/>
          <w:left w:val="nil"/>
          <w:bottom w:val="nil"/>
          <w:right w:val="nil"/>
          <w:between w:val="nil"/>
        </w:pBdr>
        <w:spacing w:line="240" w:lineRule="auto"/>
      </w:pPr>
      <w:r>
        <w:t xml:space="preserve">Anyone can reserve conference rooms through the LBNL Google calendar. Make sure you are logged in to your lbl.gov account.To see the availability of </w:t>
      </w:r>
      <w:r>
        <w:t>a room, just add the conference room calendar to your list of calendars (find the area that says “Other calendars” and then type the room into “Add coworker’s calendar”). To book a room, add an event to your own Google Calendar and use the option within Go</w:t>
      </w:r>
      <w:r>
        <w:t xml:space="preserve">ogle calendar to add a room. You will see a list of LBNL rooms displayed. </w:t>
      </w:r>
      <w:r>
        <w:rPr>
          <w:i/>
        </w:rPr>
        <w:t>e.g.</w:t>
      </w:r>
      <w:r>
        <w:t>, 62-203 (big main room) and 62-253 (smaller room with poor wi-fi). Note that when adding a room, you will see a number in parenthesis like (20) - that is approximately the numbe</w:t>
      </w:r>
      <w:r>
        <w:t xml:space="preserve">r of people that the room can accommodate. For more detailed information, see </w:t>
      </w:r>
      <w:r>
        <w:rPr>
          <w:b/>
          <w:i/>
        </w:rPr>
        <w:t>https://commons.lbl.gov/display/fac/Conference+Rooms</w:t>
      </w:r>
      <w:r>
        <w:t xml:space="preserve">. </w:t>
      </w:r>
    </w:p>
    <w:p w14:paraId="135C9FE6" w14:textId="77777777" w:rsidR="002A250B" w:rsidRDefault="00DD7EE7" w:rsidP="00DD7EE7">
      <w:pPr>
        <w:pStyle w:val="Heading2"/>
        <w:pBdr>
          <w:top w:val="nil"/>
          <w:left w:val="nil"/>
          <w:bottom w:val="nil"/>
          <w:right w:val="nil"/>
          <w:between w:val="nil"/>
        </w:pBdr>
        <w:spacing w:line="240" w:lineRule="auto"/>
      </w:pPr>
      <w:bookmarkStart w:id="18" w:name="_bq5f6uup8tya" w:colFirst="0" w:colLast="0"/>
      <w:bookmarkEnd w:id="18"/>
      <w:r>
        <w:t>The Panic Monster</w:t>
      </w:r>
      <w:r>
        <w:rPr>
          <w:noProof/>
          <w:lang w:val="en-US"/>
        </w:rPr>
        <w:drawing>
          <wp:anchor distT="114300" distB="114300" distL="114300" distR="114300" simplePos="0" relativeHeight="251663360" behindDoc="0" locked="0" layoutInCell="1" hidden="0" allowOverlap="1" wp14:anchorId="5A6492DC" wp14:editId="5F62ECD8">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6" name="image13.png" descr="PM.png"/>
            <wp:cNvGraphicFramePr/>
            <a:graphic xmlns:a="http://schemas.openxmlformats.org/drawingml/2006/main">
              <a:graphicData uri="http://schemas.openxmlformats.org/drawingml/2006/picture">
                <pic:pic xmlns:pic="http://schemas.openxmlformats.org/drawingml/2006/picture">
                  <pic:nvPicPr>
                    <pic:cNvPr id="0" name="image13.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p>
    <w:p w14:paraId="636EF3A6" w14:textId="77777777" w:rsidR="002A250B" w:rsidRDefault="00DD7EE7" w:rsidP="00DD7EE7">
      <w:pPr>
        <w:pStyle w:val="normal0"/>
        <w:pBdr>
          <w:top w:val="nil"/>
          <w:left w:val="nil"/>
          <w:bottom w:val="nil"/>
          <w:right w:val="nil"/>
          <w:between w:val="nil"/>
        </w:pBdr>
        <w:spacing w:line="240" w:lineRule="auto"/>
      </w:pPr>
      <w:r>
        <w:t xml:space="preserve">The Panic Monster is a red doll in Anubhav’s office based on a blog post from </w:t>
      </w:r>
      <w:r>
        <w:rPr>
          <w:i/>
        </w:rPr>
        <w:t>Wait But Why</w:t>
      </w:r>
      <w:r>
        <w:t>.</w:t>
      </w:r>
      <w:r>
        <w:rPr>
          <w:i/>
        </w:rPr>
        <w:t xml:space="preserve"> </w:t>
      </w:r>
      <w:r>
        <w:t>If you see t</w:t>
      </w:r>
      <w:r>
        <w:t xml:space="preserve">he Panic Monster on Anubhav’s desk, it is best not to bother him. If you see the Panic Monster on </w:t>
      </w:r>
      <w:r>
        <w:rPr>
          <w:i/>
        </w:rPr>
        <w:t>your</w:t>
      </w:r>
      <w:r>
        <w:t xml:space="preserve"> desk, it means you have lots of work to catch up on and you need to get working!</w:t>
      </w:r>
    </w:p>
    <w:p w14:paraId="328610E1" w14:textId="77777777" w:rsidR="002A250B" w:rsidRDefault="00DD7EE7" w:rsidP="00DD7EE7">
      <w:pPr>
        <w:pStyle w:val="Heading2"/>
        <w:pBdr>
          <w:top w:val="nil"/>
          <w:left w:val="nil"/>
          <w:bottom w:val="nil"/>
          <w:right w:val="nil"/>
          <w:between w:val="nil"/>
        </w:pBdr>
        <w:spacing w:line="240" w:lineRule="auto"/>
      </w:pPr>
      <w:bookmarkStart w:id="19" w:name="_2nua3vk083lx" w:colFirst="0" w:colLast="0"/>
      <w:bookmarkEnd w:id="19"/>
      <w:r>
        <w:t>Postdoc union</w:t>
      </w:r>
    </w:p>
    <w:p w14:paraId="5C425EF4" w14:textId="77777777" w:rsidR="002A250B" w:rsidRDefault="00DD7EE7" w:rsidP="00DD7EE7">
      <w:pPr>
        <w:pStyle w:val="normal0"/>
        <w:pBdr>
          <w:top w:val="nil"/>
          <w:left w:val="nil"/>
          <w:bottom w:val="nil"/>
          <w:right w:val="nil"/>
          <w:between w:val="nil"/>
        </w:pBdr>
        <w:spacing w:line="240" w:lineRule="auto"/>
        <w:rPr>
          <w:b/>
          <w:i/>
        </w:rPr>
      </w:pPr>
      <w:r>
        <w:t xml:space="preserve">Note that Berkeley postdocs have unionized with the </w:t>
      </w:r>
      <w:r>
        <w:rPr>
          <w:i/>
        </w:rPr>
        <w:t>Intern</w:t>
      </w:r>
      <w:r>
        <w:rPr>
          <w:i/>
        </w:rPr>
        <w:t xml:space="preserve">ational Union, United Automobile, Aerospace and Agricultural Implement Workers of </w:t>
      </w:r>
      <w:r>
        <w:rPr>
          <w:i/>
        </w:rPr>
        <w:lastRenderedPageBreak/>
        <w:t>America</w:t>
      </w:r>
      <w:r>
        <w:t xml:space="preserve"> to obtain collective bargaining agreements. Joining the union is an option, and many of the details are present here:  </w:t>
      </w:r>
      <w:r>
        <w:rPr>
          <w:b/>
          <w:i/>
        </w:rPr>
        <w:t>http://uaw5810.org</w:t>
      </w:r>
    </w:p>
    <w:p w14:paraId="7941A0F6" w14:textId="77777777" w:rsidR="002A250B" w:rsidRDefault="00DD7EE7" w:rsidP="00DD7EE7">
      <w:pPr>
        <w:pStyle w:val="normal0"/>
        <w:pBdr>
          <w:top w:val="nil"/>
          <w:left w:val="nil"/>
          <w:bottom w:val="nil"/>
          <w:right w:val="nil"/>
          <w:between w:val="nil"/>
        </w:pBdr>
        <w:spacing w:line="240" w:lineRule="auto"/>
      </w:pPr>
      <w:r>
        <w:t>You can also message the Sla</w:t>
      </w:r>
      <w:r>
        <w:t>ck group to get opinions from the current postdocs in the group.</w:t>
      </w:r>
    </w:p>
    <w:p w14:paraId="65C8F3E7" w14:textId="77777777" w:rsidR="002A250B" w:rsidRDefault="00DD7EE7" w:rsidP="00DD7EE7">
      <w:pPr>
        <w:pStyle w:val="Heading2"/>
        <w:spacing w:line="240" w:lineRule="auto"/>
      </w:pPr>
      <w:bookmarkStart w:id="20" w:name="_wxxmmrweta57" w:colFirst="0" w:colLast="0"/>
      <w:bookmarkEnd w:id="20"/>
      <w:r>
        <w:t>Postdoc resources</w:t>
      </w:r>
    </w:p>
    <w:p w14:paraId="6941CC8B" w14:textId="77777777" w:rsidR="002A250B" w:rsidRDefault="00DD7EE7" w:rsidP="00DD7EE7">
      <w:pPr>
        <w:pStyle w:val="normal0"/>
        <w:spacing w:line="240" w:lineRule="auto"/>
      </w:pPr>
      <w:r>
        <w:t>Berkeley Lab offers many resources for postdoc. See for example:</w:t>
      </w:r>
    </w:p>
    <w:p w14:paraId="1C50D25B" w14:textId="77777777" w:rsidR="002A250B" w:rsidRDefault="002A250B" w:rsidP="00DD7EE7">
      <w:pPr>
        <w:pStyle w:val="normal0"/>
        <w:spacing w:line="240" w:lineRule="auto"/>
      </w:pPr>
    </w:p>
    <w:p w14:paraId="63A2A913" w14:textId="77777777" w:rsidR="002A250B" w:rsidRDefault="00DD7EE7" w:rsidP="00DD7EE7">
      <w:pPr>
        <w:pStyle w:val="normal0"/>
        <w:spacing w:line="240" w:lineRule="auto"/>
        <w:rPr>
          <w:b/>
          <w:i/>
        </w:rPr>
      </w:pPr>
      <w:r>
        <w:rPr>
          <w:b/>
          <w:i/>
        </w:rPr>
        <w:t>http://postdocresources.lbl.gov</w:t>
      </w:r>
    </w:p>
    <w:p w14:paraId="723D2AB2" w14:textId="77777777" w:rsidR="002A250B" w:rsidRDefault="00DD7EE7" w:rsidP="00DD7EE7">
      <w:pPr>
        <w:pStyle w:val="normal0"/>
        <w:spacing w:line="240" w:lineRule="auto"/>
        <w:rPr>
          <w:b/>
          <w:i/>
        </w:rPr>
      </w:pPr>
      <w:r>
        <w:rPr>
          <w:b/>
          <w:i/>
        </w:rPr>
        <w:t>https://postdoc.berkeley.edu/resources</w:t>
      </w:r>
    </w:p>
    <w:p w14:paraId="2F9BE4FA" w14:textId="77777777" w:rsidR="002A250B" w:rsidRDefault="00DD7EE7" w:rsidP="00DD7EE7">
      <w:pPr>
        <w:pStyle w:val="Heading2"/>
        <w:pBdr>
          <w:top w:val="nil"/>
          <w:left w:val="nil"/>
          <w:bottom w:val="nil"/>
          <w:right w:val="nil"/>
          <w:between w:val="nil"/>
        </w:pBdr>
        <w:spacing w:line="240" w:lineRule="auto"/>
      </w:pPr>
      <w:bookmarkStart w:id="21" w:name="_e2so2377i8t" w:colFirst="0" w:colLast="0"/>
      <w:bookmarkEnd w:id="21"/>
      <w:r>
        <w:t>Vacation days</w:t>
      </w:r>
    </w:p>
    <w:p w14:paraId="0AAC1D78" w14:textId="77777777" w:rsidR="002A250B" w:rsidRDefault="00DD7EE7" w:rsidP="00DD7EE7">
      <w:pPr>
        <w:pStyle w:val="normal0"/>
        <w:pBdr>
          <w:top w:val="nil"/>
          <w:left w:val="nil"/>
          <w:bottom w:val="nil"/>
          <w:right w:val="nil"/>
          <w:between w:val="nil"/>
        </w:pBdr>
        <w:spacing w:line="240" w:lineRule="auto"/>
      </w:pPr>
      <w:r>
        <w:t>You will receive a set number of vacation / personal time off (PTO) days that will be outlined in your hiring package. For union postdocs, the union has currently negotiated 24 PTO days per year along with other benefits.</w:t>
      </w:r>
    </w:p>
    <w:p w14:paraId="07F3457C" w14:textId="77777777" w:rsidR="002A250B" w:rsidRDefault="002A250B" w:rsidP="00DD7EE7">
      <w:pPr>
        <w:pStyle w:val="normal0"/>
        <w:pBdr>
          <w:top w:val="nil"/>
          <w:left w:val="nil"/>
          <w:bottom w:val="nil"/>
          <w:right w:val="nil"/>
          <w:between w:val="nil"/>
        </w:pBdr>
        <w:spacing w:line="240" w:lineRule="auto"/>
      </w:pPr>
    </w:p>
    <w:p w14:paraId="1ABD6510" w14:textId="77777777" w:rsidR="002A250B" w:rsidRDefault="00DD7EE7" w:rsidP="00DD7EE7">
      <w:pPr>
        <w:pStyle w:val="normal0"/>
        <w:pBdr>
          <w:top w:val="nil"/>
          <w:left w:val="nil"/>
          <w:bottom w:val="nil"/>
          <w:right w:val="nil"/>
          <w:between w:val="nil"/>
        </w:pBdr>
        <w:spacing w:line="240" w:lineRule="auto"/>
      </w:pPr>
      <w:r>
        <w:t>You should coordinate the specifi</w:t>
      </w:r>
      <w:r>
        <w:t>c days of vacation and personal time off with Anubhav, especially for an extended absence.</w:t>
      </w:r>
    </w:p>
    <w:p w14:paraId="6EDAE76F" w14:textId="77777777" w:rsidR="002A250B" w:rsidRDefault="00DD7EE7" w:rsidP="00DD7EE7">
      <w:pPr>
        <w:pStyle w:val="Heading2"/>
        <w:pBdr>
          <w:top w:val="nil"/>
          <w:left w:val="nil"/>
          <w:bottom w:val="nil"/>
          <w:right w:val="nil"/>
          <w:between w:val="nil"/>
        </w:pBdr>
        <w:spacing w:line="240" w:lineRule="auto"/>
      </w:pPr>
      <w:bookmarkStart w:id="22" w:name="_yxfu2z9a1ltj" w:colFirst="0" w:colLast="0"/>
      <w:bookmarkEnd w:id="22"/>
      <w:r>
        <w:t>What to do if you’re sick</w:t>
      </w:r>
    </w:p>
    <w:p w14:paraId="5EED783F" w14:textId="77777777" w:rsidR="002A250B" w:rsidRDefault="00DD7EE7" w:rsidP="00DD7EE7">
      <w:pPr>
        <w:pStyle w:val="normal0"/>
        <w:pBdr>
          <w:top w:val="nil"/>
          <w:left w:val="nil"/>
          <w:bottom w:val="nil"/>
          <w:right w:val="nil"/>
          <w:between w:val="nil"/>
        </w:pBdr>
        <w:spacing w:line="240" w:lineRule="auto"/>
      </w:pPr>
      <w:r>
        <w:t xml:space="preserve">If you’re sick, </w:t>
      </w:r>
      <w:r>
        <w:rPr>
          <w:b/>
          <w:i/>
          <w:u w:val="single"/>
        </w:rPr>
        <w:t>do not come to the office</w:t>
      </w:r>
      <w:r>
        <w:t>. This is very important; otherwise, you can get others sick and potentially bring down the produc</w:t>
      </w:r>
      <w:r>
        <w:t>tivity of the entire group. Instead, work from home or take a sick day to rest, relax, and recover. Simply e-mail Anubhav and let him know what you’re doing. Just don’t come into the office!</w:t>
      </w:r>
    </w:p>
    <w:p w14:paraId="572AEA84" w14:textId="77777777" w:rsidR="002A250B" w:rsidRDefault="00DD7EE7" w:rsidP="00DD7EE7">
      <w:pPr>
        <w:pStyle w:val="Heading2"/>
        <w:pBdr>
          <w:top w:val="nil"/>
          <w:left w:val="nil"/>
          <w:bottom w:val="nil"/>
          <w:right w:val="nil"/>
          <w:between w:val="nil"/>
        </w:pBdr>
        <w:spacing w:line="240" w:lineRule="auto"/>
      </w:pPr>
      <w:bookmarkStart w:id="23" w:name="_7oh1c9rqn1kl" w:colFirst="0" w:colLast="0"/>
      <w:bookmarkEnd w:id="23"/>
      <w:r>
        <w:lastRenderedPageBreak/>
        <w:t>Filling out your timecard (LETS)</w:t>
      </w:r>
    </w:p>
    <w:p w14:paraId="2473BDCB" w14:textId="77777777" w:rsidR="002A250B" w:rsidRDefault="00DD7EE7" w:rsidP="00DD7EE7">
      <w:pPr>
        <w:pStyle w:val="normal0"/>
        <w:pBdr>
          <w:top w:val="nil"/>
          <w:left w:val="nil"/>
          <w:bottom w:val="nil"/>
          <w:right w:val="nil"/>
          <w:between w:val="nil"/>
        </w:pBdr>
        <w:spacing w:line="240" w:lineRule="auto"/>
      </w:pPr>
      <w:r>
        <w:t>Every month, you are required to</w:t>
      </w:r>
      <w:r>
        <w:t xml:space="preserve"> fill out your timecard at </w:t>
      </w:r>
      <w:r>
        <w:rPr>
          <w:b/>
          <w:i/>
        </w:rPr>
        <w:t>https://lets.lbl.gov</w:t>
      </w:r>
      <w:r>
        <w:rPr>
          <w:i/>
        </w:rPr>
        <w:t>.</w:t>
      </w:r>
      <w:r>
        <w:t xml:space="preserve"> This is mostly straightforward but here are a few pointers:</w:t>
      </w:r>
    </w:p>
    <w:p w14:paraId="0744E78C" w14:textId="77777777" w:rsidR="002A250B" w:rsidRDefault="00DD7EE7" w:rsidP="00DD7EE7">
      <w:pPr>
        <w:pStyle w:val="normal0"/>
        <w:numPr>
          <w:ilvl w:val="0"/>
          <w:numId w:val="48"/>
        </w:numPr>
        <w:pBdr>
          <w:top w:val="nil"/>
          <w:left w:val="nil"/>
          <w:bottom w:val="nil"/>
          <w:right w:val="nil"/>
          <w:between w:val="nil"/>
        </w:pBdr>
        <w:spacing w:line="240" w:lineRule="auto"/>
        <w:contextualSpacing/>
      </w:pPr>
      <w:r>
        <w:t>To fill out your work hours, leave “Earning Type” as Regular and “Shift” as 1. For project id, activity id, and days, use the information Anubhav g</w:t>
      </w:r>
      <w:r>
        <w:t xml:space="preserve">ives you. You do </w:t>
      </w:r>
      <w:r>
        <w:rPr>
          <w:u w:val="single"/>
        </w:rPr>
        <w:t>not</w:t>
      </w:r>
      <w:r>
        <w:t xml:space="preserve"> need to fill out the work/job number or the specific days on which you worked.</w:t>
      </w:r>
    </w:p>
    <w:p w14:paraId="79738E51" w14:textId="77777777" w:rsidR="002A250B" w:rsidRDefault="00DD7EE7" w:rsidP="00DD7EE7">
      <w:pPr>
        <w:pStyle w:val="normal0"/>
        <w:numPr>
          <w:ilvl w:val="0"/>
          <w:numId w:val="48"/>
        </w:numPr>
        <w:pBdr>
          <w:top w:val="nil"/>
          <w:left w:val="nil"/>
          <w:bottom w:val="nil"/>
          <w:right w:val="nil"/>
          <w:between w:val="nil"/>
        </w:pBdr>
        <w:spacing w:line="240" w:lineRule="auto"/>
        <w:contextualSpacing/>
      </w:pPr>
      <w:r>
        <w:t>For sick or vacation days, set “Earnings Type” to the appropriate value. You will need to enter both the number of days as well as the specific dates that you took sick leave/vacation.</w:t>
      </w:r>
    </w:p>
    <w:p w14:paraId="6127BCEC" w14:textId="77777777" w:rsidR="002A250B" w:rsidRDefault="00DD7EE7" w:rsidP="00DD7EE7">
      <w:pPr>
        <w:pStyle w:val="normal0"/>
        <w:numPr>
          <w:ilvl w:val="0"/>
          <w:numId w:val="48"/>
        </w:numPr>
        <w:pBdr>
          <w:top w:val="nil"/>
          <w:left w:val="nil"/>
          <w:bottom w:val="nil"/>
          <w:right w:val="nil"/>
          <w:between w:val="nil"/>
        </w:pBdr>
        <w:spacing w:line="240" w:lineRule="auto"/>
        <w:contextualSpacing/>
      </w:pPr>
      <w:r>
        <w:t>In total, the number of days should match the “Work days” listed in the</w:t>
      </w:r>
      <w:r>
        <w:t xml:space="preserve"> top-left. If you took vacation or sick days, simply deduct those number of days from your project (proportionally if you have multiple projects).</w:t>
      </w:r>
    </w:p>
    <w:p w14:paraId="4C87A18B" w14:textId="77777777" w:rsidR="002A250B" w:rsidRDefault="00DD7EE7" w:rsidP="00DD7EE7">
      <w:pPr>
        <w:pStyle w:val="normal0"/>
        <w:numPr>
          <w:ilvl w:val="0"/>
          <w:numId w:val="48"/>
        </w:numPr>
        <w:pBdr>
          <w:top w:val="nil"/>
          <w:left w:val="nil"/>
          <w:bottom w:val="nil"/>
          <w:right w:val="nil"/>
          <w:between w:val="nil"/>
        </w:pBdr>
        <w:spacing w:line="240" w:lineRule="auto"/>
        <w:contextualSpacing/>
      </w:pPr>
      <w:r>
        <w:t>When finished, click “Run Report”, then “Release”.</w:t>
      </w:r>
    </w:p>
    <w:p w14:paraId="0A4D3C59" w14:textId="77777777" w:rsidR="002A250B" w:rsidRDefault="00DD7EE7" w:rsidP="00DD7EE7">
      <w:pPr>
        <w:pStyle w:val="normal0"/>
        <w:numPr>
          <w:ilvl w:val="0"/>
          <w:numId w:val="48"/>
        </w:numPr>
        <w:pBdr>
          <w:top w:val="nil"/>
          <w:left w:val="nil"/>
          <w:bottom w:val="nil"/>
          <w:right w:val="nil"/>
          <w:between w:val="nil"/>
        </w:pBdr>
        <w:spacing w:line="240" w:lineRule="auto"/>
        <w:contextualSpacing/>
      </w:pPr>
      <w:r>
        <w:t xml:space="preserve">Note that your “Leave Balance” in the bottom-left assumes </w:t>
      </w:r>
      <w:r>
        <w:t>8 hours per day.</w:t>
      </w:r>
    </w:p>
    <w:p w14:paraId="5010D68E" w14:textId="77777777" w:rsidR="002A250B" w:rsidRDefault="00DD7EE7" w:rsidP="00DD7EE7">
      <w:pPr>
        <w:pStyle w:val="Heading2"/>
        <w:spacing w:line="240" w:lineRule="auto"/>
      </w:pPr>
      <w:bookmarkStart w:id="24" w:name="_ieqfl0exwxhf" w:colFirst="0" w:colLast="0"/>
      <w:bookmarkEnd w:id="24"/>
      <w:r>
        <w:t>Miscellaneous administrative issues</w:t>
      </w:r>
    </w:p>
    <w:p w14:paraId="3103F694" w14:textId="77777777" w:rsidR="002A250B" w:rsidRDefault="00DD7EE7" w:rsidP="00DD7EE7">
      <w:pPr>
        <w:pStyle w:val="normal0"/>
        <w:spacing w:line="240" w:lineRule="auto"/>
      </w:pPr>
      <w:r>
        <w:t xml:space="preserve">There are now links on how to navigate various administrative items (e.g., requesting a key to your office, requesting conference travel, etc.) at: </w:t>
      </w:r>
      <w:r>
        <w:rPr>
          <w:b/>
          <w:i/>
        </w:rPr>
        <w:t>http://bit.ly/2vGGWe9</w:t>
      </w:r>
      <w:r>
        <w:t>. You may need to be logged in (an</w:t>
      </w:r>
      <w:r>
        <w:t>d perhaps on LBNL network or VPN) to access it.</w:t>
      </w:r>
    </w:p>
    <w:p w14:paraId="00176250" w14:textId="77777777" w:rsidR="002A250B" w:rsidRDefault="00DD7EE7" w:rsidP="00DD7EE7">
      <w:pPr>
        <w:pStyle w:val="Heading2"/>
        <w:pBdr>
          <w:top w:val="nil"/>
          <w:left w:val="nil"/>
          <w:bottom w:val="nil"/>
          <w:right w:val="nil"/>
          <w:between w:val="nil"/>
        </w:pBdr>
        <w:spacing w:line="240" w:lineRule="auto"/>
      </w:pPr>
      <w:bookmarkStart w:id="25" w:name="_7xi9c6bo876g" w:colFirst="0" w:colLast="0"/>
      <w:bookmarkEnd w:id="25"/>
      <w:r>
        <w:lastRenderedPageBreak/>
        <w:t>Other issues</w:t>
      </w:r>
    </w:p>
    <w:p w14:paraId="1C2342AC" w14:textId="77777777" w:rsidR="002A250B" w:rsidRDefault="00DD7EE7" w:rsidP="00DD7EE7">
      <w:pPr>
        <w:pStyle w:val="normal0"/>
        <w:pBdr>
          <w:top w:val="nil"/>
          <w:left w:val="nil"/>
          <w:bottom w:val="nil"/>
          <w:right w:val="nil"/>
          <w:between w:val="nil"/>
        </w:pBdr>
        <w:spacing w:line="240" w:lineRule="auto"/>
      </w:pPr>
      <w:r>
        <w:t>If you are struggling with stress or other personal problems, you can contact the LBNL Employee Assistance Program (EAP), which provides free and confidential counseling, consultation, and referr</w:t>
      </w:r>
      <w:r>
        <w:t>al for LBNL staff. If you are comfortable doing so, you can also discuss the problem with Anubhav to brainstorm if there are ways forward.</w:t>
      </w:r>
    </w:p>
    <w:p w14:paraId="0FC18F63" w14:textId="77777777" w:rsidR="002A250B" w:rsidRDefault="002A250B" w:rsidP="00DD7EE7">
      <w:pPr>
        <w:pStyle w:val="normal0"/>
        <w:pBdr>
          <w:top w:val="nil"/>
          <w:left w:val="nil"/>
          <w:bottom w:val="nil"/>
          <w:right w:val="nil"/>
          <w:between w:val="nil"/>
        </w:pBdr>
        <w:spacing w:line="240" w:lineRule="auto"/>
      </w:pPr>
    </w:p>
    <w:p w14:paraId="0FA69459" w14:textId="77777777" w:rsidR="002A250B" w:rsidRDefault="00DD7EE7" w:rsidP="00DD7EE7">
      <w:pPr>
        <w:pStyle w:val="Heading1"/>
        <w:pBdr>
          <w:top w:val="nil"/>
          <w:left w:val="nil"/>
          <w:bottom w:val="nil"/>
          <w:right w:val="nil"/>
          <w:between w:val="nil"/>
        </w:pBdr>
        <w:spacing w:line="240" w:lineRule="auto"/>
      </w:pPr>
      <w:bookmarkStart w:id="26" w:name="_1cntorieiryb" w:colFirst="0" w:colLast="0"/>
      <w:bookmarkEnd w:id="26"/>
      <w:r>
        <w:t>Places to work outside of your office</w:t>
      </w:r>
    </w:p>
    <w:p w14:paraId="0495C379" w14:textId="77777777" w:rsidR="002A250B" w:rsidRDefault="00DD7EE7" w:rsidP="00DD7EE7">
      <w:pPr>
        <w:pStyle w:val="normal0"/>
        <w:pBdr>
          <w:top w:val="nil"/>
          <w:left w:val="nil"/>
          <w:bottom w:val="nil"/>
          <w:right w:val="nil"/>
          <w:between w:val="nil"/>
        </w:pBdr>
        <w:spacing w:line="240" w:lineRule="auto"/>
      </w:pPr>
      <w:r>
        <w:t>Anubhav is much more interested in your research output than where you work. Indeed, one of the advantages of choosing computational science as a career is that it can afford you some more flexibility than other jobs. Overall, you are encouraged to work wh</w:t>
      </w:r>
      <w:r>
        <w:t xml:space="preserve">ere you feel best </w:t>
      </w:r>
      <w:r>
        <w:rPr>
          <w:i/>
        </w:rPr>
        <w:t>from time-to-time</w:t>
      </w:r>
      <w:r>
        <w:t xml:space="preserve"> to maximize your energy and productivity. The more accurate policy is that the more productive you are in terms out output (see “questions for self assessment” section), the less Anubhav cares about where you are doing y</w:t>
      </w:r>
      <w:r>
        <w:t>our work.</w:t>
      </w:r>
    </w:p>
    <w:p w14:paraId="0078A1B9" w14:textId="77777777" w:rsidR="002A250B" w:rsidRDefault="00DD7EE7" w:rsidP="00DD7EE7">
      <w:pPr>
        <w:pStyle w:val="normal0"/>
        <w:pBdr>
          <w:top w:val="nil"/>
          <w:left w:val="nil"/>
          <w:bottom w:val="nil"/>
          <w:right w:val="nil"/>
          <w:between w:val="nil"/>
        </w:pBdr>
        <w:spacing w:line="240" w:lineRule="auto"/>
      </w:pPr>
      <w:r>
        <w:t>If you do end up spending a day working elsewhere, follow these  rules:</w:t>
      </w:r>
    </w:p>
    <w:p w14:paraId="2EE0E27E" w14:textId="77777777" w:rsidR="002A250B" w:rsidRDefault="00DD7EE7" w:rsidP="00DD7EE7">
      <w:pPr>
        <w:pStyle w:val="normal0"/>
        <w:numPr>
          <w:ilvl w:val="0"/>
          <w:numId w:val="11"/>
        </w:numPr>
        <w:pBdr>
          <w:top w:val="nil"/>
          <w:left w:val="nil"/>
          <w:bottom w:val="nil"/>
          <w:right w:val="nil"/>
          <w:between w:val="nil"/>
        </w:pBdr>
        <w:spacing w:line="240" w:lineRule="auto"/>
        <w:contextualSpacing/>
      </w:pPr>
      <w:r>
        <w:t>Let me know when in advance and also your collaborators</w:t>
      </w:r>
    </w:p>
    <w:p w14:paraId="045DBCAB" w14:textId="77777777" w:rsidR="002A250B" w:rsidRDefault="00DD7EE7" w:rsidP="00DD7EE7">
      <w:pPr>
        <w:pStyle w:val="normal0"/>
        <w:numPr>
          <w:ilvl w:val="0"/>
          <w:numId w:val="11"/>
        </w:numPr>
        <w:pBdr>
          <w:top w:val="nil"/>
          <w:left w:val="nil"/>
          <w:bottom w:val="nil"/>
          <w:right w:val="nil"/>
          <w:between w:val="nil"/>
        </w:pBdr>
        <w:spacing w:line="240" w:lineRule="auto"/>
        <w:contextualSpacing/>
      </w:pPr>
      <w:r>
        <w:t>Get your work done</w:t>
      </w:r>
    </w:p>
    <w:p w14:paraId="1B1B9047" w14:textId="77777777" w:rsidR="002A250B" w:rsidRDefault="00DD7EE7" w:rsidP="00DD7EE7">
      <w:pPr>
        <w:pStyle w:val="normal0"/>
        <w:numPr>
          <w:ilvl w:val="0"/>
          <w:numId w:val="11"/>
        </w:numPr>
        <w:pBdr>
          <w:top w:val="nil"/>
          <w:left w:val="nil"/>
          <w:bottom w:val="nil"/>
          <w:right w:val="nil"/>
          <w:between w:val="nil"/>
        </w:pBdr>
        <w:spacing w:line="240" w:lineRule="auto"/>
        <w:contextualSpacing/>
      </w:pPr>
      <w:r>
        <w:t>Be available, e.g., don’t miss meetings and keep an eye on your email</w:t>
      </w:r>
    </w:p>
    <w:p w14:paraId="0B7AACB4" w14:textId="77777777" w:rsidR="002A250B" w:rsidRDefault="00DD7EE7" w:rsidP="00DD7EE7">
      <w:pPr>
        <w:pStyle w:val="normal0"/>
        <w:numPr>
          <w:ilvl w:val="0"/>
          <w:numId w:val="11"/>
        </w:numPr>
        <w:pBdr>
          <w:top w:val="nil"/>
          <w:left w:val="nil"/>
          <w:bottom w:val="nil"/>
          <w:right w:val="nil"/>
          <w:between w:val="nil"/>
        </w:pBdr>
        <w:spacing w:line="240" w:lineRule="auto"/>
        <w:contextualSpacing/>
      </w:pPr>
      <w:r>
        <w:t>Overcommunicate (i.e., send m</w:t>
      </w:r>
      <w:r>
        <w:t>e an email with your progress for the day)</w:t>
      </w:r>
    </w:p>
    <w:p w14:paraId="7C403A5C" w14:textId="77777777" w:rsidR="002A250B" w:rsidRDefault="002A250B" w:rsidP="00DD7EE7">
      <w:pPr>
        <w:pStyle w:val="normal0"/>
        <w:pBdr>
          <w:top w:val="nil"/>
          <w:left w:val="nil"/>
          <w:bottom w:val="nil"/>
          <w:right w:val="nil"/>
          <w:between w:val="nil"/>
        </w:pBdr>
        <w:spacing w:line="240" w:lineRule="auto"/>
      </w:pPr>
    </w:p>
    <w:p w14:paraId="470BD01F" w14:textId="77777777" w:rsidR="002A250B" w:rsidRDefault="00DD7EE7" w:rsidP="00DD7EE7">
      <w:pPr>
        <w:pStyle w:val="normal0"/>
        <w:pBdr>
          <w:top w:val="nil"/>
          <w:left w:val="nil"/>
          <w:bottom w:val="nil"/>
          <w:right w:val="nil"/>
          <w:between w:val="nil"/>
        </w:pBdr>
        <w:spacing w:line="240" w:lineRule="auto"/>
      </w:pPr>
      <w:r>
        <w:t>When those rules are followed (particularly the last one), there is usually no problem in working outside your office from time to time. Indeed, this handbook even tells you where you might go.</w:t>
      </w:r>
    </w:p>
    <w:p w14:paraId="2B3C1EB0" w14:textId="77777777" w:rsidR="002A250B" w:rsidRDefault="002A250B" w:rsidP="00DD7EE7">
      <w:pPr>
        <w:pStyle w:val="normal0"/>
        <w:pBdr>
          <w:top w:val="nil"/>
          <w:left w:val="nil"/>
          <w:bottom w:val="nil"/>
          <w:right w:val="nil"/>
          <w:between w:val="nil"/>
        </w:pBdr>
        <w:spacing w:line="240" w:lineRule="auto"/>
      </w:pPr>
    </w:p>
    <w:p w14:paraId="3C720F38" w14:textId="77777777" w:rsidR="002A250B" w:rsidRDefault="00DD7EE7" w:rsidP="00DD7EE7">
      <w:pPr>
        <w:pStyle w:val="normal0"/>
        <w:pBdr>
          <w:top w:val="nil"/>
          <w:left w:val="nil"/>
          <w:bottom w:val="nil"/>
          <w:right w:val="nil"/>
          <w:between w:val="nil"/>
        </w:pBdr>
        <w:spacing w:line="240" w:lineRule="auto"/>
      </w:pPr>
      <w:r>
        <w:lastRenderedPageBreak/>
        <w:t>Some places to wo</w:t>
      </w:r>
      <w:r>
        <w:t>rk apart from your office include:</w:t>
      </w:r>
    </w:p>
    <w:p w14:paraId="7EBEA38B" w14:textId="77777777" w:rsidR="002A250B" w:rsidRDefault="00DD7EE7" w:rsidP="00DD7EE7">
      <w:pPr>
        <w:pStyle w:val="normal0"/>
        <w:numPr>
          <w:ilvl w:val="0"/>
          <w:numId w:val="9"/>
        </w:numPr>
        <w:pBdr>
          <w:top w:val="nil"/>
          <w:left w:val="nil"/>
          <w:bottom w:val="nil"/>
          <w:right w:val="nil"/>
          <w:between w:val="nil"/>
        </w:pBdr>
        <w:spacing w:line="240" w:lineRule="auto"/>
        <w:contextualSpacing/>
      </w:pPr>
      <w:r>
        <w:t>The Molecular Foundry 3rd floor lounge</w:t>
      </w:r>
    </w:p>
    <w:p w14:paraId="72950148" w14:textId="77777777" w:rsidR="002A250B" w:rsidRDefault="00DD7EE7" w:rsidP="00DD7EE7">
      <w:pPr>
        <w:pStyle w:val="normal0"/>
        <w:numPr>
          <w:ilvl w:val="0"/>
          <w:numId w:val="9"/>
        </w:numPr>
        <w:pBdr>
          <w:top w:val="nil"/>
          <w:left w:val="nil"/>
          <w:bottom w:val="nil"/>
          <w:right w:val="nil"/>
          <w:between w:val="nil"/>
        </w:pBdr>
        <w:spacing w:line="240" w:lineRule="auto"/>
        <w:contextualSpacing/>
      </w:pPr>
      <w:r>
        <w:t>The LBNL coffee shop and library reading room (downstairs from the cafeteria cash register area)</w:t>
      </w:r>
    </w:p>
    <w:p w14:paraId="595F15AD" w14:textId="77777777" w:rsidR="002A250B" w:rsidRDefault="00DD7EE7" w:rsidP="00DD7EE7">
      <w:pPr>
        <w:pStyle w:val="normal0"/>
        <w:numPr>
          <w:ilvl w:val="0"/>
          <w:numId w:val="9"/>
        </w:numPr>
        <w:pBdr>
          <w:top w:val="nil"/>
          <w:left w:val="nil"/>
          <w:bottom w:val="nil"/>
          <w:right w:val="nil"/>
          <w:between w:val="nil"/>
        </w:pBdr>
        <w:spacing w:line="240" w:lineRule="auto"/>
        <w:contextualSpacing/>
      </w:pPr>
      <w:r>
        <w:t>The UC Botanical Garden and Redwood Grove (free admission for LBNL)</w:t>
      </w:r>
    </w:p>
    <w:p w14:paraId="2FCF64B1" w14:textId="77777777" w:rsidR="002A250B" w:rsidRDefault="00DD7EE7" w:rsidP="00DD7EE7">
      <w:pPr>
        <w:pStyle w:val="normal0"/>
        <w:numPr>
          <w:ilvl w:val="0"/>
          <w:numId w:val="9"/>
        </w:numPr>
        <w:pBdr>
          <w:top w:val="nil"/>
          <w:left w:val="nil"/>
          <w:bottom w:val="nil"/>
          <w:right w:val="nil"/>
          <w:between w:val="nil"/>
        </w:pBdr>
        <w:spacing w:line="240" w:lineRule="auto"/>
        <w:contextualSpacing/>
      </w:pPr>
      <w:r>
        <w:t>UC Berkeley campus, including the Free Speech Movement cafe which has rotating newspaper headlines</w:t>
      </w:r>
    </w:p>
    <w:p w14:paraId="4256A1C8" w14:textId="77777777" w:rsidR="002A250B" w:rsidRDefault="00DD7EE7" w:rsidP="00DD7EE7">
      <w:pPr>
        <w:pStyle w:val="normal0"/>
        <w:numPr>
          <w:ilvl w:val="0"/>
          <w:numId w:val="9"/>
        </w:numPr>
        <w:pBdr>
          <w:top w:val="nil"/>
          <w:left w:val="nil"/>
          <w:bottom w:val="nil"/>
          <w:right w:val="nil"/>
          <w:between w:val="nil"/>
        </w:pBdr>
        <w:spacing w:line="240" w:lineRule="auto"/>
        <w:contextualSpacing/>
      </w:pPr>
      <w:r>
        <w:t>Downtown and campus-area coffee shops</w:t>
      </w:r>
    </w:p>
    <w:p w14:paraId="10895A70" w14:textId="77777777" w:rsidR="002A250B" w:rsidRDefault="002A250B" w:rsidP="00DD7EE7">
      <w:pPr>
        <w:pStyle w:val="normal0"/>
        <w:pBdr>
          <w:top w:val="nil"/>
          <w:left w:val="nil"/>
          <w:bottom w:val="nil"/>
          <w:right w:val="nil"/>
          <w:between w:val="nil"/>
        </w:pBdr>
        <w:spacing w:line="240" w:lineRule="auto"/>
      </w:pPr>
    </w:p>
    <w:p w14:paraId="005F39EE" w14:textId="77777777" w:rsidR="002A250B" w:rsidRDefault="00DD7EE7" w:rsidP="00DD7EE7">
      <w:pPr>
        <w:pStyle w:val="normal0"/>
        <w:pBdr>
          <w:top w:val="nil"/>
          <w:left w:val="nil"/>
          <w:bottom w:val="nil"/>
          <w:right w:val="nil"/>
          <w:between w:val="nil"/>
        </w:pBdr>
        <w:spacing w:line="240" w:lineRule="auto"/>
      </w:pPr>
      <w:r>
        <w:rPr>
          <w:noProof/>
          <w:lang w:val="en-US"/>
        </w:rPr>
        <w:drawing>
          <wp:inline distT="114300" distB="114300" distL="114300" distR="114300" wp14:anchorId="7124FC06" wp14:editId="32E55F0D">
            <wp:extent cx="2947988" cy="2220399"/>
            <wp:effectExtent l="0" t="0" r="0" b="0"/>
            <wp:docPr id="3" name="image10.jpg" descr="IMG_0061.jpg"/>
            <wp:cNvGraphicFramePr/>
            <a:graphic xmlns:a="http://schemas.openxmlformats.org/drawingml/2006/main">
              <a:graphicData uri="http://schemas.openxmlformats.org/drawingml/2006/picture">
                <pic:pic xmlns:pic="http://schemas.openxmlformats.org/drawingml/2006/picture">
                  <pic:nvPicPr>
                    <pic:cNvPr id="0" name="image10.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603E1EA0" w14:textId="77777777" w:rsidR="002A250B" w:rsidRDefault="00DD7EE7"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4A29BEB0" w14:textId="77777777" w:rsidR="002A250B" w:rsidRDefault="002A250B"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3E8530A4" w14:textId="77777777" w:rsidR="002A250B" w:rsidRDefault="00DD7EE7"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247C4CB7" wp14:editId="4F97DDE6">
            <wp:extent cx="2822228" cy="2100263"/>
            <wp:effectExtent l="0" t="0" r="0" b="0"/>
            <wp:docPr id="5" name="image12.jpg" descr="IMG_4876_nl.jpeg"/>
            <wp:cNvGraphicFramePr/>
            <a:graphic xmlns:a="http://schemas.openxmlformats.org/drawingml/2006/main">
              <a:graphicData uri="http://schemas.openxmlformats.org/drawingml/2006/picture">
                <pic:pic xmlns:pic="http://schemas.openxmlformats.org/drawingml/2006/picture">
                  <pic:nvPicPr>
                    <pic:cNvPr id="0" name="image12.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16A7E117" w14:textId="77777777" w:rsidR="002A250B" w:rsidRDefault="00DD7EE7"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4172FD35" w14:textId="77777777" w:rsidR="002A250B" w:rsidRDefault="002A250B"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7368A986" w14:textId="77777777" w:rsidR="002A250B" w:rsidRDefault="00DD7EE7" w:rsidP="00DD7EE7">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10289D18" wp14:editId="011F61B6">
            <wp:extent cx="2806598" cy="2109788"/>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113C80A1" w14:textId="77777777" w:rsidR="002A250B" w:rsidRDefault="00DD7EE7" w:rsidP="00DD7EE7">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591F5935" w14:textId="77777777" w:rsidR="002A250B" w:rsidRDefault="002A250B" w:rsidP="00DD7EE7">
      <w:pPr>
        <w:pStyle w:val="Heading1"/>
        <w:pBdr>
          <w:top w:val="nil"/>
          <w:left w:val="nil"/>
          <w:bottom w:val="nil"/>
          <w:right w:val="nil"/>
          <w:between w:val="nil"/>
        </w:pBdr>
        <w:spacing w:line="240" w:lineRule="auto"/>
      </w:pPr>
      <w:bookmarkStart w:id="27" w:name="_21v9uqgsuvus" w:colFirst="0" w:colLast="0"/>
      <w:bookmarkEnd w:id="27"/>
    </w:p>
    <w:p w14:paraId="22AE335A" w14:textId="77777777" w:rsidR="002A250B" w:rsidRDefault="00DD7EE7" w:rsidP="00DD7EE7">
      <w:pPr>
        <w:pStyle w:val="Heading1"/>
        <w:pBdr>
          <w:top w:val="nil"/>
          <w:left w:val="nil"/>
          <w:bottom w:val="nil"/>
          <w:right w:val="nil"/>
          <w:between w:val="nil"/>
        </w:pBdr>
        <w:spacing w:line="240" w:lineRule="auto"/>
      </w:pPr>
      <w:bookmarkStart w:id="28" w:name="_54zal9cc1nfh" w:colFirst="0" w:colLast="0"/>
      <w:bookmarkEnd w:id="28"/>
      <w:r>
        <w:t>Making purchases</w:t>
      </w:r>
    </w:p>
    <w:p w14:paraId="0FF4C928" w14:textId="77777777" w:rsidR="002A250B" w:rsidRDefault="00DD7EE7" w:rsidP="00DD7EE7">
      <w:pPr>
        <w:pStyle w:val="normal0"/>
        <w:pBdr>
          <w:top w:val="nil"/>
          <w:left w:val="nil"/>
          <w:bottom w:val="nil"/>
          <w:right w:val="nil"/>
          <w:between w:val="nil"/>
        </w:pBdr>
        <w:spacing w:line="240" w:lineRule="auto"/>
      </w:pPr>
      <w:r>
        <w:t>You are encouraged to make purchases that are likely to save you a lot of time. For example, if a commercial version of a software is superior to open-source alternatives, then you should purchase the commercial version. Your time is valuable and if we can</w:t>
      </w:r>
      <w:r>
        <w:t xml:space="preserve"> solve a problem with funds, then we should try to do so.</w:t>
      </w:r>
    </w:p>
    <w:p w14:paraId="3CD5C59E" w14:textId="77777777" w:rsidR="002A250B" w:rsidRDefault="002A250B" w:rsidP="00DD7EE7">
      <w:pPr>
        <w:pStyle w:val="normal0"/>
        <w:pBdr>
          <w:top w:val="nil"/>
          <w:left w:val="nil"/>
          <w:bottom w:val="nil"/>
          <w:right w:val="nil"/>
          <w:between w:val="nil"/>
        </w:pBdr>
        <w:spacing w:line="240" w:lineRule="auto"/>
      </w:pPr>
    </w:p>
    <w:p w14:paraId="700B202D" w14:textId="77777777" w:rsidR="002A250B" w:rsidRDefault="00DD7EE7" w:rsidP="00DD7EE7">
      <w:pPr>
        <w:pStyle w:val="normal0"/>
        <w:pBdr>
          <w:top w:val="nil"/>
          <w:left w:val="nil"/>
          <w:bottom w:val="nil"/>
          <w:right w:val="nil"/>
          <w:between w:val="nil"/>
        </w:pBdr>
        <w:spacing w:line="240" w:lineRule="auto"/>
      </w:pPr>
      <w:r>
        <w:t xml:space="preserve">Purchases are usually paid for through </w:t>
      </w:r>
      <w:r>
        <w:rPr>
          <w:b/>
        </w:rPr>
        <w:t>project ids</w:t>
      </w:r>
      <w:r>
        <w:t xml:space="preserve"> that Anubhav can provide you with. For items less than $100, you should initiate purchases on your own provided that you know the correct project </w:t>
      </w:r>
      <w:r>
        <w:t>id (just let Anubhav know afterward so he is aware of the charge). For items greater than $100, contact Anubhav first.</w:t>
      </w:r>
    </w:p>
    <w:p w14:paraId="75DE601F" w14:textId="77777777" w:rsidR="002A250B" w:rsidRDefault="002A250B" w:rsidP="00DD7EE7">
      <w:pPr>
        <w:pStyle w:val="normal0"/>
        <w:pBdr>
          <w:top w:val="nil"/>
          <w:left w:val="nil"/>
          <w:bottom w:val="nil"/>
          <w:right w:val="nil"/>
          <w:between w:val="nil"/>
        </w:pBdr>
        <w:spacing w:line="240" w:lineRule="auto"/>
      </w:pPr>
    </w:p>
    <w:p w14:paraId="6F1A762D" w14:textId="77777777" w:rsidR="002A250B" w:rsidRDefault="00DD7EE7" w:rsidP="00DD7EE7">
      <w:pPr>
        <w:pStyle w:val="normal0"/>
        <w:pBdr>
          <w:top w:val="nil"/>
          <w:left w:val="nil"/>
          <w:bottom w:val="nil"/>
          <w:right w:val="nil"/>
          <w:between w:val="nil"/>
        </w:pBdr>
        <w:spacing w:line="240" w:lineRule="auto"/>
      </w:pPr>
      <w:r>
        <w:t>The procedure for making purchases depends on the purchase type:</w:t>
      </w:r>
    </w:p>
    <w:p w14:paraId="6534925C" w14:textId="77777777" w:rsidR="002A250B" w:rsidRDefault="002A250B" w:rsidP="00DD7EE7">
      <w:pPr>
        <w:pStyle w:val="normal0"/>
        <w:pBdr>
          <w:top w:val="nil"/>
          <w:left w:val="nil"/>
          <w:bottom w:val="nil"/>
          <w:right w:val="nil"/>
          <w:between w:val="nil"/>
        </w:pBdr>
        <w:spacing w:line="240" w:lineRule="auto"/>
      </w:pPr>
    </w:p>
    <w:p w14:paraId="2CDFB08F" w14:textId="77777777" w:rsidR="002A250B" w:rsidRDefault="00DD7EE7" w:rsidP="00DD7EE7">
      <w:pPr>
        <w:pStyle w:val="normal0"/>
        <w:numPr>
          <w:ilvl w:val="0"/>
          <w:numId w:val="1"/>
        </w:numPr>
        <w:pBdr>
          <w:top w:val="nil"/>
          <w:left w:val="nil"/>
          <w:bottom w:val="nil"/>
          <w:right w:val="nil"/>
          <w:between w:val="nil"/>
        </w:pBdr>
        <w:spacing w:line="240" w:lineRule="auto"/>
        <w:contextualSpacing/>
      </w:pPr>
      <w:r>
        <w:rPr>
          <w:b/>
        </w:rPr>
        <w:t>Software</w:t>
      </w:r>
      <w:r>
        <w:t xml:space="preserve">: Many popular commercial software libraries (e.g., Microsoft </w:t>
      </w:r>
      <w:r>
        <w:t xml:space="preserve">Office) can be purchased through </w:t>
      </w:r>
      <w:r>
        <w:rPr>
          <w:b/>
          <w:i/>
        </w:rPr>
        <w:t>software.lbl.gov</w:t>
      </w:r>
      <w:r>
        <w:t>.  At check out, the approver for the purchase is Micah Josh Liedeker.</w:t>
      </w:r>
    </w:p>
    <w:p w14:paraId="1C852F53" w14:textId="77777777" w:rsidR="002A250B" w:rsidRDefault="00DD7EE7" w:rsidP="00DD7EE7">
      <w:pPr>
        <w:pStyle w:val="normal0"/>
        <w:numPr>
          <w:ilvl w:val="0"/>
          <w:numId w:val="1"/>
        </w:numPr>
        <w:pBdr>
          <w:top w:val="nil"/>
          <w:left w:val="nil"/>
          <w:bottom w:val="nil"/>
          <w:right w:val="nil"/>
          <w:between w:val="nil"/>
        </w:pBdr>
        <w:spacing w:line="240" w:lineRule="auto"/>
        <w:contextualSpacing/>
      </w:pPr>
      <w:r>
        <w:rPr>
          <w:b/>
        </w:rPr>
        <w:t>Office supplies, computer accessories</w:t>
      </w:r>
      <w:r>
        <w:t>: Check the LBNL’s Ebuy (</w:t>
      </w:r>
      <w:r>
        <w:rPr>
          <w:i/>
        </w:rPr>
        <w:t>not</w:t>
      </w:r>
      <w:r>
        <w:t xml:space="preserve"> Ebay) first via </w:t>
      </w:r>
      <w:r>
        <w:rPr>
          <w:b/>
          <w:i/>
        </w:rPr>
        <w:t>procurement.lbl.gov</w:t>
      </w:r>
      <w:r>
        <w:t>. If the item or an equivalent is a</w:t>
      </w:r>
      <w:r>
        <w:t>vailable, this is the easiest way to make the purchase (for both you and LBNL administration). At check out, the approver for the purchase is Micah Josh Liedeker. Otherwise, see below.</w:t>
      </w:r>
    </w:p>
    <w:p w14:paraId="3C7540AB" w14:textId="77777777" w:rsidR="002A250B" w:rsidRDefault="00DD7EE7" w:rsidP="00DD7EE7">
      <w:pPr>
        <w:pStyle w:val="normal0"/>
        <w:numPr>
          <w:ilvl w:val="0"/>
          <w:numId w:val="1"/>
        </w:numPr>
        <w:pBdr>
          <w:top w:val="nil"/>
          <w:left w:val="nil"/>
          <w:bottom w:val="nil"/>
          <w:right w:val="nil"/>
          <w:between w:val="nil"/>
        </w:pBdr>
        <w:spacing w:line="240" w:lineRule="auto"/>
        <w:contextualSpacing/>
      </w:pPr>
      <w:r>
        <w:rPr>
          <w:b/>
        </w:rPr>
        <w:lastRenderedPageBreak/>
        <w:t>Books</w:t>
      </w:r>
      <w:r>
        <w:t>: First, see “Resources for learning new topics”. After that, if y</w:t>
      </w:r>
      <w:r>
        <w:t>ou’d still like to purchase a book, first check if the book is available on Ebuy - this is the simplest purchase option. If it’s not available on Ebuy or it is much more expensive on Ebuy than from another seller, follow the instructions below for “other p</w:t>
      </w:r>
      <w:r>
        <w:t>urchases”.</w:t>
      </w:r>
    </w:p>
    <w:p w14:paraId="793EBED4" w14:textId="77777777" w:rsidR="002A250B" w:rsidRDefault="00DD7EE7" w:rsidP="00DD7EE7">
      <w:pPr>
        <w:pStyle w:val="normal0"/>
        <w:numPr>
          <w:ilvl w:val="0"/>
          <w:numId w:val="1"/>
        </w:numPr>
        <w:pBdr>
          <w:top w:val="nil"/>
          <w:left w:val="nil"/>
          <w:bottom w:val="nil"/>
          <w:right w:val="nil"/>
          <w:between w:val="nil"/>
        </w:pBdr>
        <w:spacing w:line="240" w:lineRule="auto"/>
        <w:contextualSpacing/>
        <w:rPr>
          <w:b/>
        </w:rPr>
      </w:pPr>
      <w:r>
        <w:rPr>
          <w:b/>
        </w:rPr>
        <w:t>Other purchases:</w:t>
      </w:r>
      <w:r>
        <w:t xml:space="preserve"> For other purchases, please review the information and fill out the form here (you may need to be logged into your LBNL Google account): </w:t>
      </w:r>
      <w:r>
        <w:rPr>
          <w:b/>
          <w:i/>
        </w:rPr>
        <w:t>http://bit.ly/2kX41ZQ</w:t>
      </w:r>
    </w:p>
    <w:p w14:paraId="772BBBA1" w14:textId="77777777" w:rsidR="002A250B" w:rsidRDefault="002A250B" w:rsidP="00DD7EE7">
      <w:pPr>
        <w:pStyle w:val="normal0"/>
        <w:pBdr>
          <w:top w:val="nil"/>
          <w:left w:val="nil"/>
          <w:bottom w:val="nil"/>
          <w:right w:val="nil"/>
          <w:between w:val="nil"/>
        </w:pBdr>
        <w:spacing w:line="240" w:lineRule="auto"/>
      </w:pPr>
    </w:p>
    <w:p w14:paraId="63CA0FFD" w14:textId="77777777" w:rsidR="002A250B" w:rsidRDefault="00DD7EE7" w:rsidP="00DD7EE7">
      <w:pPr>
        <w:pStyle w:val="Heading1"/>
        <w:pBdr>
          <w:top w:val="nil"/>
          <w:left w:val="nil"/>
          <w:bottom w:val="nil"/>
          <w:right w:val="nil"/>
          <w:between w:val="nil"/>
        </w:pBdr>
        <w:spacing w:line="240" w:lineRule="auto"/>
      </w:pPr>
      <w:bookmarkStart w:id="29" w:name="_rj2su7sfw4b3" w:colFirst="0" w:colLast="0"/>
      <w:bookmarkEnd w:id="29"/>
      <w:r>
        <w:t>Booking conference travel</w:t>
      </w:r>
    </w:p>
    <w:p w14:paraId="59D44A87" w14:textId="77777777" w:rsidR="002A250B" w:rsidRDefault="00DD7EE7" w:rsidP="00DD7EE7">
      <w:pPr>
        <w:pStyle w:val="normal0"/>
        <w:pBdr>
          <w:top w:val="nil"/>
          <w:left w:val="nil"/>
          <w:bottom w:val="nil"/>
          <w:right w:val="nil"/>
          <w:between w:val="nil"/>
        </w:pBdr>
        <w:spacing w:line="240" w:lineRule="auto"/>
      </w:pPr>
      <w:r>
        <w:t>Graduate students and postdocs are encouraged to attend conferences for professional development and to broadcast your work to the research community. Many if not most people learn about new research by hearing about it at a conference. Thus, if you want p</w:t>
      </w:r>
      <w:r>
        <w:t>eople to know about your work, you must be willing to tell people about it. Anubhav encourages you to be proactive in seeking out conferences that may be beneficial for you to participate in.</w:t>
      </w:r>
    </w:p>
    <w:p w14:paraId="403C1348" w14:textId="77777777" w:rsidR="002A250B" w:rsidRDefault="002A250B" w:rsidP="00DD7EE7">
      <w:pPr>
        <w:pStyle w:val="normal0"/>
        <w:pBdr>
          <w:top w:val="nil"/>
          <w:left w:val="nil"/>
          <w:bottom w:val="nil"/>
          <w:right w:val="nil"/>
          <w:between w:val="nil"/>
        </w:pBdr>
        <w:spacing w:line="240" w:lineRule="auto"/>
      </w:pPr>
    </w:p>
    <w:p w14:paraId="5BBC7CC2" w14:textId="77777777" w:rsidR="002A250B" w:rsidRDefault="00DD7EE7" w:rsidP="00DD7EE7">
      <w:pPr>
        <w:pStyle w:val="normal0"/>
        <w:pBdr>
          <w:top w:val="nil"/>
          <w:left w:val="nil"/>
          <w:bottom w:val="nil"/>
          <w:right w:val="nil"/>
          <w:between w:val="nil"/>
        </w:pBdr>
        <w:spacing w:line="240" w:lineRule="auto"/>
      </w:pPr>
      <w:r>
        <w:t>You should identify conferences you’d like to attend several mo</w:t>
      </w:r>
      <w:r>
        <w:t>nths (usually ~4 months, perhaps ~6 months for international travel) in advance. Usually, this is around the same time that abstract deadlines are due.</w:t>
      </w:r>
    </w:p>
    <w:p w14:paraId="690B02E1" w14:textId="77777777" w:rsidR="002A250B" w:rsidRDefault="002A250B" w:rsidP="00DD7EE7">
      <w:pPr>
        <w:pStyle w:val="normal0"/>
        <w:pBdr>
          <w:top w:val="nil"/>
          <w:left w:val="nil"/>
          <w:bottom w:val="nil"/>
          <w:right w:val="nil"/>
          <w:between w:val="nil"/>
        </w:pBdr>
        <w:spacing w:line="240" w:lineRule="auto"/>
      </w:pPr>
    </w:p>
    <w:p w14:paraId="667A5ADC" w14:textId="77777777" w:rsidR="002A250B" w:rsidRDefault="00DD7EE7" w:rsidP="00DD7EE7">
      <w:pPr>
        <w:pStyle w:val="normal0"/>
        <w:pBdr>
          <w:top w:val="nil"/>
          <w:left w:val="nil"/>
          <w:bottom w:val="nil"/>
          <w:right w:val="nil"/>
          <w:between w:val="nil"/>
        </w:pBdr>
        <w:spacing w:line="240" w:lineRule="auto"/>
      </w:pPr>
      <w:r>
        <w:t>Once you have identified a conference you’d like to attend, please take the following actions:</w:t>
      </w:r>
    </w:p>
    <w:p w14:paraId="7EFCA40D" w14:textId="77777777" w:rsidR="002A250B" w:rsidRDefault="00DD7EE7" w:rsidP="00DD7EE7">
      <w:pPr>
        <w:pStyle w:val="normal0"/>
        <w:numPr>
          <w:ilvl w:val="0"/>
          <w:numId w:val="33"/>
        </w:numPr>
        <w:pBdr>
          <w:top w:val="nil"/>
          <w:left w:val="nil"/>
          <w:bottom w:val="nil"/>
          <w:right w:val="nil"/>
          <w:between w:val="nil"/>
        </w:pBdr>
        <w:spacing w:line="240" w:lineRule="auto"/>
        <w:contextualSpacing/>
      </w:pPr>
      <w:r>
        <w:t>Tell Anu</w:t>
      </w:r>
      <w:r>
        <w:t>bhav about the conference and what project you’d like to present</w:t>
      </w:r>
    </w:p>
    <w:p w14:paraId="3D2E89C6" w14:textId="77777777" w:rsidR="002A250B" w:rsidRDefault="00DD7EE7" w:rsidP="00DD7EE7">
      <w:pPr>
        <w:pStyle w:val="normal0"/>
        <w:numPr>
          <w:ilvl w:val="0"/>
          <w:numId w:val="33"/>
        </w:numPr>
        <w:spacing w:line="240" w:lineRule="auto"/>
        <w:contextualSpacing/>
      </w:pPr>
      <w:r>
        <w:lastRenderedPageBreak/>
        <w:t xml:space="preserve">As soon as possible - submit a conference travel request form. This form is a very basic (i.e., 2 minutes to fill out) Google spreadsheet: </w:t>
      </w:r>
      <w:r>
        <w:rPr>
          <w:b/>
          <w:i/>
        </w:rPr>
        <w:t>http://bit.ly/2niepv7</w:t>
      </w:r>
    </w:p>
    <w:p w14:paraId="3D683EEE" w14:textId="77777777" w:rsidR="002A250B" w:rsidRDefault="00DD7EE7" w:rsidP="00DD7EE7">
      <w:pPr>
        <w:pStyle w:val="normal0"/>
        <w:numPr>
          <w:ilvl w:val="1"/>
          <w:numId w:val="33"/>
        </w:numPr>
        <w:spacing w:line="240" w:lineRule="auto"/>
        <w:contextualSpacing/>
        <w:rPr>
          <w:b/>
          <w:i/>
        </w:rPr>
      </w:pPr>
      <w:r>
        <w:t>If you do not submit the trave</w:t>
      </w:r>
      <w:r>
        <w:t>l request form several months in advance, you may not receive LBNL approval to attend.</w:t>
      </w:r>
    </w:p>
    <w:p w14:paraId="63430DAB" w14:textId="77777777" w:rsidR="002A250B" w:rsidRDefault="00DD7EE7" w:rsidP="00DD7EE7">
      <w:pPr>
        <w:pStyle w:val="normal0"/>
        <w:numPr>
          <w:ilvl w:val="0"/>
          <w:numId w:val="33"/>
        </w:numPr>
        <w:spacing w:line="240" w:lineRule="auto"/>
        <w:contextualSpacing/>
      </w:pPr>
      <w:r>
        <w:t>If you haven’t done so already, make sure your travel profile (</w:t>
      </w:r>
      <w:r>
        <w:rPr>
          <w:i/>
        </w:rPr>
        <w:t>e.g.</w:t>
      </w:r>
      <w:r>
        <w:t xml:space="preserve">, your frequent flier programs) are completed for the lab. E-mail </w:t>
      </w:r>
      <w:r>
        <w:rPr>
          <w:b/>
          <w:i/>
        </w:rPr>
        <w:t>esdradmin@lbl.gov</w:t>
      </w:r>
      <w:r>
        <w:t xml:space="preserve"> if you don’t have </w:t>
      </w:r>
      <w:r>
        <w:t>one yet.</w:t>
      </w:r>
    </w:p>
    <w:p w14:paraId="1E7057D4" w14:textId="77777777" w:rsidR="002A250B" w:rsidRDefault="00DD7EE7" w:rsidP="00DD7EE7">
      <w:pPr>
        <w:pStyle w:val="normal0"/>
        <w:numPr>
          <w:ilvl w:val="0"/>
          <w:numId w:val="33"/>
        </w:numPr>
        <w:pBdr>
          <w:top w:val="nil"/>
          <w:left w:val="nil"/>
          <w:bottom w:val="nil"/>
          <w:right w:val="nil"/>
          <w:between w:val="nil"/>
        </w:pBdr>
        <w:spacing w:line="240" w:lineRule="auto"/>
        <w:contextualSpacing/>
      </w:pPr>
      <w:r>
        <w:t>Work with Anubhav to submit an abstract</w:t>
      </w:r>
    </w:p>
    <w:p w14:paraId="56E61969" w14:textId="77777777" w:rsidR="002A250B" w:rsidRDefault="002A250B" w:rsidP="00DD7EE7">
      <w:pPr>
        <w:pStyle w:val="normal0"/>
        <w:pBdr>
          <w:top w:val="nil"/>
          <w:left w:val="nil"/>
          <w:bottom w:val="nil"/>
          <w:right w:val="nil"/>
          <w:between w:val="nil"/>
        </w:pBdr>
        <w:spacing w:line="240" w:lineRule="auto"/>
      </w:pPr>
    </w:p>
    <w:p w14:paraId="5469B03A" w14:textId="77777777" w:rsidR="002A250B" w:rsidRDefault="00DD7EE7" w:rsidP="00DD7EE7">
      <w:pPr>
        <w:pStyle w:val="normal0"/>
        <w:pBdr>
          <w:top w:val="nil"/>
          <w:left w:val="nil"/>
          <w:bottom w:val="nil"/>
          <w:right w:val="nil"/>
          <w:between w:val="nil"/>
        </w:pBdr>
        <w:spacing w:line="240" w:lineRule="auto"/>
      </w:pPr>
      <w:r>
        <w:t>Once you have received approval to attend the conference, please take the following steps:</w:t>
      </w:r>
    </w:p>
    <w:p w14:paraId="759A8E2A" w14:textId="77777777" w:rsidR="002A250B" w:rsidRDefault="00DD7EE7" w:rsidP="00DD7EE7">
      <w:pPr>
        <w:pStyle w:val="normal0"/>
        <w:numPr>
          <w:ilvl w:val="0"/>
          <w:numId w:val="3"/>
        </w:numPr>
        <w:pBdr>
          <w:top w:val="nil"/>
          <w:left w:val="nil"/>
          <w:bottom w:val="nil"/>
          <w:right w:val="nil"/>
          <w:between w:val="nil"/>
        </w:pBdr>
        <w:spacing w:line="240" w:lineRule="auto"/>
        <w:contextualSpacing/>
      </w:pPr>
      <w:r>
        <w:t xml:space="preserve">Make sure you register for the conference in time to receive any early registration discount </w:t>
      </w:r>
      <w:r>
        <w:rPr>
          <w:i/>
        </w:rPr>
        <w:t>(normally on one’s own credit card then reimbursed later)</w:t>
      </w:r>
    </w:p>
    <w:p w14:paraId="454CCD14" w14:textId="77777777" w:rsidR="002A250B" w:rsidRDefault="00DD7EE7" w:rsidP="00DD7EE7">
      <w:pPr>
        <w:pStyle w:val="normal0"/>
        <w:numPr>
          <w:ilvl w:val="0"/>
          <w:numId w:val="3"/>
        </w:numPr>
        <w:pBdr>
          <w:top w:val="nil"/>
          <w:left w:val="nil"/>
          <w:bottom w:val="nil"/>
          <w:right w:val="nil"/>
          <w:between w:val="nil"/>
        </w:pBdr>
        <w:spacing w:line="240" w:lineRule="auto"/>
        <w:contextualSpacing/>
      </w:pPr>
      <w:r>
        <w:t xml:space="preserve">Book a hotel </w:t>
      </w:r>
      <w:r>
        <w:rPr>
          <w:i/>
        </w:rPr>
        <w:t>(normally on one’s own credit card then reimbursed later)</w:t>
      </w:r>
    </w:p>
    <w:p w14:paraId="2E6460CB" w14:textId="77777777" w:rsidR="002A250B" w:rsidRDefault="00DD7EE7" w:rsidP="00DD7EE7">
      <w:pPr>
        <w:pStyle w:val="normal0"/>
        <w:numPr>
          <w:ilvl w:val="0"/>
          <w:numId w:val="3"/>
        </w:numPr>
        <w:pBdr>
          <w:top w:val="nil"/>
          <w:left w:val="nil"/>
          <w:bottom w:val="nil"/>
          <w:right w:val="nil"/>
          <w:between w:val="nil"/>
        </w:pBdr>
        <w:spacing w:line="240" w:lineRule="auto"/>
        <w:contextualSpacing/>
      </w:pPr>
      <w:r>
        <w:t xml:space="preserve">Book a flight - please do this early to avoid last-minute flight rate spikes </w:t>
      </w:r>
      <w:r>
        <w:rPr>
          <w:i/>
        </w:rPr>
        <w:t>(normally booked in coordination with Charlotte Standish with LBNL making the booking. This works better if you identify desired flights in advance, otherwise give Charlotte the preferred dates and times.)</w:t>
      </w:r>
      <w:r>
        <w:t xml:space="preserve"> Note that if for any reason you book your own flig</w:t>
      </w:r>
      <w:r>
        <w:t>hts, you should be aware of various LBNL policies on flight booking such as preference for domestic carriers.</w:t>
      </w:r>
    </w:p>
    <w:p w14:paraId="5BE20E22" w14:textId="77777777" w:rsidR="002A250B" w:rsidRDefault="00DD7EE7" w:rsidP="00DD7EE7">
      <w:pPr>
        <w:pStyle w:val="normal0"/>
        <w:numPr>
          <w:ilvl w:val="0"/>
          <w:numId w:val="3"/>
        </w:numPr>
        <w:pBdr>
          <w:top w:val="nil"/>
          <w:left w:val="nil"/>
          <w:bottom w:val="nil"/>
          <w:right w:val="nil"/>
          <w:between w:val="nil"/>
        </w:pBdr>
        <w:spacing w:line="240" w:lineRule="auto"/>
        <w:contextualSpacing/>
      </w:pPr>
      <w:r>
        <w:t>If you are planning to combine vacation and travel, remember the lab’s policy of taking only one vacation day per two work days. Note that days sp</w:t>
      </w:r>
      <w:r>
        <w:t>ent traveling to and from the conference count as work days.</w:t>
      </w:r>
    </w:p>
    <w:p w14:paraId="0A4505A6" w14:textId="77777777" w:rsidR="002A250B" w:rsidRDefault="002A250B" w:rsidP="00DD7EE7">
      <w:pPr>
        <w:pStyle w:val="normal0"/>
        <w:pBdr>
          <w:top w:val="nil"/>
          <w:left w:val="nil"/>
          <w:bottom w:val="nil"/>
          <w:right w:val="nil"/>
          <w:between w:val="nil"/>
        </w:pBdr>
        <w:spacing w:line="240" w:lineRule="auto"/>
      </w:pPr>
    </w:p>
    <w:p w14:paraId="14F655DF" w14:textId="77777777" w:rsidR="002A250B" w:rsidRDefault="00DD7EE7" w:rsidP="00DD7EE7">
      <w:pPr>
        <w:pStyle w:val="normal0"/>
        <w:pBdr>
          <w:top w:val="nil"/>
          <w:left w:val="nil"/>
          <w:bottom w:val="nil"/>
          <w:right w:val="nil"/>
          <w:between w:val="nil"/>
        </w:pBdr>
        <w:spacing w:line="240" w:lineRule="auto"/>
      </w:pPr>
      <w:r>
        <w:lastRenderedPageBreak/>
        <w:t>In terms of travel receipts and reimbursement:</w:t>
      </w:r>
    </w:p>
    <w:p w14:paraId="49491810" w14:textId="77777777" w:rsidR="002A250B" w:rsidRDefault="00DD7EE7" w:rsidP="00DD7EE7">
      <w:pPr>
        <w:pStyle w:val="normal0"/>
        <w:numPr>
          <w:ilvl w:val="0"/>
          <w:numId w:val="53"/>
        </w:numPr>
        <w:pBdr>
          <w:top w:val="nil"/>
          <w:left w:val="nil"/>
          <w:bottom w:val="nil"/>
          <w:right w:val="nil"/>
          <w:between w:val="nil"/>
        </w:pBdr>
        <w:spacing w:line="240" w:lineRule="auto"/>
        <w:contextualSpacing/>
      </w:pPr>
      <w:r>
        <w:t xml:space="preserve">If you are traveling with funding through LBNL (i.e., most cases), you do </w:t>
      </w:r>
      <w:r>
        <w:rPr>
          <w:b/>
          <w:i/>
        </w:rPr>
        <w:t>not</w:t>
      </w:r>
      <w:r>
        <w:t xml:space="preserve"> need to save receipts for meals. You will receive a per diem instead.</w:t>
      </w:r>
      <w:r>
        <w:t xml:space="preserve"> You also do not need receipts for taxi rides under $75, although Anubhav usually submits them anyway when he has them. You also do not need to save your actual airplane tickets for lab-purchased airfare, although again Anubhav usually submits these anyway</w:t>
      </w:r>
      <w:r>
        <w:t>.</w:t>
      </w:r>
    </w:p>
    <w:p w14:paraId="142D05AB" w14:textId="77777777" w:rsidR="002A250B" w:rsidRDefault="00DD7EE7" w:rsidP="00DD7EE7">
      <w:pPr>
        <w:pStyle w:val="normal0"/>
        <w:numPr>
          <w:ilvl w:val="0"/>
          <w:numId w:val="53"/>
        </w:numPr>
        <w:pBdr>
          <w:top w:val="nil"/>
          <w:left w:val="nil"/>
          <w:bottom w:val="nil"/>
          <w:right w:val="nil"/>
          <w:between w:val="nil"/>
        </w:pBdr>
        <w:spacing w:line="240" w:lineRule="auto"/>
        <w:contextualSpacing/>
      </w:pPr>
      <w:r>
        <w:t>If you are traveling with outside funding (e.g., the conference organizers are going to reimburse you), save all receipts and tickets as they may be needed for reimbursement.</w:t>
      </w:r>
    </w:p>
    <w:p w14:paraId="1E3F1B29" w14:textId="77777777" w:rsidR="002A250B" w:rsidRDefault="00DD7EE7" w:rsidP="00DD7EE7">
      <w:pPr>
        <w:pStyle w:val="normal0"/>
        <w:numPr>
          <w:ilvl w:val="0"/>
          <w:numId w:val="53"/>
        </w:numPr>
        <w:pBdr>
          <w:top w:val="nil"/>
          <w:left w:val="nil"/>
          <w:bottom w:val="nil"/>
          <w:right w:val="nil"/>
          <w:between w:val="nil"/>
        </w:pBdr>
        <w:spacing w:line="240" w:lineRule="auto"/>
        <w:contextualSpacing/>
      </w:pPr>
      <w:r>
        <w:t>The proper way to request reimbursements is through the esdradmin site’s “Trave</w:t>
      </w:r>
      <w:r>
        <w:t xml:space="preserve">l:Domestic” tab available at </w:t>
      </w:r>
      <w:r>
        <w:rPr>
          <w:b/>
          <w:i/>
        </w:rPr>
        <w:t>http://bit.ly/2vGGWe9</w:t>
      </w:r>
      <w:r>
        <w:t>. If you have trouble, you can email esdradmin@lbl.gov</w:t>
      </w:r>
    </w:p>
    <w:p w14:paraId="7601A38C" w14:textId="77777777" w:rsidR="002A250B" w:rsidRDefault="002A250B" w:rsidP="00DD7EE7">
      <w:pPr>
        <w:pStyle w:val="normal0"/>
        <w:pBdr>
          <w:top w:val="nil"/>
          <w:left w:val="nil"/>
          <w:bottom w:val="nil"/>
          <w:right w:val="nil"/>
          <w:between w:val="nil"/>
        </w:pBdr>
        <w:spacing w:line="240" w:lineRule="auto"/>
      </w:pPr>
    </w:p>
    <w:p w14:paraId="37EC1FC8" w14:textId="77777777" w:rsidR="002A250B" w:rsidRDefault="00DD7EE7" w:rsidP="00DD7EE7">
      <w:pPr>
        <w:pStyle w:val="normal0"/>
        <w:pBdr>
          <w:top w:val="nil"/>
          <w:left w:val="nil"/>
          <w:bottom w:val="nil"/>
          <w:right w:val="nil"/>
          <w:between w:val="nil"/>
        </w:pBdr>
        <w:spacing w:line="240" w:lineRule="auto"/>
        <w:rPr>
          <w:b/>
          <w:i/>
        </w:rPr>
      </w:pPr>
      <w:r>
        <w:rPr>
          <w:i/>
        </w:rPr>
        <w:t>Pro tip:</w:t>
      </w:r>
      <w:r>
        <w:t xml:space="preserve"> If you want to see the status of your conference requests, log in to this sheet with your LBNL account:  </w:t>
      </w:r>
      <w:r>
        <w:rPr>
          <w:b/>
          <w:i/>
        </w:rPr>
        <w:t>http://bit.ly/2n6XCe3</w:t>
      </w:r>
    </w:p>
    <w:p w14:paraId="788C011D" w14:textId="77777777" w:rsidR="002A250B" w:rsidRDefault="00DD7EE7" w:rsidP="00DD7EE7">
      <w:pPr>
        <w:pStyle w:val="normal0"/>
        <w:pBdr>
          <w:top w:val="nil"/>
          <w:left w:val="nil"/>
          <w:bottom w:val="nil"/>
          <w:right w:val="nil"/>
          <w:between w:val="nil"/>
        </w:pBdr>
        <w:spacing w:line="240" w:lineRule="auto"/>
        <w:rPr>
          <w:b/>
          <w:i/>
        </w:rPr>
      </w:pPr>
      <w:r>
        <w:t>You can filter</w:t>
      </w:r>
      <w:r>
        <w:t xml:space="preserve"> the sheet to your requests by right-clicking on the name column and choosing the filter option.</w:t>
      </w:r>
    </w:p>
    <w:p w14:paraId="2E139DFD" w14:textId="77777777" w:rsidR="002A250B" w:rsidRDefault="002A250B" w:rsidP="00DD7EE7">
      <w:pPr>
        <w:pStyle w:val="Heading1"/>
        <w:pBdr>
          <w:top w:val="nil"/>
          <w:left w:val="nil"/>
          <w:bottom w:val="nil"/>
          <w:right w:val="nil"/>
          <w:between w:val="nil"/>
        </w:pBdr>
        <w:spacing w:line="240" w:lineRule="auto"/>
      </w:pPr>
      <w:bookmarkStart w:id="30" w:name="_xaxrfpq1u4o8" w:colFirst="0" w:colLast="0"/>
      <w:bookmarkEnd w:id="30"/>
    </w:p>
    <w:p w14:paraId="41A0AE7A" w14:textId="77777777" w:rsidR="002A250B" w:rsidRDefault="00DD7EE7" w:rsidP="00DD7EE7">
      <w:pPr>
        <w:pStyle w:val="Heading1"/>
        <w:pBdr>
          <w:top w:val="nil"/>
          <w:left w:val="nil"/>
          <w:bottom w:val="nil"/>
          <w:right w:val="nil"/>
          <w:between w:val="nil"/>
        </w:pBdr>
        <w:spacing w:line="240" w:lineRule="auto"/>
      </w:pPr>
      <w:bookmarkStart w:id="31" w:name="_epejtjc8vy9c" w:colFirst="0" w:colLast="0"/>
      <w:bookmarkEnd w:id="31"/>
      <w:r>
        <w:t>Asking your advisor for research help</w:t>
      </w:r>
    </w:p>
    <w:p w14:paraId="4C5267AB" w14:textId="77777777" w:rsidR="002A250B" w:rsidRDefault="00DD7EE7" w:rsidP="00DD7EE7">
      <w:pPr>
        <w:pStyle w:val="Heading2"/>
        <w:pBdr>
          <w:top w:val="nil"/>
          <w:left w:val="nil"/>
          <w:bottom w:val="nil"/>
          <w:right w:val="nil"/>
          <w:between w:val="nil"/>
        </w:pBdr>
        <w:spacing w:line="240" w:lineRule="auto"/>
      </w:pPr>
      <w:bookmarkStart w:id="32" w:name="_uoy9z5dg1w8q" w:colFirst="0" w:colLast="0"/>
      <w:bookmarkEnd w:id="32"/>
      <w:r>
        <w:t>Face-to-face meetings: weekly 15-minute checkups and targeted meetings</w:t>
      </w:r>
    </w:p>
    <w:p w14:paraId="105FF3CD" w14:textId="77777777" w:rsidR="002A250B" w:rsidRDefault="00DD7EE7" w:rsidP="00DD7EE7">
      <w:pPr>
        <w:pStyle w:val="normal0"/>
        <w:pBdr>
          <w:top w:val="nil"/>
          <w:left w:val="nil"/>
          <w:bottom w:val="nil"/>
          <w:right w:val="nil"/>
          <w:between w:val="nil"/>
        </w:pBdr>
        <w:spacing w:line="240" w:lineRule="auto"/>
      </w:pPr>
      <w:r>
        <w:t xml:space="preserve">Anubhav will schedule a time to check up with you every week for 15 minutes. The length of these meetings is intentionally short and you do </w:t>
      </w:r>
      <w:r>
        <w:lastRenderedPageBreak/>
        <w:t>not need to present slides or prepare any formal presentation. Some of the things you can and should do during these</w:t>
      </w:r>
      <w:r>
        <w:t xml:space="preserve"> checkups:</w:t>
      </w:r>
    </w:p>
    <w:p w14:paraId="4C18A96F"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mention anything that is impeding your progress (e.g., lack of equipment, lack of response from a collaborator, long queue wait times at supercomputer, etc.)</w:t>
      </w:r>
    </w:p>
    <w:p w14:paraId="6928D65F"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report what you worked on the last week and present your goals for the next week, month</w:t>
      </w:r>
      <w:r>
        <w:t>, or 3 months to confirm confirm that you are on the right track, not repeating previous work, etc.</w:t>
      </w:r>
    </w:p>
    <w:p w14:paraId="5EB4EC8D"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introduce a major problem you are facing and that requires a longer, targeted meeting to brainstorm a solution (just present the problem in enough detail)</w:t>
      </w:r>
    </w:p>
    <w:p w14:paraId="5DE3C898"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s</w:t>
      </w:r>
      <w:r>
        <w:t>olve very small problems, such as getting feedback on 3-4 presentation slides</w:t>
      </w:r>
    </w:p>
    <w:p w14:paraId="0693543A"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request a decision about something</w:t>
      </w:r>
    </w:p>
    <w:p w14:paraId="5D12E2DA" w14:textId="77777777" w:rsidR="002A250B" w:rsidRDefault="00DD7EE7" w:rsidP="00DD7EE7">
      <w:pPr>
        <w:pStyle w:val="normal0"/>
        <w:numPr>
          <w:ilvl w:val="0"/>
          <w:numId w:val="46"/>
        </w:numPr>
        <w:pBdr>
          <w:top w:val="nil"/>
          <w:left w:val="nil"/>
          <w:bottom w:val="nil"/>
          <w:right w:val="nil"/>
          <w:between w:val="nil"/>
        </w:pBdr>
        <w:spacing w:line="240" w:lineRule="auto"/>
        <w:contextualSpacing/>
      </w:pPr>
      <w:r>
        <w:t>pitch a Friday Afternoon Tinkering (see later in this handbook)</w:t>
      </w:r>
    </w:p>
    <w:p w14:paraId="38959E5C" w14:textId="77777777" w:rsidR="002A250B" w:rsidRDefault="002A250B" w:rsidP="00DD7EE7">
      <w:pPr>
        <w:pStyle w:val="normal0"/>
        <w:pBdr>
          <w:top w:val="nil"/>
          <w:left w:val="nil"/>
          <w:bottom w:val="nil"/>
          <w:right w:val="nil"/>
          <w:between w:val="nil"/>
        </w:pBdr>
        <w:spacing w:line="240" w:lineRule="auto"/>
      </w:pPr>
    </w:p>
    <w:p w14:paraId="5EE90F1B" w14:textId="77777777" w:rsidR="002A250B" w:rsidRDefault="00DD7EE7" w:rsidP="00DD7EE7">
      <w:pPr>
        <w:pStyle w:val="normal0"/>
        <w:pBdr>
          <w:top w:val="nil"/>
          <w:left w:val="nil"/>
          <w:bottom w:val="nil"/>
          <w:right w:val="nil"/>
          <w:between w:val="nil"/>
        </w:pBdr>
        <w:spacing w:line="240" w:lineRule="auto"/>
      </w:pPr>
      <w:r>
        <w:t xml:space="preserve">Longer, targeted meetings are welcome so long as you have a clear purpose for them. In particular, if a difficult decision needs to be made or you’d like to brainstorm a technical problem, a longer meeting will almost certainly work better than e-mail. To </w:t>
      </w:r>
      <w:r>
        <w:t xml:space="preserve">schedule a targeted meeting, you should first e-mail me and tell me why you’d like to meet (or simply describe your need at a 15-minute meeting). If a meeting is in fact the best solution, we will work out a time and place to have the meeting. You can use </w:t>
      </w:r>
      <w:r>
        <w:t>Anubhav’s public calendar to suggest a few possible times. The best way is to add his calendar to yours through LBNL Google Calendar (see instructions in the section about Booking Conference Rooms). Another way is to access his calendar through this public</w:t>
      </w:r>
      <w:r>
        <w:t xml:space="preserve"> link:</w:t>
      </w:r>
    </w:p>
    <w:p w14:paraId="2DF556ED" w14:textId="77777777" w:rsidR="002A250B" w:rsidRDefault="002A250B" w:rsidP="00DD7EE7">
      <w:pPr>
        <w:pStyle w:val="normal0"/>
        <w:pBdr>
          <w:top w:val="nil"/>
          <w:left w:val="nil"/>
          <w:bottom w:val="nil"/>
          <w:right w:val="nil"/>
          <w:between w:val="nil"/>
        </w:pBdr>
        <w:spacing w:line="240" w:lineRule="auto"/>
      </w:pPr>
    </w:p>
    <w:p w14:paraId="38148CF4" w14:textId="77777777" w:rsidR="002A250B" w:rsidRDefault="00DD7EE7" w:rsidP="00DD7EE7">
      <w:pPr>
        <w:pStyle w:val="normal0"/>
        <w:pBdr>
          <w:top w:val="nil"/>
          <w:left w:val="nil"/>
          <w:bottom w:val="nil"/>
          <w:right w:val="nil"/>
          <w:between w:val="nil"/>
        </w:pBdr>
        <w:spacing w:line="240" w:lineRule="auto"/>
        <w:rPr>
          <w:b/>
          <w:i/>
        </w:rPr>
      </w:pPr>
      <w:r>
        <w:rPr>
          <w:b/>
          <w:i/>
        </w:rPr>
        <w:lastRenderedPageBreak/>
        <w:t>http://bit.ly/2ncHcPo</w:t>
      </w:r>
    </w:p>
    <w:p w14:paraId="077031BA" w14:textId="77777777" w:rsidR="002A250B" w:rsidRDefault="002A250B" w:rsidP="00DD7EE7">
      <w:pPr>
        <w:pStyle w:val="normal0"/>
        <w:pBdr>
          <w:top w:val="nil"/>
          <w:left w:val="nil"/>
          <w:bottom w:val="nil"/>
          <w:right w:val="nil"/>
          <w:between w:val="nil"/>
        </w:pBdr>
        <w:spacing w:line="240" w:lineRule="auto"/>
      </w:pPr>
    </w:p>
    <w:p w14:paraId="7630722D" w14:textId="77777777" w:rsidR="002A250B" w:rsidRDefault="00DD7EE7" w:rsidP="00DD7EE7">
      <w:pPr>
        <w:pStyle w:val="normal0"/>
        <w:pBdr>
          <w:top w:val="nil"/>
          <w:left w:val="nil"/>
          <w:bottom w:val="nil"/>
          <w:right w:val="nil"/>
          <w:between w:val="nil"/>
        </w:pBdr>
        <w:spacing w:line="240" w:lineRule="auto"/>
      </w:pPr>
      <w:r>
        <w:t>Note: Please do not simply “drop by” Anubhav’s office to ask questions unless the matter is urgent or if the issue is of a more personal nature (in which case, please do not hesitate to drop by).</w:t>
      </w:r>
    </w:p>
    <w:p w14:paraId="3B991EBC" w14:textId="77777777" w:rsidR="002A250B" w:rsidRDefault="00DD7EE7" w:rsidP="00DD7EE7">
      <w:pPr>
        <w:pStyle w:val="Heading2"/>
        <w:pBdr>
          <w:top w:val="nil"/>
          <w:left w:val="nil"/>
          <w:bottom w:val="nil"/>
          <w:right w:val="nil"/>
          <w:between w:val="nil"/>
        </w:pBdr>
        <w:spacing w:line="240" w:lineRule="auto"/>
      </w:pPr>
      <w:bookmarkStart w:id="33" w:name="_iy30rcdn196n" w:colFirst="0" w:colLast="0"/>
      <w:bookmarkEnd w:id="33"/>
      <w:r>
        <w:t>Email help (and general guida</w:t>
      </w:r>
      <w:r>
        <w:t>nce)</w:t>
      </w:r>
    </w:p>
    <w:p w14:paraId="7C3CEBD5" w14:textId="77777777" w:rsidR="002A250B" w:rsidRDefault="00DD7EE7" w:rsidP="00DD7EE7">
      <w:pPr>
        <w:pStyle w:val="normal0"/>
        <w:spacing w:line="240" w:lineRule="auto"/>
        <w:rPr>
          <w:rFonts w:ascii="Rokkitt" w:eastAsia="Rokkitt" w:hAnsi="Rokkitt" w:cs="Rokkitt"/>
        </w:rPr>
      </w:pPr>
      <w:r>
        <w:rPr>
          <w:rFonts w:ascii="Rokkitt" w:eastAsia="Rokkitt" w:hAnsi="Rokkitt" w:cs="Rokkitt"/>
        </w:rPr>
        <w:t>“If I had an hour to solve a problem I'd spend 55 minutes thinking about the problem and 5 minutes thinking about solutions.”.</w:t>
      </w:r>
    </w:p>
    <w:p w14:paraId="48304CE7" w14:textId="77777777" w:rsidR="002A250B" w:rsidRPr="00DD7EE7" w:rsidRDefault="00DD7EE7" w:rsidP="00DD7EE7">
      <w:pPr>
        <w:pStyle w:val="normal0"/>
        <w:spacing w:line="240" w:lineRule="auto"/>
      </w:pPr>
      <w:r>
        <w:rPr>
          <w:rFonts w:ascii="Rokkitt" w:eastAsia="Rokkitt" w:hAnsi="Rokkitt" w:cs="Rokkitt"/>
          <w:b/>
        </w:rPr>
        <w:t>- Albert Einstein</w:t>
      </w:r>
      <w:bookmarkStart w:id="34" w:name="_c7j8jzuiqffv" w:colFirst="0" w:colLast="0"/>
      <w:bookmarkEnd w:id="34"/>
    </w:p>
    <w:p w14:paraId="000323F2" w14:textId="77777777" w:rsidR="002A250B" w:rsidRDefault="002A250B" w:rsidP="00DD7EE7">
      <w:pPr>
        <w:pStyle w:val="normal0"/>
        <w:pBdr>
          <w:top w:val="nil"/>
          <w:left w:val="nil"/>
          <w:bottom w:val="nil"/>
          <w:right w:val="nil"/>
          <w:between w:val="nil"/>
        </w:pBdr>
        <w:spacing w:line="240" w:lineRule="auto"/>
      </w:pPr>
    </w:p>
    <w:p w14:paraId="1386AF38" w14:textId="77777777" w:rsidR="002A250B" w:rsidRDefault="00DD7EE7" w:rsidP="00DD7EE7">
      <w:pPr>
        <w:pStyle w:val="normal0"/>
        <w:pBdr>
          <w:top w:val="nil"/>
          <w:left w:val="nil"/>
          <w:bottom w:val="nil"/>
          <w:right w:val="nil"/>
          <w:between w:val="nil"/>
        </w:pBdr>
        <w:spacing w:line="240" w:lineRule="auto"/>
      </w:pPr>
      <w:r>
        <w:t>From time to time, you will encounter problems, require suggestions, or otherwise need assistance from your advisor. This is normal, and asking for help is encouraged so long as you have done your best to solve the problem yourself. Sadly, it is all too ea</w:t>
      </w:r>
      <w:r>
        <w:t xml:space="preserve">sy these days to send e-mails without first investigating a problem yourself, and it is important to remember that your advisor gets many dozens of emails per day. Thus, if the question is truly important and difficult, you should take the time to address </w:t>
      </w:r>
      <w:r>
        <w:t>the following four questions</w:t>
      </w:r>
      <w:r>
        <w:rPr>
          <w:vertAlign w:val="superscript"/>
        </w:rPr>
        <w:footnoteReference w:id="1"/>
      </w:r>
      <w:r>
        <w:t xml:space="preserve"> in your email:</w:t>
      </w:r>
    </w:p>
    <w:p w14:paraId="30FCA294" w14:textId="77777777" w:rsidR="002A250B" w:rsidRDefault="002A250B" w:rsidP="00DD7EE7">
      <w:pPr>
        <w:pStyle w:val="normal0"/>
        <w:pBdr>
          <w:top w:val="nil"/>
          <w:left w:val="nil"/>
          <w:bottom w:val="nil"/>
          <w:right w:val="nil"/>
          <w:between w:val="nil"/>
        </w:pBdr>
        <w:spacing w:line="240" w:lineRule="auto"/>
      </w:pPr>
    </w:p>
    <w:p w14:paraId="66F5E802" w14:textId="77777777" w:rsidR="002A250B" w:rsidRDefault="00DD7EE7" w:rsidP="00DD7EE7">
      <w:pPr>
        <w:pStyle w:val="normal0"/>
        <w:pBdr>
          <w:top w:val="nil"/>
          <w:left w:val="nil"/>
          <w:bottom w:val="nil"/>
          <w:right w:val="nil"/>
          <w:between w:val="nil"/>
        </w:pBdr>
        <w:spacing w:line="240" w:lineRule="auto"/>
      </w:pPr>
      <w:r>
        <w:pict w14:anchorId="2BF43B3D">
          <v:rect id="_x0000_i1029" style="width:0;height:1.5pt" o:hralign="center" o:hrstd="t" o:hr="t" fillcolor="#a0a0a0" stroked="f"/>
        </w:pict>
      </w:r>
    </w:p>
    <w:p w14:paraId="02D28DED" w14:textId="77777777" w:rsidR="002A250B" w:rsidRDefault="00DD7EE7" w:rsidP="00DD7EE7">
      <w:pPr>
        <w:pStyle w:val="normal0"/>
        <w:numPr>
          <w:ilvl w:val="0"/>
          <w:numId w:val="60"/>
        </w:numPr>
        <w:pBdr>
          <w:top w:val="nil"/>
          <w:left w:val="nil"/>
          <w:bottom w:val="nil"/>
          <w:right w:val="nil"/>
          <w:between w:val="nil"/>
        </w:pBdr>
        <w:spacing w:line="240" w:lineRule="auto"/>
        <w:contextualSpacing/>
        <w:rPr>
          <w:b/>
        </w:rPr>
      </w:pPr>
      <w:r>
        <w:rPr>
          <w:b/>
        </w:rPr>
        <w:t>What is the problem?</w:t>
      </w:r>
    </w:p>
    <w:p w14:paraId="629B7C2F" w14:textId="77777777" w:rsidR="002A250B" w:rsidRDefault="00DD7EE7" w:rsidP="00DD7EE7">
      <w:pPr>
        <w:pStyle w:val="normal0"/>
        <w:pBdr>
          <w:top w:val="nil"/>
          <w:left w:val="nil"/>
          <w:bottom w:val="nil"/>
          <w:right w:val="nil"/>
          <w:between w:val="nil"/>
        </w:pBdr>
        <w:spacing w:line="240" w:lineRule="auto"/>
        <w:rPr>
          <w:i/>
        </w:rPr>
      </w:pPr>
      <w:r>
        <w:t xml:space="preserve">Clearly describe the problem, </w:t>
      </w:r>
      <w:r>
        <w:rPr>
          <w:i/>
        </w:rPr>
        <w:t>starting from the beginning.</w:t>
      </w:r>
    </w:p>
    <w:p w14:paraId="01F81509" w14:textId="77777777" w:rsidR="002A250B" w:rsidRDefault="002A250B" w:rsidP="00DD7EE7">
      <w:pPr>
        <w:pStyle w:val="normal0"/>
        <w:pBdr>
          <w:top w:val="nil"/>
          <w:left w:val="nil"/>
          <w:bottom w:val="nil"/>
          <w:right w:val="nil"/>
          <w:between w:val="nil"/>
        </w:pBdr>
        <w:spacing w:line="240" w:lineRule="auto"/>
      </w:pPr>
    </w:p>
    <w:p w14:paraId="254BAB59" w14:textId="77777777" w:rsidR="002A250B" w:rsidRDefault="00DD7EE7" w:rsidP="00DD7EE7">
      <w:pPr>
        <w:pStyle w:val="normal0"/>
        <w:numPr>
          <w:ilvl w:val="0"/>
          <w:numId w:val="51"/>
        </w:numPr>
        <w:pBdr>
          <w:top w:val="nil"/>
          <w:left w:val="nil"/>
          <w:bottom w:val="nil"/>
          <w:right w:val="nil"/>
          <w:between w:val="nil"/>
        </w:pBdr>
        <w:spacing w:line="240" w:lineRule="auto"/>
        <w:contextualSpacing/>
        <w:rPr>
          <w:b/>
        </w:rPr>
      </w:pPr>
      <w:r>
        <w:rPr>
          <w:b/>
        </w:rPr>
        <w:t>What is the CAUSE of the problem?</w:t>
      </w:r>
    </w:p>
    <w:p w14:paraId="62F94E33" w14:textId="77777777" w:rsidR="002A250B" w:rsidRDefault="00DD7EE7" w:rsidP="00DD7EE7">
      <w:pPr>
        <w:pStyle w:val="normal0"/>
        <w:pBdr>
          <w:top w:val="nil"/>
          <w:left w:val="nil"/>
          <w:bottom w:val="nil"/>
          <w:right w:val="nil"/>
          <w:between w:val="nil"/>
        </w:pBdr>
        <w:spacing w:line="240" w:lineRule="auto"/>
      </w:pPr>
      <w:r>
        <w:lastRenderedPageBreak/>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calculations. If you are unsure how to answer this question, ask yourself “why” this problem needs</w:t>
      </w:r>
      <w:r>
        <w:t xml:space="preserve"> to be solved (some companies such as Toyota employ the “5 Whys” principle - i.e., asking “why” 5 consecutive times to get to the root of the problem rather than fix surface issues).</w:t>
      </w:r>
    </w:p>
    <w:p w14:paraId="1139D558" w14:textId="77777777" w:rsidR="002A250B" w:rsidRDefault="002A250B" w:rsidP="00DD7EE7">
      <w:pPr>
        <w:pStyle w:val="normal0"/>
        <w:pBdr>
          <w:top w:val="nil"/>
          <w:left w:val="nil"/>
          <w:bottom w:val="nil"/>
          <w:right w:val="nil"/>
          <w:between w:val="nil"/>
        </w:pBdr>
        <w:spacing w:line="240" w:lineRule="auto"/>
      </w:pPr>
    </w:p>
    <w:p w14:paraId="72BA4A23" w14:textId="77777777" w:rsidR="002A250B" w:rsidRDefault="00DD7EE7" w:rsidP="00DD7EE7">
      <w:pPr>
        <w:pStyle w:val="normal0"/>
        <w:numPr>
          <w:ilvl w:val="0"/>
          <w:numId w:val="61"/>
        </w:numPr>
        <w:pBdr>
          <w:top w:val="nil"/>
          <w:left w:val="nil"/>
          <w:bottom w:val="nil"/>
          <w:right w:val="nil"/>
          <w:between w:val="nil"/>
        </w:pBdr>
        <w:spacing w:line="240" w:lineRule="auto"/>
        <w:contextualSpacing/>
        <w:rPr>
          <w:b/>
        </w:rPr>
      </w:pPr>
      <w:r>
        <w:rPr>
          <w:b/>
        </w:rPr>
        <w:t>What are all the possible solutions to the problem?</w:t>
      </w:r>
    </w:p>
    <w:p w14:paraId="6FBB1141" w14:textId="77777777" w:rsidR="002A250B" w:rsidRDefault="00DD7EE7" w:rsidP="00DD7EE7">
      <w:pPr>
        <w:pStyle w:val="normal0"/>
        <w:pBdr>
          <w:top w:val="nil"/>
          <w:left w:val="nil"/>
          <w:bottom w:val="nil"/>
          <w:right w:val="nil"/>
          <w:between w:val="nil"/>
        </w:pBdr>
        <w:spacing w:line="240" w:lineRule="auto"/>
      </w:pPr>
      <w:r>
        <w:t xml:space="preserve">You might think this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w:t>
      </w:r>
      <w:r>
        <w:t>plement or think might not work. If you don’t have any solution ideas, list all the avenues you tried (e.g., Google search terms) to find one</w:t>
      </w:r>
      <w:r>
        <w:rPr>
          <w:i/>
        </w:rPr>
        <w:t xml:space="preserve">. </w:t>
      </w:r>
      <w:r>
        <w:t>If you already tried some solutions but they failed, summarize that information here.</w:t>
      </w:r>
    </w:p>
    <w:p w14:paraId="7691E438" w14:textId="77777777" w:rsidR="002A250B" w:rsidRDefault="002A250B" w:rsidP="00DD7EE7">
      <w:pPr>
        <w:pStyle w:val="normal0"/>
        <w:pBdr>
          <w:top w:val="nil"/>
          <w:left w:val="nil"/>
          <w:bottom w:val="nil"/>
          <w:right w:val="nil"/>
          <w:between w:val="nil"/>
        </w:pBdr>
        <w:spacing w:line="240" w:lineRule="auto"/>
      </w:pPr>
    </w:p>
    <w:p w14:paraId="55ED310D" w14:textId="77777777" w:rsidR="002A250B" w:rsidRDefault="00DD7EE7" w:rsidP="00DD7EE7">
      <w:pPr>
        <w:pStyle w:val="normal0"/>
        <w:numPr>
          <w:ilvl w:val="0"/>
          <w:numId w:val="39"/>
        </w:numPr>
        <w:pBdr>
          <w:top w:val="nil"/>
          <w:left w:val="nil"/>
          <w:bottom w:val="nil"/>
          <w:right w:val="nil"/>
          <w:between w:val="nil"/>
        </w:pBdr>
        <w:spacing w:line="240" w:lineRule="auto"/>
        <w:contextualSpacing/>
        <w:rPr>
          <w:b/>
        </w:rPr>
      </w:pPr>
      <w:r>
        <w:rPr>
          <w:b/>
        </w:rPr>
        <w:t>What solution do you sugge</w:t>
      </w:r>
      <w:r>
        <w:rPr>
          <w:b/>
        </w:rPr>
        <w:t>st?</w:t>
      </w:r>
    </w:p>
    <w:p w14:paraId="077FB18B" w14:textId="77777777" w:rsidR="002A250B" w:rsidRDefault="00DD7EE7" w:rsidP="00DD7EE7">
      <w:pPr>
        <w:pStyle w:val="normal0"/>
        <w:pBdr>
          <w:top w:val="nil"/>
          <w:left w:val="nil"/>
          <w:bottom w:val="nil"/>
          <w:right w:val="nil"/>
          <w:between w:val="nil"/>
        </w:pBdr>
        <w:spacing w:line="240" w:lineRule="auto"/>
      </w:pPr>
      <w:r>
        <w:t>Provide your reason for suggesting this solution.</w:t>
      </w:r>
    </w:p>
    <w:p w14:paraId="48CAD19A" w14:textId="77777777" w:rsidR="002A250B" w:rsidRDefault="00DD7EE7" w:rsidP="00DD7EE7">
      <w:pPr>
        <w:pStyle w:val="normal0"/>
        <w:pBdr>
          <w:top w:val="nil"/>
          <w:left w:val="nil"/>
          <w:bottom w:val="nil"/>
          <w:right w:val="nil"/>
          <w:between w:val="nil"/>
        </w:pBdr>
        <w:spacing w:line="240" w:lineRule="auto"/>
      </w:pPr>
      <w:r>
        <w:pict w14:anchorId="53916EDF">
          <v:rect id="_x0000_i1030" style="width:0;height:1.5pt" o:hralign="center" o:hrstd="t" o:hr="t" fillcolor="#a0a0a0" stroked="f"/>
        </w:pict>
      </w:r>
    </w:p>
    <w:p w14:paraId="27D7CBF3" w14:textId="77777777" w:rsidR="002A250B" w:rsidRDefault="00DD7EE7" w:rsidP="00DD7EE7">
      <w:pPr>
        <w:pStyle w:val="normal0"/>
        <w:pBdr>
          <w:top w:val="nil"/>
          <w:left w:val="nil"/>
          <w:bottom w:val="nil"/>
          <w:right w:val="nil"/>
          <w:between w:val="nil"/>
        </w:pBdr>
        <w:spacing w:line="240" w:lineRule="auto"/>
      </w:pPr>
      <w:r>
        <w:t>More often than not, taking the time to answer these questions leads to you solving your own problem. In the cases where that is not true, these responses will make brainstorming solutions to your pro</w:t>
      </w:r>
      <w:r>
        <w:t>blem more effective and will also allow Anubhav to provide feedback into your process of generating all possible solutions.</w:t>
      </w:r>
    </w:p>
    <w:p w14:paraId="1CB7FC4D" w14:textId="77777777" w:rsidR="002A250B" w:rsidRDefault="00DD7EE7" w:rsidP="00DD7EE7">
      <w:pPr>
        <w:pStyle w:val="Heading2"/>
        <w:pBdr>
          <w:top w:val="nil"/>
          <w:left w:val="nil"/>
          <w:bottom w:val="nil"/>
          <w:right w:val="nil"/>
          <w:between w:val="nil"/>
        </w:pBdr>
        <w:spacing w:line="240" w:lineRule="auto"/>
      </w:pPr>
      <w:bookmarkStart w:id="35" w:name="_f243xfz6b2sl" w:colFirst="0" w:colLast="0"/>
      <w:bookmarkEnd w:id="35"/>
      <w:r>
        <w:lastRenderedPageBreak/>
        <w:t>Software help groups</w:t>
      </w:r>
    </w:p>
    <w:p w14:paraId="5956D356" w14:textId="77777777" w:rsidR="002A250B" w:rsidRDefault="00DD7EE7" w:rsidP="00DD7EE7">
      <w:pPr>
        <w:pStyle w:val="normal0"/>
        <w:pBdr>
          <w:top w:val="nil"/>
          <w:left w:val="nil"/>
          <w:bottom w:val="nil"/>
          <w:right w:val="nil"/>
          <w:between w:val="nil"/>
        </w:pBdr>
        <w:spacing w:line="240" w:lineRule="auto"/>
      </w:pPr>
      <w:r>
        <w:t>If you have problems with software, and in particular the software maintained by our group and our collaborators, you should contact the appropriate help group. The documentation for the software will list what that channel is; if not, try the Github Issue</w:t>
      </w:r>
      <w:r>
        <w:t>s page. If you contact Anubhav, make sure you address the four questions above as well as provide everything needed (files, test code, etc) to quickly reproduce and debug the problem.</w:t>
      </w:r>
    </w:p>
    <w:p w14:paraId="72F68160" w14:textId="77777777" w:rsidR="002A250B" w:rsidRDefault="002A250B" w:rsidP="00DD7EE7">
      <w:pPr>
        <w:pStyle w:val="normal0"/>
        <w:pBdr>
          <w:top w:val="nil"/>
          <w:left w:val="nil"/>
          <w:bottom w:val="nil"/>
          <w:right w:val="nil"/>
          <w:between w:val="nil"/>
        </w:pBdr>
        <w:spacing w:line="240" w:lineRule="auto"/>
      </w:pPr>
    </w:p>
    <w:p w14:paraId="75CE38BB" w14:textId="77777777" w:rsidR="002A250B" w:rsidRDefault="00DD7EE7" w:rsidP="00DD7EE7">
      <w:pPr>
        <w:pStyle w:val="normal0"/>
        <w:pBdr>
          <w:top w:val="nil"/>
          <w:left w:val="nil"/>
          <w:bottom w:val="nil"/>
          <w:right w:val="nil"/>
          <w:between w:val="nil"/>
        </w:pBdr>
        <w:spacing w:line="240" w:lineRule="auto"/>
      </w:pPr>
      <w:r>
        <w:t>Two other ways to get software help that are more self-guided are:</w:t>
      </w:r>
    </w:p>
    <w:p w14:paraId="03635DB1" w14:textId="77777777" w:rsidR="002A250B" w:rsidRDefault="00DD7EE7" w:rsidP="00DD7EE7">
      <w:pPr>
        <w:pStyle w:val="normal0"/>
        <w:numPr>
          <w:ilvl w:val="0"/>
          <w:numId w:val="4"/>
        </w:numPr>
        <w:pBdr>
          <w:top w:val="nil"/>
          <w:left w:val="nil"/>
          <w:bottom w:val="nil"/>
          <w:right w:val="nil"/>
          <w:between w:val="nil"/>
        </w:pBdr>
        <w:spacing w:line="240" w:lineRule="auto"/>
        <w:contextualSpacing/>
      </w:pPr>
      <w:r>
        <w:t>If y</w:t>
      </w:r>
      <w:r>
        <w:t>ou are having trouble using a particular class or function, look for unit tests within the code, which often demonstrate how to use the class or function</w:t>
      </w:r>
    </w:p>
    <w:p w14:paraId="160DF73E" w14:textId="77777777" w:rsidR="002A250B" w:rsidRDefault="00DD7EE7" w:rsidP="00DD7EE7">
      <w:pPr>
        <w:pStyle w:val="normal0"/>
        <w:numPr>
          <w:ilvl w:val="0"/>
          <w:numId w:val="4"/>
        </w:numPr>
        <w:pBdr>
          <w:top w:val="nil"/>
          <w:left w:val="nil"/>
          <w:bottom w:val="nil"/>
          <w:right w:val="nil"/>
          <w:between w:val="nil"/>
        </w:pBdr>
        <w:spacing w:line="240" w:lineRule="auto"/>
        <w:contextualSpacing/>
      </w:pPr>
      <w:r>
        <w:t>If the class or function has a unique name (e.g., MaterialsProjectCompatibility), another option is to</w:t>
      </w:r>
      <w:r>
        <w:t xml:space="preserve"> both Google </w:t>
      </w:r>
      <w:r>
        <w:rPr>
          <w:i/>
        </w:rPr>
        <w:t>and</w:t>
      </w:r>
      <w:r>
        <w:t xml:space="preserve"> search on github.com for the particular class/function. The github.com search will often reveal code snippets from users all around the world. </w:t>
      </w:r>
    </w:p>
    <w:p w14:paraId="30D2B1E2" w14:textId="77777777" w:rsidR="002A250B" w:rsidRDefault="002A250B" w:rsidP="00DD7EE7">
      <w:pPr>
        <w:pStyle w:val="normal0"/>
        <w:pBdr>
          <w:top w:val="nil"/>
          <w:left w:val="nil"/>
          <w:bottom w:val="nil"/>
          <w:right w:val="nil"/>
          <w:between w:val="nil"/>
        </w:pBdr>
        <w:spacing w:line="240" w:lineRule="auto"/>
      </w:pPr>
    </w:p>
    <w:p w14:paraId="1DFEF2F6" w14:textId="77777777" w:rsidR="002A250B" w:rsidRDefault="00DD7EE7" w:rsidP="00DD7EE7">
      <w:pPr>
        <w:pStyle w:val="Heading1"/>
        <w:pBdr>
          <w:top w:val="nil"/>
          <w:left w:val="nil"/>
          <w:bottom w:val="nil"/>
          <w:right w:val="nil"/>
          <w:between w:val="nil"/>
        </w:pBdr>
        <w:spacing w:line="240" w:lineRule="auto"/>
        <w:rPr>
          <w:color w:val="FF9900"/>
        </w:rPr>
      </w:pPr>
      <w:bookmarkStart w:id="36" w:name="_d7lbodocuuqn" w:colFirst="0" w:colLast="0"/>
      <w:bookmarkEnd w:id="36"/>
      <w:r>
        <w:t>Friday Afternoon Tinkerings (FATs)</w:t>
      </w:r>
    </w:p>
    <w:p w14:paraId="58BB8242" w14:textId="77777777" w:rsidR="002A250B" w:rsidRDefault="002A250B" w:rsidP="00DD7EE7">
      <w:pPr>
        <w:pStyle w:val="normal0"/>
        <w:pBdr>
          <w:top w:val="nil"/>
          <w:left w:val="nil"/>
          <w:bottom w:val="nil"/>
          <w:right w:val="nil"/>
          <w:between w:val="nil"/>
        </w:pBdr>
        <w:spacing w:line="240" w:lineRule="auto"/>
        <w:rPr>
          <w:rFonts w:ascii="Rokkitt" w:eastAsia="Rokkitt" w:hAnsi="Rokkitt" w:cs="Rokkitt"/>
          <w:i/>
        </w:rPr>
      </w:pPr>
    </w:p>
    <w:p w14:paraId="2C811557"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analyze further, or want to do som</w:t>
      </w:r>
      <w:r>
        <w:rPr>
          <w:rFonts w:ascii="Rokkitt" w:eastAsia="Rokkitt" w:hAnsi="Rokkitt" w:cs="Rokkitt"/>
          <w:i/>
        </w:rPr>
        <w:t>e kind of trick with - that’s the best way to learn something”.</w:t>
      </w:r>
    </w:p>
    <w:p w14:paraId="6F1C6BA4"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Richard Feynman</w:t>
      </w:r>
    </w:p>
    <w:p w14:paraId="305A65E5" w14:textId="77777777" w:rsidR="002A250B" w:rsidRDefault="002A250B" w:rsidP="00DD7EE7">
      <w:pPr>
        <w:pStyle w:val="normal0"/>
        <w:pBdr>
          <w:top w:val="nil"/>
          <w:left w:val="nil"/>
          <w:bottom w:val="nil"/>
          <w:right w:val="nil"/>
          <w:between w:val="nil"/>
        </w:pBdr>
        <w:spacing w:line="240" w:lineRule="auto"/>
      </w:pPr>
    </w:p>
    <w:p w14:paraId="1703CAA6"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 xml:space="preserve">“...it is certainly all right and potentially very productive just to mess around. Quick uncontrolled experiments are very productive. They are performed just to see if you </w:t>
      </w:r>
      <w:r>
        <w:rPr>
          <w:rFonts w:ascii="Rokkitt" w:eastAsia="Rokkitt" w:hAnsi="Rokkitt" w:cs="Rokkitt"/>
          <w:i/>
        </w:rPr>
        <w:t>can make something interesting happen”.</w:t>
      </w:r>
    </w:p>
    <w:p w14:paraId="07820E96"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lastRenderedPageBreak/>
        <w:t>- E.O. Wilson</w:t>
      </w:r>
    </w:p>
    <w:p w14:paraId="23764086" w14:textId="77777777" w:rsidR="002A250B" w:rsidRDefault="002A250B" w:rsidP="00DD7EE7">
      <w:pPr>
        <w:pStyle w:val="normal0"/>
        <w:pBdr>
          <w:top w:val="nil"/>
          <w:left w:val="nil"/>
          <w:bottom w:val="nil"/>
          <w:right w:val="nil"/>
          <w:between w:val="nil"/>
        </w:pBdr>
        <w:spacing w:line="240" w:lineRule="auto"/>
        <w:rPr>
          <w:rFonts w:ascii="Rokkitt" w:eastAsia="Rokkitt" w:hAnsi="Rokkitt" w:cs="Rokkitt"/>
          <w:b/>
          <w:i/>
        </w:rPr>
      </w:pPr>
    </w:p>
    <w:p w14:paraId="0A9618B8" w14:textId="77777777" w:rsidR="002A250B" w:rsidRDefault="00DD7EE7" w:rsidP="00DD7EE7">
      <w:pPr>
        <w:pStyle w:val="normal0"/>
        <w:pBdr>
          <w:top w:val="nil"/>
          <w:left w:val="nil"/>
          <w:bottom w:val="nil"/>
          <w:right w:val="nil"/>
          <w:between w:val="nil"/>
        </w:pBdr>
        <w:spacing w:line="240" w:lineRule="auto"/>
      </w:pPr>
      <w:r>
        <w:t>Long-term members of the group (</w:t>
      </w:r>
      <w:r>
        <w:rPr>
          <w:i/>
        </w:rPr>
        <w:t>i.e.</w:t>
      </w:r>
      <w:r>
        <w:t>, graduate students and postdocs) are encouraged to spend Friday afternoons on a project of their choosing. This is similar to the “20% time” afforded by companies like Google. You can pick any project you think is important or interesting, as long as it i</w:t>
      </w:r>
      <w:r>
        <w:t>s related to our group and somewhat related to your main project theme. It is best if the project is scientific in nature, but it can also be software related (</w:t>
      </w:r>
      <w:r>
        <w:rPr>
          <w:i/>
        </w:rPr>
        <w:t>e.g.</w:t>
      </w:r>
      <w:r>
        <w:t>, to try a new visualization library or to improve the scaling of calculations at supercompu</w:t>
      </w:r>
      <w:r>
        <w:t>ting centers). The most important aspect is that you should be able to get a result (whether positive or negative) in a short time (see “metrics for successful FATs”).</w:t>
      </w:r>
    </w:p>
    <w:p w14:paraId="3B3EFB9F" w14:textId="77777777" w:rsidR="002A250B" w:rsidRDefault="002A250B" w:rsidP="00DD7EE7">
      <w:pPr>
        <w:pStyle w:val="normal0"/>
        <w:pBdr>
          <w:top w:val="nil"/>
          <w:left w:val="nil"/>
          <w:bottom w:val="nil"/>
          <w:right w:val="nil"/>
          <w:between w:val="nil"/>
        </w:pBdr>
        <w:spacing w:line="240" w:lineRule="auto"/>
      </w:pPr>
    </w:p>
    <w:p w14:paraId="7A47E61D" w14:textId="77777777" w:rsidR="002A250B" w:rsidRDefault="00DD7EE7" w:rsidP="00DD7EE7">
      <w:pPr>
        <w:pStyle w:val="normal0"/>
        <w:pBdr>
          <w:top w:val="nil"/>
          <w:left w:val="nil"/>
          <w:bottom w:val="nil"/>
          <w:right w:val="nil"/>
          <w:between w:val="nil"/>
        </w:pBdr>
        <w:spacing w:line="240" w:lineRule="auto"/>
      </w:pPr>
      <w:r>
        <w:t xml:space="preserve">You are the boss for your Friday Afternoon Tinkerings (FATs). </w:t>
      </w:r>
    </w:p>
    <w:p w14:paraId="3353E132" w14:textId="77777777" w:rsidR="002A250B" w:rsidRDefault="00DD7EE7" w:rsidP="00DD7EE7">
      <w:pPr>
        <w:pStyle w:val="Heading2"/>
        <w:pBdr>
          <w:top w:val="nil"/>
          <w:left w:val="nil"/>
          <w:bottom w:val="nil"/>
          <w:right w:val="nil"/>
          <w:between w:val="nil"/>
        </w:pBdr>
        <w:spacing w:line="240" w:lineRule="auto"/>
      </w:pPr>
      <w:bookmarkStart w:id="37" w:name="_qr6xeytjx67j" w:colFirst="0" w:colLast="0"/>
      <w:bookmarkEnd w:id="37"/>
      <w:r>
        <w:t>FAT rules</w:t>
      </w:r>
    </w:p>
    <w:p w14:paraId="33F2FBFA" w14:textId="77777777" w:rsidR="002A250B" w:rsidRDefault="00DD7EE7" w:rsidP="00DD7EE7">
      <w:pPr>
        <w:pStyle w:val="normal0"/>
        <w:numPr>
          <w:ilvl w:val="0"/>
          <w:numId w:val="13"/>
        </w:numPr>
        <w:pBdr>
          <w:top w:val="nil"/>
          <w:left w:val="nil"/>
          <w:bottom w:val="nil"/>
          <w:right w:val="nil"/>
          <w:between w:val="nil"/>
        </w:pBdr>
        <w:spacing w:line="240" w:lineRule="auto"/>
      </w:pPr>
      <w:r>
        <w:t xml:space="preserve">To initiate a </w:t>
      </w:r>
      <w:r>
        <w:t>Friday afternoon tinkering, simply email Anubhav to let him know that you are going to try this. This will also serve as a reminder to him to leave you alone on Friday afternoons.</w:t>
      </w:r>
    </w:p>
    <w:p w14:paraId="0BB9843C" w14:textId="77777777" w:rsidR="002A250B" w:rsidRDefault="00DD7EE7" w:rsidP="00DD7EE7">
      <w:pPr>
        <w:pStyle w:val="normal0"/>
        <w:numPr>
          <w:ilvl w:val="0"/>
          <w:numId w:val="13"/>
        </w:numPr>
        <w:pBdr>
          <w:top w:val="nil"/>
          <w:left w:val="nil"/>
          <w:bottom w:val="nil"/>
          <w:right w:val="nil"/>
          <w:between w:val="nil"/>
        </w:pBdr>
        <w:spacing w:line="240" w:lineRule="auto"/>
      </w:pPr>
      <w:r>
        <w:t xml:space="preserve">At the end of every month that you are doing a FAT, you will be expected to </w:t>
      </w:r>
      <w:r>
        <w:t>provide 3 slides that describe your project and its status.</w:t>
      </w:r>
    </w:p>
    <w:p w14:paraId="6712A02D" w14:textId="77777777" w:rsidR="002A250B" w:rsidRDefault="00DD7EE7" w:rsidP="00DD7EE7">
      <w:pPr>
        <w:pStyle w:val="normal0"/>
        <w:numPr>
          <w:ilvl w:val="0"/>
          <w:numId w:val="13"/>
        </w:numPr>
        <w:pBdr>
          <w:top w:val="nil"/>
          <w:left w:val="nil"/>
          <w:bottom w:val="nil"/>
          <w:right w:val="nil"/>
          <w:between w:val="nil"/>
        </w:pBdr>
        <w:spacing w:line="240" w:lineRule="auto"/>
      </w:pPr>
      <w:r>
        <w:t>Based on the slides, Anubhav will suggest what to do next. Regardless of Anubhav’s suggestions, you are allowed to continue for another month (2 months total) on the same project theme.</w:t>
      </w:r>
    </w:p>
    <w:p w14:paraId="5097C8E5" w14:textId="77777777" w:rsidR="002A250B" w:rsidRDefault="00DD7EE7" w:rsidP="00DD7EE7">
      <w:pPr>
        <w:pStyle w:val="normal0"/>
        <w:numPr>
          <w:ilvl w:val="0"/>
          <w:numId w:val="13"/>
        </w:numPr>
        <w:pBdr>
          <w:top w:val="nil"/>
          <w:left w:val="nil"/>
          <w:bottom w:val="nil"/>
          <w:right w:val="nil"/>
          <w:between w:val="nil"/>
        </w:pBdr>
        <w:spacing w:line="240" w:lineRule="auto"/>
      </w:pPr>
      <w:r>
        <w:t xml:space="preserve">At the end of 2 months, Anubhav will either (i) tell you to stop working on this particular project, (ii) ask you to continue </w:t>
      </w:r>
      <w:r>
        <w:lastRenderedPageBreak/>
        <w:t>hammering, or (iii) make your project more official and extend your time on it.</w:t>
      </w:r>
    </w:p>
    <w:p w14:paraId="6A02DE44" w14:textId="77777777" w:rsidR="002A250B" w:rsidRDefault="00DD7EE7" w:rsidP="00DD7EE7">
      <w:pPr>
        <w:pStyle w:val="normal0"/>
        <w:numPr>
          <w:ilvl w:val="0"/>
          <w:numId w:val="13"/>
        </w:numPr>
        <w:pBdr>
          <w:top w:val="nil"/>
          <w:left w:val="nil"/>
          <w:bottom w:val="nil"/>
          <w:right w:val="nil"/>
          <w:between w:val="nil"/>
        </w:pBdr>
        <w:spacing w:line="240" w:lineRule="auto"/>
      </w:pPr>
      <w:r>
        <w:t>One Friday afternoon tinkering at a time - pick th</w:t>
      </w:r>
      <w:r>
        <w:t>e most important or most exciting one if you have several ideas.</w:t>
      </w:r>
    </w:p>
    <w:p w14:paraId="0B15D82F" w14:textId="77777777" w:rsidR="002A250B" w:rsidRDefault="00DD7EE7" w:rsidP="00DD7EE7">
      <w:pPr>
        <w:pStyle w:val="Heading2"/>
        <w:pBdr>
          <w:top w:val="nil"/>
          <w:left w:val="nil"/>
          <w:bottom w:val="nil"/>
          <w:right w:val="nil"/>
          <w:between w:val="nil"/>
        </w:pBdr>
        <w:spacing w:line="240" w:lineRule="auto"/>
      </w:pPr>
      <w:bookmarkStart w:id="38" w:name="_38ttwxi0mark" w:colFirst="0" w:colLast="0"/>
      <w:bookmarkEnd w:id="38"/>
      <w:r>
        <w:t>Metrics for successful FATs</w:t>
      </w:r>
    </w:p>
    <w:p w14:paraId="601331C1" w14:textId="77777777" w:rsidR="002A250B" w:rsidRDefault="00DD7EE7" w:rsidP="00DD7EE7">
      <w:pPr>
        <w:pStyle w:val="normal0"/>
        <w:pBdr>
          <w:top w:val="nil"/>
          <w:left w:val="nil"/>
          <w:bottom w:val="nil"/>
          <w:right w:val="nil"/>
          <w:between w:val="nil"/>
        </w:pBdr>
        <w:spacing w:line="240" w:lineRule="auto"/>
      </w:pPr>
      <w:r>
        <w:t>The main metric for success of a FAT is whether you were able to prototype and test an idea. It does not matter as much whether the outcome was positive or negativ</w:t>
      </w:r>
      <w:r>
        <w:t>e, so long as you were able to obtain a clear result.</w:t>
      </w:r>
    </w:p>
    <w:p w14:paraId="5B68992C" w14:textId="77777777" w:rsidR="002A250B" w:rsidRDefault="002A250B" w:rsidP="00DD7EE7">
      <w:pPr>
        <w:pStyle w:val="normal0"/>
        <w:pBdr>
          <w:top w:val="nil"/>
          <w:left w:val="nil"/>
          <w:bottom w:val="nil"/>
          <w:right w:val="nil"/>
          <w:between w:val="nil"/>
        </w:pBdr>
        <w:spacing w:line="240" w:lineRule="auto"/>
      </w:pPr>
    </w:p>
    <w:p w14:paraId="56C90194" w14:textId="77777777" w:rsidR="002A250B" w:rsidRDefault="00DD7EE7" w:rsidP="00DD7EE7">
      <w:pPr>
        <w:pStyle w:val="normal0"/>
        <w:pBdr>
          <w:top w:val="nil"/>
          <w:left w:val="nil"/>
          <w:bottom w:val="nil"/>
          <w:right w:val="nil"/>
          <w:between w:val="nil"/>
        </w:pBdr>
        <w:spacing w:line="240" w:lineRule="auto"/>
      </w:pPr>
      <w:r>
        <w:t>For example, let’s say your project is to represent crystal structures as graphs. Over 4 afternoons, you do basic research and develop some rudimentary code to represent crystals as graphs. You include</w:t>
      </w:r>
      <w:r>
        <w:t xml:space="preserve"> these graphs as descriptors for predicting a several materials properties, discover the results are not so good compared to existing descriptors, and conclude that the idea probably doesn’t work very well after all. This is a </w:t>
      </w:r>
      <w:r>
        <w:rPr>
          <w:b/>
          <w:i/>
          <w:u w:val="single"/>
        </w:rPr>
        <w:t>successful</w:t>
      </w:r>
      <w:r>
        <w:t xml:space="preserve"> project, despite t</w:t>
      </w:r>
      <w:r>
        <w:t>he negative outcome, because you performed a real experiment and got a result.</w:t>
      </w:r>
    </w:p>
    <w:p w14:paraId="784E6760" w14:textId="77777777" w:rsidR="002A250B" w:rsidRDefault="002A250B" w:rsidP="00DD7EE7">
      <w:pPr>
        <w:pStyle w:val="normal0"/>
        <w:pBdr>
          <w:top w:val="nil"/>
          <w:left w:val="nil"/>
          <w:bottom w:val="nil"/>
          <w:right w:val="nil"/>
          <w:between w:val="nil"/>
        </w:pBdr>
        <w:spacing w:line="240" w:lineRule="auto"/>
      </w:pPr>
    </w:p>
    <w:p w14:paraId="72E0BB31" w14:textId="77777777" w:rsidR="002A250B" w:rsidRDefault="00DD7EE7" w:rsidP="00DD7EE7">
      <w:pPr>
        <w:pStyle w:val="normal0"/>
        <w:pBdr>
          <w:top w:val="nil"/>
          <w:left w:val="nil"/>
          <w:bottom w:val="nil"/>
          <w:right w:val="nil"/>
          <w:between w:val="nil"/>
        </w:pBdr>
        <w:spacing w:line="240" w:lineRule="auto"/>
      </w:pPr>
      <w:r>
        <w:t>As a counterexample, let’s say you are interested in developing a predictive theory for metastable states. You spend the first 4 afternoons doing literature research and talkin</w:t>
      </w:r>
      <w:r>
        <w:t xml:space="preserve">g to colleagues about how to proceed, spending most of your time brainstorming. You spend 4 more afternoons and you think you might have sketched out a good plan of how to tackle this problem. This is an </w:t>
      </w:r>
      <w:r>
        <w:rPr>
          <w:b/>
          <w:i/>
          <w:u w:val="single"/>
        </w:rPr>
        <w:t>unsuccessful</w:t>
      </w:r>
      <w:r>
        <w:t xml:space="preserve"> project because you did not actually bu</w:t>
      </w:r>
      <w:r>
        <w:t>ild anything or test any ideas. Even if you felt this was productive research, this was not a FAT project.</w:t>
      </w:r>
    </w:p>
    <w:p w14:paraId="327A479B" w14:textId="77777777" w:rsidR="002A250B" w:rsidRDefault="002A250B" w:rsidP="00DD7EE7">
      <w:pPr>
        <w:pStyle w:val="normal0"/>
        <w:pBdr>
          <w:top w:val="nil"/>
          <w:left w:val="nil"/>
          <w:bottom w:val="nil"/>
          <w:right w:val="nil"/>
          <w:between w:val="nil"/>
        </w:pBdr>
        <w:spacing w:line="240" w:lineRule="auto"/>
      </w:pPr>
    </w:p>
    <w:p w14:paraId="1819C214" w14:textId="77777777" w:rsidR="002A250B" w:rsidRDefault="00DD7EE7" w:rsidP="00DD7EE7">
      <w:pPr>
        <w:pStyle w:val="normal0"/>
        <w:pBdr>
          <w:top w:val="nil"/>
          <w:left w:val="nil"/>
          <w:bottom w:val="nil"/>
          <w:right w:val="nil"/>
          <w:between w:val="nil"/>
        </w:pBdr>
        <w:spacing w:line="240" w:lineRule="auto"/>
      </w:pPr>
      <w:r>
        <w:t>Main message: you must prototype, test, and gather data during your FATs!</w:t>
      </w:r>
    </w:p>
    <w:p w14:paraId="2F3738A8" w14:textId="77777777" w:rsidR="002A250B" w:rsidRDefault="002A250B" w:rsidP="00DD7EE7">
      <w:pPr>
        <w:pStyle w:val="normal0"/>
        <w:pBdr>
          <w:top w:val="nil"/>
          <w:left w:val="nil"/>
          <w:bottom w:val="nil"/>
          <w:right w:val="nil"/>
          <w:between w:val="nil"/>
        </w:pBdr>
        <w:spacing w:line="240" w:lineRule="auto"/>
      </w:pPr>
    </w:p>
    <w:p w14:paraId="74855221" w14:textId="77777777" w:rsidR="002A250B" w:rsidRDefault="00DD7EE7" w:rsidP="00DD7EE7">
      <w:pPr>
        <w:pStyle w:val="Heading1"/>
        <w:pBdr>
          <w:top w:val="nil"/>
          <w:left w:val="nil"/>
          <w:bottom w:val="nil"/>
          <w:right w:val="nil"/>
          <w:between w:val="nil"/>
        </w:pBdr>
        <w:spacing w:line="240" w:lineRule="auto"/>
      </w:pPr>
      <w:bookmarkStart w:id="39" w:name="_xva8uyo3w8af" w:colFirst="0" w:colLast="0"/>
      <w:bookmarkEnd w:id="39"/>
      <w:r>
        <w:t>Our computing systems</w:t>
      </w:r>
    </w:p>
    <w:p w14:paraId="39ACB8AB" w14:textId="77777777" w:rsidR="002A250B" w:rsidRDefault="00DD7EE7" w:rsidP="00DD7EE7">
      <w:pPr>
        <w:pStyle w:val="normal0"/>
        <w:pBdr>
          <w:top w:val="nil"/>
          <w:left w:val="nil"/>
          <w:bottom w:val="nil"/>
          <w:right w:val="nil"/>
          <w:between w:val="nil"/>
        </w:pBdr>
        <w:spacing w:line="240" w:lineRule="auto"/>
      </w:pPr>
      <w:r>
        <w:t>Our group’s main computing resources are:</w:t>
      </w:r>
    </w:p>
    <w:p w14:paraId="32355B8D" w14:textId="77777777" w:rsidR="002A250B" w:rsidRDefault="00DD7EE7" w:rsidP="00DD7EE7">
      <w:pPr>
        <w:pStyle w:val="normal0"/>
        <w:numPr>
          <w:ilvl w:val="0"/>
          <w:numId w:val="12"/>
        </w:numPr>
        <w:pBdr>
          <w:top w:val="nil"/>
          <w:left w:val="nil"/>
          <w:bottom w:val="nil"/>
          <w:right w:val="nil"/>
          <w:between w:val="nil"/>
        </w:pBdr>
        <w:spacing w:line="240" w:lineRule="auto"/>
        <w:contextualSpacing/>
      </w:pPr>
      <w:r>
        <w:t>NERSC (the LBNL supercomputing center, one of the biggest in the world)</w:t>
      </w:r>
    </w:p>
    <w:p w14:paraId="44060B7C" w14:textId="77777777" w:rsidR="002A250B" w:rsidRDefault="00DD7EE7" w:rsidP="00DD7EE7">
      <w:pPr>
        <w:pStyle w:val="normal0"/>
        <w:numPr>
          <w:ilvl w:val="0"/>
          <w:numId w:val="12"/>
        </w:numPr>
        <w:pBdr>
          <w:top w:val="nil"/>
          <w:left w:val="nil"/>
          <w:bottom w:val="nil"/>
          <w:right w:val="nil"/>
          <w:between w:val="nil"/>
        </w:pBdr>
        <w:spacing w:line="240" w:lineRule="auto"/>
        <w:contextualSpacing/>
      </w:pPr>
      <w:r>
        <w:t>Lawrencium (our group owns 4 high-performance dedicated nodes on this cluster)</w:t>
      </w:r>
    </w:p>
    <w:p w14:paraId="36F37707" w14:textId="77777777" w:rsidR="002A250B" w:rsidRDefault="00DD7EE7" w:rsidP="00DD7EE7">
      <w:pPr>
        <w:pStyle w:val="normal0"/>
        <w:numPr>
          <w:ilvl w:val="0"/>
          <w:numId w:val="12"/>
        </w:numPr>
        <w:pBdr>
          <w:top w:val="nil"/>
          <w:left w:val="nil"/>
          <w:bottom w:val="nil"/>
          <w:right w:val="nil"/>
          <w:between w:val="nil"/>
        </w:pBdr>
        <w:spacing w:line="240" w:lineRule="auto"/>
        <w:contextualSpacing/>
      </w:pPr>
      <w:r>
        <w:t>Argonne Leadership Computing Facility (sometimes)</w:t>
      </w:r>
    </w:p>
    <w:p w14:paraId="352A1F5C" w14:textId="77777777" w:rsidR="002A250B" w:rsidRDefault="00DD7EE7" w:rsidP="00DD7EE7">
      <w:pPr>
        <w:pStyle w:val="normal0"/>
        <w:numPr>
          <w:ilvl w:val="0"/>
          <w:numId w:val="12"/>
        </w:numPr>
        <w:pBdr>
          <w:top w:val="nil"/>
          <w:left w:val="nil"/>
          <w:bottom w:val="nil"/>
          <w:right w:val="nil"/>
          <w:between w:val="nil"/>
        </w:pBdr>
        <w:spacing w:line="240" w:lineRule="auto"/>
        <w:contextualSpacing/>
      </w:pPr>
      <w:r>
        <w:t>Oak Ridge Leadership Computing Facility (sometimes)</w:t>
      </w:r>
    </w:p>
    <w:p w14:paraId="2C01E1C4" w14:textId="77777777" w:rsidR="002A250B" w:rsidRDefault="002A250B" w:rsidP="00DD7EE7">
      <w:pPr>
        <w:pStyle w:val="normal0"/>
        <w:pBdr>
          <w:top w:val="nil"/>
          <w:left w:val="nil"/>
          <w:bottom w:val="nil"/>
          <w:right w:val="nil"/>
          <w:between w:val="nil"/>
        </w:pBdr>
        <w:spacing w:line="240" w:lineRule="auto"/>
      </w:pPr>
    </w:p>
    <w:p w14:paraId="5F3EF1C5" w14:textId="77777777" w:rsidR="002A250B" w:rsidRDefault="00DD7EE7" w:rsidP="00DD7EE7">
      <w:pPr>
        <w:pStyle w:val="normal0"/>
        <w:pBdr>
          <w:top w:val="nil"/>
          <w:left w:val="nil"/>
          <w:bottom w:val="nil"/>
          <w:right w:val="nil"/>
          <w:between w:val="nil"/>
        </w:pBdr>
        <w:spacing w:line="240" w:lineRule="auto"/>
      </w:pPr>
      <w:r>
        <w:t>At</w:t>
      </w:r>
      <w:r>
        <w:t xml:space="preserve"> any time, if you feel you are computing-limited, please contact Anubhav so he can work with you on finding solutions.</w:t>
      </w:r>
    </w:p>
    <w:p w14:paraId="0CCDFD0B" w14:textId="77777777" w:rsidR="002A250B" w:rsidRDefault="00DD7EE7" w:rsidP="00DD7EE7">
      <w:pPr>
        <w:pStyle w:val="Heading2"/>
        <w:pBdr>
          <w:top w:val="nil"/>
          <w:left w:val="nil"/>
          <w:bottom w:val="nil"/>
          <w:right w:val="nil"/>
          <w:between w:val="nil"/>
        </w:pBdr>
        <w:spacing w:line="240" w:lineRule="auto"/>
      </w:pPr>
      <w:bookmarkStart w:id="40" w:name="_r1ibyno40076" w:colFirst="0" w:colLast="0"/>
      <w:bookmarkEnd w:id="40"/>
      <w:r>
        <w:t>NERSC</w:t>
      </w:r>
    </w:p>
    <w:p w14:paraId="557146BE" w14:textId="77777777" w:rsidR="002A250B" w:rsidRDefault="00DD7EE7" w:rsidP="00DD7EE7">
      <w:pPr>
        <w:pStyle w:val="normal0"/>
        <w:pBdr>
          <w:top w:val="nil"/>
          <w:left w:val="nil"/>
          <w:bottom w:val="nil"/>
          <w:right w:val="nil"/>
          <w:between w:val="nil"/>
        </w:pBdr>
        <w:spacing w:line="240" w:lineRule="auto"/>
      </w:pPr>
      <w:r>
        <w:t>To get started with calculations at NERSC:</w:t>
      </w:r>
    </w:p>
    <w:p w14:paraId="75B3C641" w14:textId="77777777" w:rsidR="002A250B" w:rsidRDefault="00DD7EE7" w:rsidP="00DD7EE7">
      <w:pPr>
        <w:pStyle w:val="normal0"/>
        <w:numPr>
          <w:ilvl w:val="0"/>
          <w:numId w:val="29"/>
        </w:numPr>
        <w:pBdr>
          <w:top w:val="nil"/>
          <w:left w:val="nil"/>
          <w:bottom w:val="nil"/>
          <w:right w:val="nil"/>
          <w:between w:val="nil"/>
        </w:pBdr>
        <w:spacing w:line="240" w:lineRule="auto"/>
      </w:pPr>
      <w:r>
        <w:t>Ask Anubhav about whether you will be running at NERSC and, if so, under what account / repository to charge.</w:t>
      </w:r>
    </w:p>
    <w:p w14:paraId="0CC9A6A6" w14:textId="77777777" w:rsidR="002A250B" w:rsidRDefault="00DD7EE7" w:rsidP="00DD7EE7">
      <w:pPr>
        <w:pStyle w:val="normal0"/>
        <w:numPr>
          <w:ilvl w:val="0"/>
          <w:numId w:val="29"/>
        </w:numPr>
        <w:pBdr>
          <w:top w:val="nil"/>
          <w:left w:val="nil"/>
          <w:bottom w:val="nil"/>
          <w:right w:val="nil"/>
          <w:between w:val="nil"/>
        </w:pBdr>
        <w:spacing w:line="240" w:lineRule="auto"/>
      </w:pPr>
      <w:r>
        <w:t>Request a NERSC account through the NERSC homepage (Google “NERSC account request”).</w:t>
      </w:r>
    </w:p>
    <w:p w14:paraId="2F0AEBAC" w14:textId="77777777" w:rsidR="002A250B" w:rsidRDefault="00DD7EE7" w:rsidP="00DD7EE7">
      <w:pPr>
        <w:pStyle w:val="normal0"/>
        <w:numPr>
          <w:ilvl w:val="0"/>
          <w:numId w:val="29"/>
        </w:numPr>
        <w:pBdr>
          <w:top w:val="nil"/>
          <w:left w:val="nil"/>
          <w:bottom w:val="nil"/>
          <w:right w:val="nil"/>
          <w:between w:val="nil"/>
        </w:pBdr>
        <w:spacing w:line="240" w:lineRule="auto"/>
      </w:pPr>
      <w:r>
        <w:t>Someone at NERSC will validate your account and assign you co</w:t>
      </w:r>
      <w:r>
        <w:t>mputing hours</w:t>
      </w:r>
    </w:p>
    <w:p w14:paraId="50FFF642" w14:textId="77777777" w:rsidR="002A250B" w:rsidRDefault="00DD7EE7" w:rsidP="00DD7EE7">
      <w:pPr>
        <w:pStyle w:val="normal0"/>
        <w:numPr>
          <w:ilvl w:val="0"/>
          <w:numId w:val="29"/>
        </w:numPr>
        <w:pBdr>
          <w:top w:val="nil"/>
          <w:left w:val="nil"/>
          <w:bottom w:val="nil"/>
          <w:right w:val="nil"/>
          <w:between w:val="nil"/>
        </w:pBdr>
        <w:spacing w:line="240" w:lineRule="auto"/>
      </w:pPr>
      <w:r>
        <w:t>At this point, you should be able to log in, check CPU-hour balances, etc. through “NERSC NIM” and “My NERSC” portals</w:t>
      </w:r>
    </w:p>
    <w:p w14:paraId="0697147A" w14:textId="77777777" w:rsidR="002A250B" w:rsidRDefault="00DD7EE7" w:rsidP="00DD7EE7">
      <w:pPr>
        <w:pStyle w:val="normal0"/>
        <w:numPr>
          <w:ilvl w:val="0"/>
          <w:numId w:val="29"/>
        </w:numPr>
        <w:pBdr>
          <w:top w:val="nil"/>
          <w:left w:val="nil"/>
          <w:bottom w:val="nil"/>
          <w:right w:val="nil"/>
          <w:between w:val="nil"/>
        </w:pBdr>
        <w:spacing w:line="240" w:lineRule="auto"/>
      </w:pPr>
      <w:r>
        <w:t>In order to log in and run jobs on the various machines at NERSC, review the NERSC documentation.</w:t>
      </w:r>
    </w:p>
    <w:p w14:paraId="6CF93F45" w14:textId="77777777" w:rsidR="002A250B" w:rsidRDefault="00DD7EE7" w:rsidP="00DD7EE7">
      <w:pPr>
        <w:pStyle w:val="normal0"/>
        <w:numPr>
          <w:ilvl w:val="0"/>
          <w:numId w:val="29"/>
        </w:numPr>
        <w:pBdr>
          <w:top w:val="nil"/>
          <w:left w:val="nil"/>
          <w:bottom w:val="nil"/>
          <w:right w:val="nil"/>
          <w:between w:val="nil"/>
        </w:pBdr>
        <w:spacing w:line="240" w:lineRule="auto"/>
      </w:pPr>
      <w:r>
        <w:lastRenderedPageBreak/>
        <w:t>In order to load and submi</w:t>
      </w:r>
      <w:r>
        <w:t>t scripts for various codes (VASP, ABINIT, Quantum Espresso), NERSC has lots of information to help. Try Google, e.g. “NERSC VASP”.</w:t>
      </w:r>
    </w:p>
    <w:p w14:paraId="30FD27B0" w14:textId="77777777" w:rsidR="002A250B" w:rsidRDefault="00DD7EE7" w:rsidP="00DD7EE7">
      <w:pPr>
        <w:pStyle w:val="normal0"/>
        <w:numPr>
          <w:ilvl w:val="1"/>
          <w:numId w:val="29"/>
        </w:numPr>
        <w:pBdr>
          <w:top w:val="nil"/>
          <w:left w:val="nil"/>
          <w:bottom w:val="nil"/>
          <w:right w:val="nil"/>
          <w:between w:val="nil"/>
        </w:pBdr>
        <w:spacing w:line="240" w:lineRule="auto"/>
      </w:pPr>
      <w:r>
        <w:t>Note that for commercial codes such as VASP, there is an online form that allows you to enter your VASP license, which NERSC will confirm and then allow you access to.</w:t>
      </w:r>
    </w:p>
    <w:p w14:paraId="7AE85AE2" w14:textId="77777777" w:rsidR="002A250B" w:rsidRDefault="00DD7EE7" w:rsidP="00DD7EE7">
      <w:pPr>
        <w:pStyle w:val="normal0"/>
        <w:numPr>
          <w:ilvl w:val="0"/>
          <w:numId w:val="29"/>
        </w:numPr>
        <w:spacing w:line="240" w:lineRule="auto"/>
      </w:pPr>
      <w:r>
        <w:t>Please make a folder inside your project directory and submit all your jobs there as you</w:t>
      </w:r>
      <w:r>
        <w:t>r home folder has only about 40GB of space. For example, for m2439 project, your work folder path should be something like the following:</w:t>
      </w:r>
    </w:p>
    <w:p w14:paraId="3EF38909" w14:textId="77777777" w:rsidR="002A250B" w:rsidRDefault="00DD7EE7" w:rsidP="00DD7EE7">
      <w:pPr>
        <w:pStyle w:val="normal0"/>
        <w:numPr>
          <w:ilvl w:val="1"/>
          <w:numId w:val="29"/>
        </w:numPr>
        <w:spacing w:line="240" w:lineRule="auto"/>
      </w:pPr>
      <w:r>
        <w:t>/global/project/projectdirs/m2439/YOUR_NERSC_USERNAME</w:t>
      </w:r>
    </w:p>
    <w:p w14:paraId="1FDCFEB4" w14:textId="77777777" w:rsidR="002A250B" w:rsidRDefault="00DD7EE7" w:rsidP="00DD7EE7">
      <w:pPr>
        <w:pStyle w:val="normal0"/>
        <w:numPr>
          <w:ilvl w:val="0"/>
          <w:numId w:val="29"/>
        </w:numPr>
        <w:spacing w:line="240" w:lineRule="auto"/>
      </w:pPr>
      <w:r>
        <w:t>You can also request a database for your project to be hosted on</w:t>
      </w:r>
      <w:r>
        <w:t xml:space="preserve"> NERSC. Google “MongoDB on NERSC” for instructions.</w:t>
      </w:r>
    </w:p>
    <w:p w14:paraId="7C241076" w14:textId="77777777" w:rsidR="002A250B" w:rsidRDefault="00DD7EE7" w:rsidP="00DD7EE7">
      <w:pPr>
        <w:pStyle w:val="Heading3"/>
        <w:spacing w:line="240" w:lineRule="auto"/>
        <w:rPr>
          <w:rFonts w:ascii="Source Sans Pro" w:eastAsia="Source Sans Pro" w:hAnsi="Source Sans Pro" w:cs="Source Sans Pro"/>
        </w:rPr>
      </w:pPr>
      <w:bookmarkStart w:id="41" w:name="_cvmzmoh87r11" w:colFirst="0" w:colLast="0"/>
      <w:bookmarkEnd w:id="41"/>
      <w:r>
        <w:rPr>
          <w:rFonts w:ascii="Source Sans Pro" w:eastAsia="Source Sans Pro" w:hAnsi="Source Sans Pro" w:cs="Source Sans Pro"/>
        </w:rPr>
        <w:t>Automatic job submission on NERSC: crontab</w:t>
      </w:r>
    </w:p>
    <w:p w14:paraId="0E986D3D" w14:textId="77777777" w:rsidR="002A250B" w:rsidRDefault="00DD7EE7" w:rsidP="00DD7EE7">
      <w:pPr>
        <w:pStyle w:val="normal0"/>
        <w:spacing w:line="240" w:lineRule="auto"/>
      </w:pPr>
      <w:r>
        <w:t>In order to automatically manage job submission at NERSC, you can use crontab. You can submit jobs periodically even when you are not signed in to any NERSC syst</w:t>
      </w:r>
      <w:r>
        <w:t xml:space="preserve">ems and perhaps reduce the queue time from 5-10 days to a few hours. This is possible because of the way jobs are managed in atomate/fireworks. Please make sure you feel comfortable submitting individual jobs via atomate before reading this section. </w:t>
      </w:r>
    </w:p>
    <w:p w14:paraId="08A38612" w14:textId="77777777" w:rsidR="002A250B" w:rsidRDefault="002A250B" w:rsidP="00DD7EE7">
      <w:pPr>
        <w:pStyle w:val="normal0"/>
        <w:spacing w:line="240" w:lineRule="auto"/>
      </w:pPr>
    </w:p>
    <w:p w14:paraId="045B09E7" w14:textId="77777777" w:rsidR="002A250B" w:rsidRDefault="00DD7EE7" w:rsidP="00DD7EE7">
      <w:pPr>
        <w:pStyle w:val="normal0"/>
        <w:spacing w:line="240" w:lineRule="auto"/>
      </w:pPr>
      <w:r>
        <w:t>In a</w:t>
      </w:r>
      <w:r>
        <w:t>tomate, by using --maxloop 3 for example when setting rocket_launch in your my_qadapter.yaml, after 3 trials in each minute if there are still no READY jobs available in your Launchpad Fireworks would stop the running job on NERSC to avoid wasting computin</w:t>
      </w:r>
      <w:r>
        <w:t xml:space="preserve">g resources. On the other hand, if you have Fireworks available with the </w:t>
      </w:r>
      <w:r>
        <w:lastRenderedPageBreak/>
        <w:t>READY state and you have been using crontab for a few days, even if the jobs you submitted a few days ago start running on NERSC, they would pull any READY Fireworks and start RUNNING</w:t>
      </w:r>
      <w:r>
        <w:t xml:space="preserve"> them reducing the turnaround from a few days to a few hours! So how to setup crontab? Please follow the instructions here:</w:t>
      </w:r>
    </w:p>
    <w:p w14:paraId="3397A096" w14:textId="77777777" w:rsidR="002A250B" w:rsidRDefault="00DD7EE7" w:rsidP="00DD7EE7">
      <w:pPr>
        <w:pStyle w:val="normal0"/>
        <w:numPr>
          <w:ilvl w:val="0"/>
          <w:numId w:val="52"/>
        </w:numPr>
        <w:spacing w:line="240" w:lineRule="auto"/>
        <w:contextualSpacing/>
      </w:pPr>
      <w:r>
        <w:t xml:space="preserve">ssh to the node where you want to setup the crontab; try one that is easy to remember such as cori01 or edison01; for logging in to </w:t>
      </w:r>
      <w:r>
        <w:t>a specific node just do for example “ssh cori01” after you log in to the system (Cori in this example).</w:t>
      </w:r>
    </w:p>
    <w:p w14:paraId="5AF860C6" w14:textId="77777777" w:rsidR="002A250B" w:rsidRDefault="00DD7EE7" w:rsidP="00DD7EE7">
      <w:pPr>
        <w:pStyle w:val="normal0"/>
        <w:numPr>
          <w:ilvl w:val="0"/>
          <w:numId w:val="52"/>
        </w:numPr>
        <w:spacing w:line="240" w:lineRule="auto"/>
        <w:contextualSpacing/>
      </w:pPr>
      <w:r>
        <w:t>Type and enter: crontab -e</w:t>
      </w:r>
    </w:p>
    <w:p w14:paraId="05A5744F" w14:textId="77777777" w:rsidR="002A250B" w:rsidRDefault="00DD7EE7" w:rsidP="00DD7EE7">
      <w:pPr>
        <w:pStyle w:val="normal0"/>
        <w:numPr>
          <w:ilvl w:val="0"/>
          <w:numId w:val="52"/>
        </w:numPr>
        <w:spacing w:line="240" w:lineRule="auto"/>
        <w:contextualSpacing/>
      </w:pPr>
      <w:r>
        <w:t>Now you can setup the following command in the opened vi editor. What it does is basically running the SCRIPT.sh file every 1</w:t>
      </w:r>
      <w:r>
        <w:t>20 minutes of every day of every week of every month of every year (or simply */120 * * * *):</w:t>
      </w:r>
      <w:r>
        <w:br/>
      </w:r>
    </w:p>
    <w:p w14:paraId="376BAF26" w14:textId="77777777" w:rsidR="002A250B" w:rsidRDefault="00DD7EE7" w:rsidP="00DD7EE7">
      <w:pPr>
        <w:pStyle w:val="normal0"/>
        <w:spacing w:line="240" w:lineRule="auto"/>
        <w:rPr>
          <w:rFonts w:ascii="Inconsolata" w:eastAsia="Inconsolata" w:hAnsi="Inconsolata" w:cs="Inconsolata"/>
          <w:sz w:val="21"/>
          <w:szCs w:val="21"/>
        </w:rPr>
      </w:pPr>
      <w:r>
        <w:rPr>
          <w:rFonts w:ascii="Inconsolata" w:eastAsia="Inconsolata" w:hAnsi="Inconsolata" w:cs="Inconsolata"/>
          <w:sz w:val="21"/>
          <w:szCs w:val="21"/>
        </w:rPr>
        <w:t>*/120 * * * * /bin/bash -l PATH_TO_SCRIPT.sh &gt;&gt; PATH_TO_LOGFILE</w:t>
      </w:r>
      <w:r>
        <w:rPr>
          <w:rFonts w:ascii="Inconsolata" w:eastAsia="Inconsolata" w:hAnsi="Inconsolata" w:cs="Inconsolata"/>
          <w:sz w:val="21"/>
          <w:szCs w:val="21"/>
        </w:rPr>
        <w:br/>
      </w:r>
    </w:p>
    <w:p w14:paraId="392B2457" w14:textId="77777777" w:rsidR="002A250B" w:rsidRDefault="00DD7EE7" w:rsidP="00DD7EE7">
      <w:pPr>
        <w:pStyle w:val="normal0"/>
        <w:numPr>
          <w:ilvl w:val="0"/>
          <w:numId w:val="23"/>
        </w:numPr>
        <w:spacing w:line="240" w:lineRule="auto"/>
        <w:contextualSpacing/>
      </w:pPr>
      <w:r>
        <w:t>Setup your SCRIPT.sh like the following: (as a suggestion, you can simply put this file and the log file which keeps a log of submission states in your home folder):</w:t>
      </w:r>
    </w:p>
    <w:p w14:paraId="471DE7C9" w14:textId="77777777" w:rsidR="002A250B" w:rsidRDefault="00DD7EE7" w:rsidP="00DD7EE7">
      <w:pPr>
        <w:pStyle w:val="normal0"/>
        <w:spacing w:line="240" w:lineRule="auto"/>
        <w:rPr>
          <w:rFonts w:ascii="Inconsolata" w:eastAsia="Inconsolata" w:hAnsi="Inconsolata" w:cs="Inconsolata"/>
        </w:rPr>
      </w:pPr>
      <w:r>
        <w:rPr>
          <w:rFonts w:ascii="Inconsolata" w:eastAsia="Inconsolata" w:hAnsi="Inconsolata" w:cs="Inconsolata"/>
        </w:rPr>
        <w:t>source activate YOUR_PRODUCTION_CONDA_ENVIRONMENT FW_CONFIG_FILE=PATH_TO_CONFIG_DIR/FW_con</w:t>
      </w:r>
      <w:r>
        <w:rPr>
          <w:rFonts w:ascii="Inconsolata" w:eastAsia="Inconsolata" w:hAnsi="Inconsolata" w:cs="Inconsolata"/>
        </w:rPr>
        <w:t>fig.yaml</w:t>
      </w:r>
    </w:p>
    <w:p w14:paraId="6151DD1D" w14:textId="77777777" w:rsidR="002A250B" w:rsidRDefault="00DD7EE7" w:rsidP="00DD7EE7">
      <w:pPr>
        <w:pStyle w:val="normal0"/>
        <w:spacing w:line="240" w:lineRule="auto"/>
        <w:rPr>
          <w:rFonts w:ascii="Inconsolata" w:eastAsia="Inconsolata" w:hAnsi="Inconsolata" w:cs="Inconsolata"/>
        </w:rPr>
      </w:pPr>
      <w:r>
        <w:rPr>
          <w:rFonts w:ascii="Inconsolata" w:eastAsia="Inconsolata" w:hAnsi="Inconsolata" w:cs="Inconsolata"/>
        </w:rPr>
        <w:t>cd PATH_TO_YOUR_PRODUCTION_FOLDER</w:t>
      </w:r>
    </w:p>
    <w:p w14:paraId="1C9C8C3C" w14:textId="77777777" w:rsidR="002A250B" w:rsidRDefault="00DD7EE7" w:rsidP="00DD7EE7">
      <w:pPr>
        <w:pStyle w:val="normal0"/>
        <w:spacing w:line="240" w:lineRule="auto"/>
        <w:rPr>
          <w:rFonts w:ascii="Inconsolata" w:eastAsia="Inconsolata" w:hAnsi="Inconsolata" w:cs="Inconsolata"/>
        </w:rPr>
      </w:pPr>
      <w:r>
        <w:rPr>
          <w:rFonts w:ascii="Inconsolata" w:eastAsia="Inconsolata" w:hAnsi="Inconsolata" w:cs="Inconsolata"/>
        </w:rPr>
        <w:t>qlaunch --fill_mode rapidfire -m 1000 --nlaunches 1</w:t>
      </w:r>
    </w:p>
    <w:p w14:paraId="3CBCA673" w14:textId="77777777" w:rsidR="002A250B" w:rsidRDefault="00DD7EE7" w:rsidP="00DD7EE7">
      <w:pPr>
        <w:pStyle w:val="normal0"/>
        <w:numPr>
          <w:ilvl w:val="0"/>
          <w:numId w:val="16"/>
        </w:numPr>
        <w:spacing w:line="240" w:lineRule="auto"/>
        <w:contextualSpacing/>
      </w:pPr>
      <w:r>
        <w:t>The last line of this 4-line file is really what submitting your job inside your production folder with the settings that you set in FW_config.yaml file. See ato</w:t>
      </w:r>
      <w:r>
        <w:t>mate documentation for more info.</w:t>
      </w:r>
    </w:p>
    <w:p w14:paraId="2C4A5CA6" w14:textId="77777777" w:rsidR="002A250B" w:rsidRDefault="00DD7EE7" w:rsidP="00DD7EE7">
      <w:pPr>
        <w:pStyle w:val="normal0"/>
        <w:numPr>
          <w:ilvl w:val="0"/>
          <w:numId w:val="16"/>
        </w:numPr>
        <w:spacing w:line="240" w:lineRule="auto"/>
        <w:contextualSpacing/>
      </w:pPr>
      <w:r>
        <w:t xml:space="preserve">Please make sure to set your PRODUCTION_FOLDER under /global/project/projectdirs/ that has much more space than </w:t>
      </w:r>
      <w:r>
        <w:lastRenderedPageBreak/>
        <w:t>your home folder and it is also backed up. Make sure to keep an eye on how close you are to disk space and fil</w:t>
      </w:r>
      <w:r>
        <w:t xml:space="preserve">e number limitations by checking </w:t>
      </w:r>
      <w:r>
        <w:rPr>
          <w:b/>
          <w:i/>
        </w:rPr>
        <w:t>https://my.nersc.gov/</w:t>
      </w:r>
      <w:r>
        <w:t xml:space="preserve"> periodically.</w:t>
      </w:r>
    </w:p>
    <w:p w14:paraId="3BD12219" w14:textId="77777777" w:rsidR="002A250B" w:rsidRDefault="00DD7EE7" w:rsidP="00DD7EE7">
      <w:pPr>
        <w:pStyle w:val="Heading3"/>
        <w:spacing w:line="240" w:lineRule="auto"/>
        <w:rPr>
          <w:rFonts w:ascii="Source Sans Pro" w:eastAsia="Source Sans Pro" w:hAnsi="Source Sans Pro" w:cs="Source Sans Pro"/>
        </w:rPr>
      </w:pPr>
      <w:bookmarkStart w:id="42" w:name="_i7s1u7euh3p" w:colFirst="0" w:colLast="0"/>
      <w:bookmarkEnd w:id="42"/>
      <w:r>
        <w:rPr>
          <w:rFonts w:ascii="Source Sans Pro" w:eastAsia="Source Sans Pro" w:hAnsi="Source Sans Pro" w:cs="Source Sans Pro"/>
        </w:rPr>
        <w:t>Running Jupyter Notebooks on Cori</w:t>
      </w:r>
    </w:p>
    <w:p w14:paraId="6115F218" w14:textId="77777777" w:rsidR="002A250B" w:rsidRDefault="00DD7EE7" w:rsidP="00DD7EE7">
      <w:pPr>
        <w:pStyle w:val="normal0"/>
        <w:spacing w:line="240" w:lineRule="auto"/>
      </w:pPr>
      <w:r>
        <w:t>Jupyter notebooks are quickly becoming an indispensable tool for doing computational science. In some cases, you might want to (or need to) harness NERSC</w:t>
      </w:r>
      <w:r>
        <w:t xml:space="preserve"> computing power inside of  a jupyter notebook. To do this, you can use NERSC’s new Jupyterhub system at </w:t>
      </w:r>
      <w:r>
        <w:rPr>
          <w:b/>
          <w:i/>
        </w:rPr>
        <w:t>https://jupyter-dev.nersc.gov/</w:t>
      </w:r>
      <w:r>
        <w:t xml:space="preserve">. These notebooks are run on a large memory node of Cori and can also submit jobs to the batch queues (see </w:t>
      </w:r>
      <w:r>
        <w:rPr>
          <w:b/>
          <w:i/>
        </w:rPr>
        <w:t>http://bit.ly/</w:t>
      </w:r>
      <w:r>
        <w:rPr>
          <w:b/>
          <w:i/>
        </w:rPr>
        <w:t>2A0mqrl</w:t>
      </w:r>
      <w:r>
        <w:t xml:space="preserve"> for details). All of your files and the project directory will be accessible from the Jupyterhub, but your conda envs won’t be available before you do some configuration.</w:t>
      </w:r>
    </w:p>
    <w:p w14:paraId="21F57AD5" w14:textId="77777777" w:rsidR="002A250B" w:rsidRDefault="002A250B" w:rsidP="00DD7EE7">
      <w:pPr>
        <w:pStyle w:val="normal0"/>
        <w:spacing w:line="240" w:lineRule="auto"/>
      </w:pPr>
    </w:p>
    <w:p w14:paraId="6175F75F" w14:textId="77777777" w:rsidR="002A250B" w:rsidRDefault="00DD7EE7" w:rsidP="00DD7EE7">
      <w:pPr>
        <w:pStyle w:val="normal0"/>
        <w:spacing w:line="240" w:lineRule="auto"/>
      </w:pPr>
      <w:r>
        <w:t>To set up a conda environment so it is accessible from the Jupyterhub, activate the environment and setup an ipython kernel. To do this, run the command “</w:t>
      </w:r>
      <w:ins w:id="43" w:author="Alireza Faghaninia" w:date="2018-03-24T00:51:00Z">
        <w:r>
          <w:t xml:space="preserve">pip install </w:t>
        </w:r>
        <w:r>
          <w:t>ipykernel</w:t>
        </w:r>
      </w:ins>
      <w:del w:id="44" w:author="Alireza Faghaninia" w:date="2018-03-24T00:51:00Z">
        <w:r>
          <w:delText>python -m ipykernel install --user</w:delText>
        </w:r>
      </w:del>
      <w:r>
        <w:t xml:space="preserve">”. More info can be found at </w:t>
      </w:r>
      <w:r>
        <w:rPr>
          <w:b/>
          <w:i/>
        </w:rPr>
        <w:t>http://bit.ly/2yoK</w:t>
      </w:r>
      <w:r>
        <w:rPr>
          <w:b/>
          <w:i/>
        </w:rPr>
        <w:t>AzB</w:t>
      </w:r>
      <w:r>
        <w:t xml:space="preserve">. </w:t>
      </w:r>
    </w:p>
    <w:p w14:paraId="059FE7FC" w14:textId="77777777" w:rsidR="002A250B" w:rsidRDefault="00DD7EE7" w:rsidP="00DD7EE7">
      <w:pPr>
        <w:pStyle w:val="Heading2"/>
        <w:pBdr>
          <w:top w:val="nil"/>
          <w:left w:val="nil"/>
          <w:bottom w:val="nil"/>
          <w:right w:val="nil"/>
          <w:between w:val="nil"/>
        </w:pBdr>
        <w:spacing w:line="240" w:lineRule="auto"/>
      </w:pPr>
      <w:bookmarkStart w:id="45" w:name="_usjko2yye9gu" w:colFirst="0" w:colLast="0"/>
      <w:bookmarkEnd w:id="45"/>
      <w:r>
        <w:t>Lawrencium</w:t>
      </w:r>
    </w:p>
    <w:p w14:paraId="6293544F" w14:textId="77777777" w:rsidR="002A250B" w:rsidRDefault="00DD7EE7" w:rsidP="00DD7EE7">
      <w:pPr>
        <w:pStyle w:val="normal0"/>
        <w:pBdr>
          <w:top w:val="nil"/>
          <w:left w:val="nil"/>
          <w:bottom w:val="nil"/>
          <w:right w:val="nil"/>
          <w:between w:val="nil"/>
        </w:pBdr>
        <w:spacing w:line="240" w:lineRule="auto"/>
      </w:pPr>
      <w:r>
        <w:t>Lawrencium is somewhat different than NERSC in that we must maintain our own software environment and pre-installed binaries for common codes are not available. Thus, maintaining the software environment at Lawrencium is a group endeavour.</w:t>
      </w:r>
      <w:r>
        <w:t xml:space="preserve">  We currently have 4 nodes which means as a group we can submit jobs that requires up to 4 nodes and those jobs will have the highest priority to start running. Note that if our purchased nodes is not enough to sustain our </w:t>
      </w:r>
      <w:r>
        <w:lastRenderedPageBreak/>
        <w:t>computing needs, it is also poss</w:t>
      </w:r>
      <w:r>
        <w:t>ible to pay per CPU-hour on Lawrencium as well as to increase our purchase order to increase our nodes. Ask Anubhav if you think you need this.</w:t>
      </w:r>
    </w:p>
    <w:p w14:paraId="49164985" w14:textId="77777777" w:rsidR="002A250B" w:rsidRDefault="00DD7EE7" w:rsidP="00DD7EE7">
      <w:pPr>
        <w:pStyle w:val="normal0"/>
        <w:pBdr>
          <w:top w:val="nil"/>
          <w:left w:val="nil"/>
          <w:bottom w:val="nil"/>
          <w:right w:val="nil"/>
          <w:between w:val="nil"/>
        </w:pBdr>
        <w:spacing w:line="240" w:lineRule="auto"/>
      </w:pPr>
      <w:r>
        <w:t xml:space="preserve">In order to use Lawrencium resources, first thing is to apply for a new account by visiting this link </w:t>
      </w:r>
      <w:hyperlink r:id="rId17">
        <w:r>
          <w:rPr>
            <w:color w:val="1155CC"/>
            <w:u w:val="single"/>
          </w:rPr>
          <w:t>http://scs.lbl.gov/getting-an-account</w:t>
        </w:r>
      </w:hyperlink>
      <w:r>
        <w:t xml:space="preserve"> and fill out the user agreement form here (</w:t>
      </w:r>
      <w:hyperlink r:id="rId18">
        <w:r>
          <w:rPr>
            <w:color w:val="1155CC"/>
            <w:u w:val="single"/>
          </w:rPr>
          <w:t>https://sites.goog</w:t>
        </w:r>
        <w:r>
          <w:rPr>
            <w:color w:val="1155CC"/>
            <w:u w:val="single"/>
          </w:rPr>
          <w:t>le.com/a/lbl.gov/high-performance-computing-services-group/useragreement</w:t>
        </w:r>
      </w:hyperlink>
      <w:r>
        <w:t xml:space="preserve">)  and then send an email to </w:t>
      </w:r>
      <w:hyperlink r:id="rId19">
        <w:r>
          <w:rPr>
            <w:color w:val="1155CC"/>
            <w:u w:val="single"/>
            <w:shd w:val="clear" w:color="auto" w:fill="F7F7F7"/>
          </w:rPr>
          <w:t>hpcshelp@lbl.gov</w:t>
        </w:r>
      </w:hyperlink>
      <w:r>
        <w:rPr>
          <w:shd w:val="clear" w:color="auto" w:fill="F7F7F7"/>
        </w:rPr>
        <w:t xml:space="preserve"> </w:t>
      </w:r>
      <w:r>
        <w:t>to request an account - make sure the email specifically requests access to the “lr_matminer” condo. Once your account is ready and you are able to login, you can see the group softwares that are not available on Lawrencium by default here: /global/common/</w:t>
      </w:r>
      <w:r>
        <w:t>software/m2439/example_config_cori</w:t>
      </w:r>
    </w:p>
    <w:p w14:paraId="770F3F97" w14:textId="77777777" w:rsidR="002A250B" w:rsidRDefault="00DD7EE7" w:rsidP="00DD7EE7">
      <w:pPr>
        <w:pStyle w:val="Heading2"/>
        <w:pBdr>
          <w:top w:val="nil"/>
          <w:left w:val="nil"/>
          <w:bottom w:val="nil"/>
          <w:right w:val="nil"/>
          <w:between w:val="nil"/>
        </w:pBdr>
        <w:spacing w:line="240" w:lineRule="auto"/>
      </w:pPr>
      <w:bookmarkStart w:id="46" w:name="_n8nbq5203lva" w:colFirst="0" w:colLast="0"/>
      <w:bookmarkEnd w:id="46"/>
      <w:r>
        <w:t>ALCF and OLCF</w:t>
      </w:r>
    </w:p>
    <w:p w14:paraId="1F07809D" w14:textId="77777777" w:rsidR="002A250B" w:rsidRDefault="00DD7EE7" w:rsidP="00DD7EE7">
      <w:pPr>
        <w:pStyle w:val="normal0"/>
        <w:pBdr>
          <w:top w:val="nil"/>
          <w:left w:val="nil"/>
          <w:bottom w:val="nil"/>
          <w:right w:val="nil"/>
          <w:between w:val="nil"/>
        </w:pBdr>
        <w:spacing w:line="240" w:lineRule="auto"/>
      </w:pPr>
      <w:r>
        <w:t>Both ALCF and OLCF are “leadership computing facilities” meaning that they operate some of the fastest computers in the world. The strength of these facilities is that they offer very large amounts of comput</w:t>
      </w:r>
      <w:r>
        <w:t>er time available for users; the weakness is that is much more difficult to use these computers. Therefore, it is generally only worth using these resources if you have a significant amount of computing to do (</w:t>
      </w:r>
      <w:r>
        <w:rPr>
          <w:i/>
        </w:rPr>
        <w:t>i.e.</w:t>
      </w:r>
      <w:r>
        <w:t>, at least 1 million CPU-hours). Contact A</w:t>
      </w:r>
      <w:r>
        <w:t>nubhav if you think an account on ALCF or OLCF would be useful.</w:t>
      </w:r>
    </w:p>
    <w:p w14:paraId="7DDDCB24" w14:textId="77777777" w:rsidR="002A250B" w:rsidRDefault="002A250B" w:rsidP="00DD7EE7">
      <w:pPr>
        <w:pStyle w:val="normal0"/>
        <w:pBdr>
          <w:top w:val="nil"/>
          <w:left w:val="nil"/>
          <w:bottom w:val="nil"/>
          <w:right w:val="nil"/>
          <w:between w:val="nil"/>
        </w:pBdr>
        <w:spacing w:line="240" w:lineRule="auto"/>
      </w:pPr>
    </w:p>
    <w:p w14:paraId="40C7288D" w14:textId="77777777" w:rsidR="002A250B" w:rsidRDefault="00DD7EE7" w:rsidP="00DD7EE7">
      <w:pPr>
        <w:pStyle w:val="Heading1"/>
        <w:pBdr>
          <w:top w:val="nil"/>
          <w:left w:val="nil"/>
          <w:bottom w:val="nil"/>
          <w:right w:val="nil"/>
          <w:between w:val="nil"/>
        </w:pBdr>
        <w:spacing w:line="240" w:lineRule="auto"/>
      </w:pPr>
      <w:bookmarkStart w:id="47" w:name="_2oshe1irhc1n" w:colFirst="0" w:colLast="0"/>
      <w:bookmarkEnd w:id="47"/>
      <w:r>
        <w:t>Our software stack</w:t>
      </w:r>
    </w:p>
    <w:p w14:paraId="336B8875" w14:textId="77777777" w:rsidR="002A250B" w:rsidRDefault="00DD7EE7" w:rsidP="00DD7EE7">
      <w:pPr>
        <w:pStyle w:val="normal0"/>
        <w:pBdr>
          <w:top w:val="nil"/>
          <w:left w:val="nil"/>
          <w:bottom w:val="nil"/>
          <w:right w:val="nil"/>
          <w:between w:val="nil"/>
        </w:pBdr>
        <w:spacing w:line="240" w:lineRule="auto"/>
      </w:pPr>
      <w:r>
        <w:t>A brief summary of our software stack includes:</w:t>
      </w:r>
    </w:p>
    <w:p w14:paraId="3F5EC52C" w14:textId="77777777" w:rsidR="002A250B" w:rsidRDefault="00DD7EE7" w:rsidP="00DD7EE7">
      <w:pPr>
        <w:pStyle w:val="normal0"/>
        <w:numPr>
          <w:ilvl w:val="0"/>
          <w:numId w:val="30"/>
        </w:numPr>
        <w:pBdr>
          <w:top w:val="nil"/>
          <w:left w:val="nil"/>
          <w:bottom w:val="nil"/>
          <w:right w:val="nil"/>
          <w:between w:val="nil"/>
        </w:pBdr>
        <w:spacing w:line="240" w:lineRule="auto"/>
        <w:contextualSpacing/>
      </w:pPr>
      <w:r>
        <w:rPr>
          <w:b/>
        </w:rPr>
        <w:lastRenderedPageBreak/>
        <w:t>pymatgen / pymatgen-db</w:t>
      </w:r>
      <w:r>
        <w:t xml:space="preserve"> - for representing and analyzing crystal structures, as well as setting up/performing manual calculations</w:t>
      </w:r>
    </w:p>
    <w:p w14:paraId="31BF0C91" w14:textId="77777777" w:rsidR="002A250B" w:rsidRDefault="00DD7EE7" w:rsidP="00DD7EE7">
      <w:pPr>
        <w:pStyle w:val="normal0"/>
        <w:numPr>
          <w:ilvl w:val="0"/>
          <w:numId w:val="30"/>
        </w:numPr>
        <w:pBdr>
          <w:top w:val="nil"/>
          <w:left w:val="nil"/>
          <w:bottom w:val="nil"/>
          <w:right w:val="nil"/>
          <w:between w:val="nil"/>
        </w:pBdr>
        <w:spacing w:line="240" w:lineRule="auto"/>
        <w:contextualSpacing/>
      </w:pPr>
      <w:r>
        <w:rPr>
          <w:b/>
        </w:rPr>
        <w:t>FireWorks</w:t>
      </w:r>
      <w:r>
        <w:t xml:space="preserve"> - for executing and managing calculation workflows at supercomputing centers</w:t>
      </w:r>
    </w:p>
    <w:p w14:paraId="0951D984" w14:textId="77777777" w:rsidR="002A250B" w:rsidRDefault="00DD7EE7" w:rsidP="00DD7EE7">
      <w:pPr>
        <w:pStyle w:val="normal0"/>
        <w:numPr>
          <w:ilvl w:val="0"/>
          <w:numId w:val="30"/>
        </w:numPr>
        <w:pBdr>
          <w:top w:val="nil"/>
          <w:left w:val="nil"/>
          <w:bottom w:val="nil"/>
          <w:right w:val="nil"/>
          <w:between w:val="nil"/>
        </w:pBdr>
        <w:spacing w:line="240" w:lineRule="auto"/>
        <w:contextualSpacing/>
        <w:rPr>
          <w:b/>
        </w:rPr>
      </w:pPr>
      <w:r>
        <w:rPr>
          <w:b/>
        </w:rPr>
        <w:t>custodian</w:t>
      </w:r>
      <w:r>
        <w:t xml:space="preserve"> - instead of directly running an executable like VAS</w:t>
      </w:r>
      <w:r>
        <w:t>P, one can wrap the executable in custodian to detect and fix errors</w:t>
      </w:r>
    </w:p>
    <w:p w14:paraId="24125154" w14:textId="77777777" w:rsidR="002A250B" w:rsidRDefault="00DD7EE7" w:rsidP="00DD7EE7">
      <w:pPr>
        <w:pStyle w:val="normal0"/>
        <w:numPr>
          <w:ilvl w:val="0"/>
          <w:numId w:val="30"/>
        </w:numPr>
        <w:pBdr>
          <w:top w:val="nil"/>
          <w:left w:val="nil"/>
          <w:bottom w:val="nil"/>
          <w:right w:val="nil"/>
          <w:between w:val="nil"/>
        </w:pBdr>
        <w:spacing w:line="240" w:lineRule="auto"/>
        <w:contextualSpacing/>
        <w:rPr>
          <w:b/>
        </w:rPr>
      </w:pPr>
      <w:r>
        <w:rPr>
          <w:b/>
        </w:rPr>
        <w:t>atomate</w:t>
      </w:r>
      <w:r>
        <w:t xml:space="preserve"> - for quickly defining multiple types of materials science workflows</w:t>
      </w:r>
    </w:p>
    <w:p w14:paraId="6DC6DC14" w14:textId="77777777" w:rsidR="002A250B" w:rsidRDefault="00DD7EE7" w:rsidP="00DD7EE7">
      <w:pPr>
        <w:pStyle w:val="normal0"/>
        <w:numPr>
          <w:ilvl w:val="0"/>
          <w:numId w:val="30"/>
        </w:numPr>
        <w:pBdr>
          <w:top w:val="nil"/>
          <w:left w:val="nil"/>
          <w:bottom w:val="nil"/>
          <w:right w:val="nil"/>
          <w:between w:val="nil"/>
        </w:pBdr>
        <w:spacing w:line="240" w:lineRule="auto"/>
        <w:contextualSpacing/>
        <w:rPr>
          <w:b/>
        </w:rPr>
      </w:pPr>
      <w:r>
        <w:rPr>
          <w:b/>
        </w:rPr>
        <w:t>matminer</w:t>
      </w:r>
      <w:r>
        <w:t xml:space="preserve"> - for large data analysis and visualization</w:t>
      </w:r>
    </w:p>
    <w:p w14:paraId="00F5DFEF" w14:textId="77777777" w:rsidR="002A250B" w:rsidRDefault="002A250B" w:rsidP="00DD7EE7">
      <w:pPr>
        <w:pStyle w:val="normal0"/>
        <w:pBdr>
          <w:top w:val="nil"/>
          <w:left w:val="nil"/>
          <w:bottom w:val="nil"/>
          <w:right w:val="nil"/>
          <w:between w:val="nil"/>
        </w:pBdr>
        <w:spacing w:line="240" w:lineRule="auto"/>
      </w:pPr>
    </w:p>
    <w:p w14:paraId="739C8041" w14:textId="77777777" w:rsidR="002A250B" w:rsidRDefault="00DD7EE7" w:rsidP="00DD7EE7">
      <w:pPr>
        <w:pStyle w:val="normal0"/>
        <w:pBdr>
          <w:top w:val="nil"/>
          <w:left w:val="nil"/>
          <w:bottom w:val="nil"/>
          <w:right w:val="nil"/>
          <w:between w:val="nil"/>
        </w:pBdr>
        <w:spacing w:line="240" w:lineRule="auto"/>
      </w:pPr>
      <w:r>
        <w:t xml:space="preserve">We also heavily use the </w:t>
      </w:r>
      <w:r>
        <w:rPr>
          <w:b/>
        </w:rPr>
        <w:t>Materials Project</w:t>
      </w:r>
      <w:r>
        <w:t xml:space="preserve"> database.</w:t>
      </w:r>
    </w:p>
    <w:p w14:paraId="55F132CD" w14:textId="77777777" w:rsidR="002A250B" w:rsidRDefault="002A250B" w:rsidP="00DD7EE7">
      <w:pPr>
        <w:pStyle w:val="normal0"/>
        <w:pBdr>
          <w:top w:val="nil"/>
          <w:left w:val="nil"/>
          <w:bottom w:val="nil"/>
          <w:right w:val="nil"/>
          <w:between w:val="nil"/>
        </w:pBdr>
        <w:spacing w:line="240" w:lineRule="auto"/>
      </w:pPr>
    </w:p>
    <w:p w14:paraId="2136CB26" w14:textId="77777777" w:rsidR="002A250B" w:rsidRDefault="00DD7EE7" w:rsidP="00DD7EE7">
      <w:pPr>
        <w:pStyle w:val="normal0"/>
        <w:pBdr>
          <w:top w:val="nil"/>
          <w:left w:val="nil"/>
          <w:bottom w:val="nil"/>
          <w:right w:val="nil"/>
          <w:between w:val="nil"/>
        </w:pBdr>
        <w:spacing w:line="240" w:lineRule="auto"/>
      </w:pPr>
      <w:r>
        <w:t xml:space="preserve">To </w:t>
      </w:r>
      <w:r>
        <w:t>learn how to use the software stack, you can consult the documentation of the individual codebases as well as review the following resources:</w:t>
      </w:r>
    </w:p>
    <w:p w14:paraId="4E1C4121" w14:textId="77777777" w:rsidR="002A250B" w:rsidRDefault="00DD7EE7" w:rsidP="00DD7EE7">
      <w:pPr>
        <w:pStyle w:val="normal0"/>
        <w:numPr>
          <w:ilvl w:val="0"/>
          <w:numId w:val="5"/>
        </w:numPr>
        <w:pBdr>
          <w:top w:val="nil"/>
          <w:left w:val="nil"/>
          <w:bottom w:val="nil"/>
          <w:right w:val="nil"/>
          <w:between w:val="nil"/>
        </w:pBdr>
        <w:spacing w:line="240" w:lineRule="auto"/>
        <w:contextualSpacing/>
      </w:pPr>
      <w:r>
        <w:t xml:space="preserve">The 2016 Materials Project workshop (note that MatMethods is now called atomate): </w:t>
      </w:r>
      <w:r>
        <w:rPr>
          <w:b/>
          <w:i/>
        </w:rPr>
        <w:t>https://github.com/materialsproj</w:t>
      </w:r>
      <w:r>
        <w:rPr>
          <w:b/>
          <w:i/>
        </w:rPr>
        <w:t>ect/workshop-2016</w:t>
      </w:r>
    </w:p>
    <w:p w14:paraId="2CFB5E0A" w14:textId="77777777" w:rsidR="002A250B" w:rsidRDefault="00DD7EE7" w:rsidP="00DD7EE7">
      <w:pPr>
        <w:pStyle w:val="normal0"/>
        <w:numPr>
          <w:ilvl w:val="0"/>
          <w:numId w:val="5"/>
        </w:numPr>
        <w:pBdr>
          <w:top w:val="nil"/>
          <w:left w:val="nil"/>
          <w:bottom w:val="nil"/>
          <w:right w:val="nil"/>
          <w:between w:val="nil"/>
        </w:pBdr>
        <w:spacing w:line="240" w:lineRule="auto"/>
        <w:contextualSpacing/>
      </w:pPr>
      <w:r>
        <w:t>The 2014 Materials Virtual Lab presentations:</w:t>
      </w:r>
      <w:r>
        <w:br/>
      </w:r>
      <w:r>
        <w:rPr>
          <w:b/>
          <w:i/>
        </w:rPr>
        <w:t>https://materialsvirtuallab.org/software/</w:t>
      </w:r>
    </w:p>
    <w:p w14:paraId="42537150" w14:textId="77777777" w:rsidR="002A250B" w:rsidRDefault="00DD7EE7" w:rsidP="00DD7EE7">
      <w:pPr>
        <w:pStyle w:val="normal0"/>
        <w:numPr>
          <w:ilvl w:val="0"/>
          <w:numId w:val="5"/>
        </w:numPr>
        <w:pBdr>
          <w:top w:val="nil"/>
          <w:left w:val="nil"/>
          <w:bottom w:val="nil"/>
          <w:right w:val="nil"/>
          <w:between w:val="nil"/>
        </w:pBdr>
        <w:spacing w:line="240" w:lineRule="auto"/>
        <w:contextualSpacing/>
      </w:pPr>
      <w:r>
        <w:t>The Materials Project YouTube tutorials:</w:t>
      </w:r>
      <w:r>
        <w:br/>
      </w:r>
      <w:r>
        <w:rPr>
          <w:b/>
          <w:i/>
        </w:rPr>
        <w:t>https://www.youtube.com/user/MaterialsProject</w:t>
      </w:r>
    </w:p>
    <w:p w14:paraId="162ECF13" w14:textId="77777777" w:rsidR="002A250B" w:rsidRDefault="002A250B" w:rsidP="00DD7EE7">
      <w:pPr>
        <w:pStyle w:val="normal0"/>
        <w:pBdr>
          <w:top w:val="nil"/>
          <w:left w:val="nil"/>
          <w:bottom w:val="nil"/>
          <w:right w:val="nil"/>
          <w:between w:val="nil"/>
        </w:pBdr>
        <w:spacing w:line="240" w:lineRule="auto"/>
        <w:rPr>
          <w:b/>
        </w:rPr>
      </w:pPr>
    </w:p>
    <w:p w14:paraId="1CCACA8B" w14:textId="77777777" w:rsidR="002A250B" w:rsidRDefault="00DD7EE7" w:rsidP="00DD7EE7">
      <w:pPr>
        <w:pStyle w:val="Heading1"/>
        <w:pBdr>
          <w:top w:val="nil"/>
          <w:left w:val="nil"/>
          <w:bottom w:val="nil"/>
          <w:right w:val="nil"/>
          <w:between w:val="nil"/>
        </w:pBdr>
        <w:spacing w:line="240" w:lineRule="auto"/>
      </w:pPr>
      <w:bookmarkStart w:id="48" w:name="_s75bjrss4ws5" w:colFirst="0" w:colLast="0"/>
      <w:bookmarkEnd w:id="48"/>
      <w:r>
        <w:lastRenderedPageBreak/>
        <w:t>Resources for learning new topics</w:t>
      </w:r>
    </w:p>
    <w:p w14:paraId="2AC90AA4" w14:textId="77777777" w:rsidR="002A250B" w:rsidRDefault="00DD7EE7" w:rsidP="00DD7EE7">
      <w:pPr>
        <w:pStyle w:val="Heading2"/>
        <w:pBdr>
          <w:top w:val="nil"/>
          <w:left w:val="nil"/>
          <w:bottom w:val="nil"/>
          <w:right w:val="nil"/>
          <w:between w:val="nil"/>
        </w:pBdr>
        <w:spacing w:line="240" w:lineRule="auto"/>
      </w:pPr>
      <w:bookmarkStart w:id="49" w:name="_47ra5uo3kgru" w:colFirst="0" w:colLast="0"/>
      <w:bookmarkEnd w:id="49"/>
      <w:r>
        <w:t>Slack</w:t>
      </w:r>
    </w:p>
    <w:p w14:paraId="7DAA0EBD" w14:textId="77777777" w:rsidR="002A250B" w:rsidRDefault="00DD7EE7" w:rsidP="00DD7EE7">
      <w:pPr>
        <w:pStyle w:val="normal0"/>
        <w:pBdr>
          <w:top w:val="nil"/>
          <w:left w:val="nil"/>
          <w:bottom w:val="nil"/>
          <w:right w:val="nil"/>
          <w:between w:val="nil"/>
        </w:pBdr>
        <w:spacing w:line="240" w:lineRule="auto"/>
      </w:pPr>
      <w:r>
        <w:t>If you have a specific question, sometimes the easiest solution is to post it to the Slack group and crowdsource the answer.</w:t>
      </w:r>
    </w:p>
    <w:p w14:paraId="00046EB6" w14:textId="77777777" w:rsidR="002A250B" w:rsidRDefault="00DD7EE7" w:rsidP="00DD7EE7">
      <w:pPr>
        <w:pStyle w:val="Heading2"/>
        <w:pBdr>
          <w:top w:val="nil"/>
          <w:left w:val="nil"/>
          <w:bottom w:val="nil"/>
          <w:right w:val="nil"/>
          <w:between w:val="nil"/>
        </w:pBdr>
        <w:spacing w:line="240" w:lineRule="auto"/>
      </w:pPr>
      <w:bookmarkStart w:id="50" w:name="_m2lhzfelxmfy" w:colFirst="0" w:colLast="0"/>
      <w:bookmarkEnd w:id="50"/>
      <w:r>
        <w:t>Books: LBNL, UC Berkeley, public libraries, and the “group library”</w:t>
      </w:r>
    </w:p>
    <w:p w14:paraId="4517EDF2" w14:textId="77777777" w:rsidR="002A250B" w:rsidRDefault="00DD7EE7" w:rsidP="00DD7EE7">
      <w:pPr>
        <w:pStyle w:val="normal0"/>
        <w:pBdr>
          <w:top w:val="nil"/>
          <w:left w:val="nil"/>
          <w:bottom w:val="nil"/>
          <w:right w:val="nil"/>
          <w:between w:val="nil"/>
        </w:pBdr>
        <w:spacing w:line="240" w:lineRule="auto"/>
      </w:pPr>
      <w:r>
        <w:t>As an LBNL employee, you can get access to almost any book you’</w:t>
      </w:r>
      <w:r>
        <w:t>d like using various channels:</w:t>
      </w:r>
    </w:p>
    <w:p w14:paraId="42102EBD" w14:textId="77777777" w:rsidR="002A250B" w:rsidRDefault="00DD7EE7" w:rsidP="00DD7EE7">
      <w:pPr>
        <w:pStyle w:val="normal0"/>
        <w:numPr>
          <w:ilvl w:val="0"/>
          <w:numId w:val="49"/>
        </w:numPr>
        <w:pBdr>
          <w:top w:val="nil"/>
          <w:left w:val="nil"/>
          <w:bottom w:val="nil"/>
          <w:right w:val="nil"/>
          <w:between w:val="nil"/>
        </w:pBdr>
        <w:spacing w:line="240" w:lineRule="auto"/>
        <w:contextualSpacing/>
      </w:pPr>
      <w:r>
        <w:t>LBNL has its own library, but it is small and unlikely to contain the book you want.</w:t>
      </w:r>
    </w:p>
    <w:p w14:paraId="01DDD77D" w14:textId="77777777" w:rsidR="002A250B" w:rsidRDefault="00DD7EE7" w:rsidP="00DD7EE7">
      <w:pPr>
        <w:pStyle w:val="normal0"/>
        <w:numPr>
          <w:ilvl w:val="0"/>
          <w:numId w:val="49"/>
        </w:numPr>
        <w:pBdr>
          <w:top w:val="nil"/>
          <w:left w:val="nil"/>
          <w:bottom w:val="nil"/>
          <w:right w:val="nil"/>
          <w:between w:val="nil"/>
        </w:pBdr>
        <w:spacing w:line="240" w:lineRule="auto"/>
        <w:contextualSpacing/>
      </w:pPr>
      <w:r>
        <w:t>LBNL employees can borrow books from the UC Berkeley Library collection using your LBNL ID. You can even reserve the book online and have it</w:t>
      </w:r>
      <w:r>
        <w:t xml:space="preserve"> delivered to the LBNL library office in building 50, saving you a trip down to campus (this is what I do). Log in through  </w:t>
      </w:r>
      <w:r>
        <w:rPr>
          <w:b/>
          <w:i/>
        </w:rPr>
        <w:t>http://oskicat.berkeley.edu</w:t>
      </w:r>
      <w:r>
        <w:t xml:space="preserve"> via “My Oskicat” and choose the LBNL login option.</w:t>
      </w:r>
    </w:p>
    <w:p w14:paraId="36A08D2F" w14:textId="77777777" w:rsidR="002A250B" w:rsidRDefault="00DD7EE7" w:rsidP="00DD7EE7">
      <w:pPr>
        <w:pStyle w:val="normal0"/>
        <w:numPr>
          <w:ilvl w:val="0"/>
          <w:numId w:val="49"/>
        </w:numPr>
        <w:pBdr>
          <w:top w:val="nil"/>
          <w:left w:val="nil"/>
          <w:bottom w:val="nil"/>
          <w:right w:val="nil"/>
          <w:between w:val="nil"/>
        </w:pBdr>
        <w:spacing w:line="240" w:lineRule="auto"/>
        <w:contextualSpacing/>
      </w:pPr>
      <w:r>
        <w:t>Your local library (e.g., Berkeley Public Library) of</w:t>
      </w:r>
      <w:r>
        <w:t>ten participates in Interlibrary loans. For example, the “Link+” system at Berkeley Public Library connects to many other university libraries in the area. Again, you can have the items delivered to your local library. This service is extremely useful when</w:t>
      </w:r>
      <w:r>
        <w:t xml:space="preserve"> an item cannot be found at UC Berkeley or if that item has a long waiting list.</w:t>
      </w:r>
    </w:p>
    <w:p w14:paraId="48551573" w14:textId="77777777" w:rsidR="002A250B" w:rsidRDefault="00DD7EE7" w:rsidP="00DD7EE7">
      <w:pPr>
        <w:pStyle w:val="normal0"/>
        <w:numPr>
          <w:ilvl w:val="0"/>
          <w:numId w:val="49"/>
        </w:numPr>
        <w:pBdr>
          <w:top w:val="nil"/>
          <w:left w:val="nil"/>
          <w:bottom w:val="nil"/>
          <w:right w:val="nil"/>
          <w:between w:val="nil"/>
        </w:pBdr>
        <w:spacing w:line="240" w:lineRule="auto"/>
        <w:contextualSpacing/>
      </w:pPr>
      <w:r>
        <w:t xml:space="preserve">Our group has some technical books that you can loan. See </w:t>
      </w:r>
      <w:r>
        <w:rPr>
          <w:b/>
          <w:i/>
        </w:rPr>
        <w:t>Appendix K: Group library</w:t>
      </w:r>
      <w:r>
        <w:t>.</w:t>
      </w:r>
    </w:p>
    <w:p w14:paraId="0324B14D" w14:textId="77777777" w:rsidR="002A250B" w:rsidRDefault="00DD7EE7" w:rsidP="00DD7EE7">
      <w:pPr>
        <w:pStyle w:val="normal0"/>
        <w:pBdr>
          <w:top w:val="nil"/>
          <w:left w:val="nil"/>
          <w:bottom w:val="nil"/>
          <w:right w:val="nil"/>
          <w:between w:val="nil"/>
        </w:pBdr>
        <w:spacing w:line="240" w:lineRule="auto"/>
      </w:pPr>
      <w:r>
        <w:lastRenderedPageBreak/>
        <w:br/>
        <w:t>You can also purchase books with research funds.</w:t>
      </w:r>
    </w:p>
    <w:p w14:paraId="31B28641" w14:textId="77777777" w:rsidR="002A250B" w:rsidRDefault="00DD7EE7" w:rsidP="00DD7EE7">
      <w:pPr>
        <w:pStyle w:val="Heading2"/>
        <w:pBdr>
          <w:top w:val="nil"/>
          <w:left w:val="nil"/>
          <w:bottom w:val="nil"/>
          <w:right w:val="nil"/>
          <w:between w:val="nil"/>
        </w:pBdr>
        <w:spacing w:line="240" w:lineRule="auto"/>
        <w:rPr>
          <w:rFonts w:ascii="Rokkitt" w:eastAsia="Rokkitt" w:hAnsi="Rokkitt" w:cs="Rokkitt"/>
        </w:rPr>
      </w:pPr>
      <w:bookmarkStart w:id="51" w:name="_lc285osv7e74" w:colFirst="0" w:colLast="0"/>
      <w:bookmarkEnd w:id="51"/>
      <w:r>
        <w:t>Materials Science</w:t>
      </w:r>
    </w:p>
    <w:p w14:paraId="28D536B2"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16A0154C"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b/>
        </w:rPr>
      </w:pPr>
      <w:r>
        <w:rPr>
          <w:rFonts w:ascii="Rokkitt" w:eastAsia="Rokkitt" w:hAnsi="Rokkitt" w:cs="Rokkitt"/>
          <w:b/>
        </w:rPr>
        <w:t>- Richard Feynman</w:t>
      </w:r>
    </w:p>
    <w:p w14:paraId="165DB4CB" w14:textId="77777777" w:rsidR="002A250B" w:rsidRDefault="002A250B" w:rsidP="00DD7EE7">
      <w:pPr>
        <w:pStyle w:val="normal0"/>
        <w:pBdr>
          <w:top w:val="nil"/>
          <w:left w:val="nil"/>
          <w:bottom w:val="nil"/>
          <w:right w:val="nil"/>
          <w:between w:val="nil"/>
        </w:pBdr>
        <w:spacing w:line="240" w:lineRule="auto"/>
        <w:rPr>
          <w:rFonts w:ascii="Rokkitt" w:eastAsia="Rokkitt" w:hAnsi="Rokkitt" w:cs="Rokkitt"/>
          <w:b/>
        </w:rPr>
      </w:pPr>
    </w:p>
    <w:p w14:paraId="23ED7B5B" w14:textId="77777777" w:rsidR="002A250B" w:rsidRDefault="00DD7EE7" w:rsidP="00DD7EE7">
      <w:pPr>
        <w:pStyle w:val="normal0"/>
        <w:pBdr>
          <w:top w:val="nil"/>
          <w:left w:val="nil"/>
          <w:bottom w:val="nil"/>
          <w:right w:val="nil"/>
          <w:between w:val="nil"/>
        </w:pBdr>
        <w:spacing w:line="240" w:lineRule="auto"/>
      </w:pPr>
      <w:r>
        <w:t>It can be difficult to find resources that explain concepts in materials science clearly. Often, struggling through multiple attempts to understand a topic using several different resources in a patchwork and non-linear fashion is the only way forward. Tha</w:t>
      </w:r>
      <w:r>
        <w:t>t said, the resources listed below are particularly helpful.</w:t>
      </w:r>
    </w:p>
    <w:p w14:paraId="68A220F5" w14:textId="77777777" w:rsidR="002A250B" w:rsidRDefault="00DD7EE7" w:rsidP="00DD7EE7">
      <w:pPr>
        <w:pStyle w:val="Heading3"/>
        <w:pBdr>
          <w:top w:val="nil"/>
          <w:left w:val="nil"/>
          <w:bottom w:val="nil"/>
          <w:right w:val="nil"/>
          <w:between w:val="nil"/>
        </w:pBdr>
        <w:spacing w:line="240" w:lineRule="auto"/>
      </w:pPr>
      <w:bookmarkStart w:id="52" w:name="_lhwiho90cger" w:colFirst="0" w:colLast="0"/>
      <w:bookmarkEnd w:id="52"/>
      <w:r>
        <w:t>Density functional theory</w:t>
      </w:r>
    </w:p>
    <w:p w14:paraId="2ED73B1C" w14:textId="77777777" w:rsidR="002A250B" w:rsidRDefault="00DD7EE7" w:rsidP="00DD7EE7">
      <w:pPr>
        <w:pStyle w:val="normal0"/>
        <w:pBdr>
          <w:top w:val="nil"/>
          <w:left w:val="nil"/>
          <w:bottom w:val="nil"/>
          <w:right w:val="nil"/>
          <w:between w:val="nil"/>
        </w:pBdr>
        <w:spacing w:line="240" w:lineRule="auto"/>
      </w:pPr>
      <w:r>
        <w:t>For beginners to density functional theory, I would recommend the book “</w:t>
      </w:r>
      <w:r>
        <w:rPr>
          <w:b/>
          <w:i/>
        </w:rPr>
        <w:t>Density Functional Theory: A Practical Introduction</w:t>
      </w:r>
      <w:r>
        <w:t>”, which truly achieves what it states by providing physical insights and relevant information rather than just list equations. A copy is available within the group.</w:t>
      </w:r>
    </w:p>
    <w:p w14:paraId="12036E6D" w14:textId="77777777" w:rsidR="002A250B" w:rsidRDefault="002A250B" w:rsidP="00DD7EE7">
      <w:pPr>
        <w:pStyle w:val="normal0"/>
        <w:pBdr>
          <w:top w:val="nil"/>
          <w:left w:val="nil"/>
          <w:bottom w:val="nil"/>
          <w:right w:val="nil"/>
          <w:between w:val="nil"/>
        </w:pBdr>
        <w:spacing w:line="240" w:lineRule="auto"/>
      </w:pPr>
    </w:p>
    <w:p w14:paraId="28B0097D" w14:textId="77777777" w:rsidR="002A250B" w:rsidRDefault="00DD7EE7" w:rsidP="00DD7EE7">
      <w:pPr>
        <w:pStyle w:val="normal0"/>
        <w:pBdr>
          <w:top w:val="nil"/>
          <w:left w:val="nil"/>
          <w:bottom w:val="nil"/>
          <w:right w:val="nil"/>
          <w:between w:val="nil"/>
        </w:pBdr>
        <w:spacing w:line="240" w:lineRule="auto"/>
      </w:pPr>
      <w:r>
        <w:t>If you are interested to explore applications of density functional theory, you might try</w:t>
      </w:r>
      <w:r>
        <w:t xml:space="preserve"> the E-book from Professor John Kitchin:</w:t>
      </w:r>
    </w:p>
    <w:p w14:paraId="0468DB9A" w14:textId="77777777" w:rsidR="002A250B" w:rsidRDefault="00DD7EE7" w:rsidP="00DD7EE7">
      <w:pPr>
        <w:pStyle w:val="normal0"/>
        <w:pBdr>
          <w:top w:val="nil"/>
          <w:left w:val="nil"/>
          <w:bottom w:val="nil"/>
          <w:right w:val="nil"/>
          <w:between w:val="nil"/>
        </w:pBdr>
        <w:spacing w:line="240" w:lineRule="auto"/>
        <w:rPr>
          <w:b/>
          <w:i/>
        </w:rPr>
      </w:pPr>
      <w:r>
        <w:rPr>
          <w:b/>
          <w:i/>
        </w:rPr>
        <w:t>https://github.com/jkitchin/dft-book</w:t>
      </w:r>
    </w:p>
    <w:p w14:paraId="45BD5898" w14:textId="77777777" w:rsidR="002A250B" w:rsidRDefault="00DD7EE7" w:rsidP="00DD7EE7">
      <w:pPr>
        <w:pStyle w:val="normal0"/>
        <w:pBdr>
          <w:top w:val="nil"/>
          <w:left w:val="nil"/>
          <w:bottom w:val="nil"/>
          <w:right w:val="nil"/>
          <w:between w:val="nil"/>
        </w:pBdr>
        <w:spacing w:line="240" w:lineRule="auto"/>
      </w:pPr>
      <w:r>
        <w:t>Note that this book has chosen to use the Atomic Simulation Environment (ASE) to set up simulations rather than the pymatgen code that we prefer, but that is a minor point.</w:t>
      </w:r>
    </w:p>
    <w:p w14:paraId="0BFC9B29" w14:textId="77777777" w:rsidR="002A250B" w:rsidRDefault="002A250B" w:rsidP="00DD7EE7">
      <w:pPr>
        <w:pStyle w:val="normal0"/>
        <w:pBdr>
          <w:top w:val="nil"/>
          <w:left w:val="nil"/>
          <w:bottom w:val="nil"/>
          <w:right w:val="nil"/>
          <w:between w:val="nil"/>
        </w:pBdr>
        <w:spacing w:line="240" w:lineRule="auto"/>
      </w:pPr>
    </w:p>
    <w:p w14:paraId="74D9227F" w14:textId="77777777" w:rsidR="002A250B" w:rsidRDefault="00DD7EE7" w:rsidP="00DD7EE7">
      <w:pPr>
        <w:pStyle w:val="normal0"/>
        <w:pBdr>
          <w:top w:val="nil"/>
          <w:left w:val="nil"/>
          <w:bottom w:val="nil"/>
          <w:right w:val="nil"/>
          <w:between w:val="nil"/>
        </w:pBdr>
        <w:spacing w:line="240" w:lineRule="auto"/>
      </w:pPr>
      <w:r>
        <w:lastRenderedPageBreak/>
        <w:t>Fina</w:t>
      </w:r>
      <w:r>
        <w:t>lly, for specific calculations with VASP, there are resources online from a 2016 workshop conducted at LBNL, including videos and training materials:</w:t>
      </w:r>
    </w:p>
    <w:p w14:paraId="490D6197" w14:textId="77777777" w:rsidR="002A250B" w:rsidRDefault="00DD7EE7" w:rsidP="00DD7EE7">
      <w:pPr>
        <w:pStyle w:val="normal0"/>
        <w:pBdr>
          <w:top w:val="nil"/>
          <w:left w:val="nil"/>
          <w:bottom w:val="nil"/>
          <w:right w:val="nil"/>
          <w:between w:val="nil"/>
        </w:pBdr>
        <w:spacing w:line="240" w:lineRule="auto"/>
        <w:rPr>
          <w:b/>
          <w:i/>
        </w:rPr>
      </w:pPr>
      <w:r>
        <w:rPr>
          <w:b/>
          <w:i/>
        </w:rPr>
        <w:t>http://www.nersc.gov/users/training/events/3-day-vasp-workshop/</w:t>
      </w:r>
    </w:p>
    <w:p w14:paraId="2165B6A6" w14:textId="77777777" w:rsidR="002A250B" w:rsidRDefault="00DD7EE7" w:rsidP="00DD7EE7">
      <w:pPr>
        <w:pStyle w:val="normal0"/>
        <w:pBdr>
          <w:top w:val="nil"/>
          <w:left w:val="nil"/>
          <w:bottom w:val="nil"/>
          <w:right w:val="nil"/>
          <w:between w:val="nil"/>
        </w:pBdr>
        <w:spacing w:line="240" w:lineRule="auto"/>
        <w:rPr>
          <w:b/>
          <w:i/>
        </w:rPr>
      </w:pPr>
      <w:r>
        <w:rPr>
          <w:b/>
          <w:i/>
        </w:rPr>
        <w:t>http://cms.mpi.univie.ac.at/wiki/index.php</w:t>
      </w:r>
      <w:r>
        <w:rPr>
          <w:b/>
          <w:i/>
        </w:rPr>
        <w:t>/NERSC_Berkeley_2016</w:t>
      </w:r>
    </w:p>
    <w:p w14:paraId="561CBB25" w14:textId="77777777" w:rsidR="002A250B" w:rsidRDefault="00DD7EE7" w:rsidP="00DD7EE7">
      <w:pPr>
        <w:pStyle w:val="Heading3"/>
        <w:pBdr>
          <w:top w:val="nil"/>
          <w:left w:val="nil"/>
          <w:bottom w:val="nil"/>
          <w:right w:val="nil"/>
          <w:between w:val="nil"/>
        </w:pBdr>
        <w:spacing w:line="240" w:lineRule="auto"/>
      </w:pPr>
      <w:bookmarkStart w:id="53" w:name="_enldgxw8jlw" w:colFirst="0" w:colLast="0"/>
      <w:bookmarkEnd w:id="53"/>
      <w:r>
        <w:t>General materials science topics</w:t>
      </w:r>
    </w:p>
    <w:p w14:paraId="2744672A" w14:textId="77777777" w:rsidR="002A250B" w:rsidRDefault="00DD7EE7" w:rsidP="00DD7EE7">
      <w:pPr>
        <w:pStyle w:val="normal0"/>
        <w:pBdr>
          <w:top w:val="nil"/>
          <w:left w:val="nil"/>
          <w:bottom w:val="nil"/>
          <w:right w:val="nil"/>
          <w:between w:val="nil"/>
        </w:pBdr>
        <w:spacing w:line="240" w:lineRule="auto"/>
      </w:pPr>
      <w:r>
        <w:t>To gain a quick introduction to many topics in materials science, you might try the (horribly-named) web site from the University of Cambridge: Dissemination of IT for the Promotion of Materials Science</w:t>
      </w:r>
      <w:r>
        <w:t xml:space="preserve"> (DoITPoMS):</w:t>
      </w:r>
    </w:p>
    <w:p w14:paraId="06367F3E" w14:textId="77777777" w:rsidR="002A250B" w:rsidRDefault="00DD7EE7" w:rsidP="00DD7EE7">
      <w:pPr>
        <w:pStyle w:val="normal0"/>
        <w:pBdr>
          <w:top w:val="nil"/>
          <w:left w:val="nil"/>
          <w:bottom w:val="nil"/>
          <w:right w:val="nil"/>
          <w:between w:val="nil"/>
        </w:pBdr>
        <w:spacing w:line="240" w:lineRule="auto"/>
      </w:pPr>
      <w:r>
        <w:rPr>
          <w:b/>
          <w:i/>
        </w:rPr>
        <w:t>https://www.doitpoms.ac.uk</w:t>
      </w:r>
    </w:p>
    <w:p w14:paraId="73BC1DD9" w14:textId="77777777" w:rsidR="002A250B" w:rsidRDefault="00DD7EE7" w:rsidP="00DD7EE7">
      <w:pPr>
        <w:pStyle w:val="normal0"/>
        <w:pBdr>
          <w:top w:val="nil"/>
          <w:left w:val="nil"/>
          <w:bottom w:val="nil"/>
          <w:right w:val="nil"/>
          <w:between w:val="nil"/>
        </w:pBdr>
        <w:spacing w:line="240" w:lineRule="auto"/>
      </w:pPr>
      <w:r>
        <w:t>The explanations in this site are very basic, but what they do cover is well-explained and incorporates helpful visuals. Although you won’t ever master a topic from this site, it is often a good starting point that c</w:t>
      </w:r>
      <w:r>
        <w:t>an help you unlock a more intermediate resource.</w:t>
      </w:r>
    </w:p>
    <w:p w14:paraId="12D2141B" w14:textId="77777777" w:rsidR="002A250B" w:rsidRDefault="002A250B" w:rsidP="00DD7EE7">
      <w:pPr>
        <w:pStyle w:val="normal0"/>
        <w:pBdr>
          <w:top w:val="nil"/>
          <w:left w:val="nil"/>
          <w:bottom w:val="nil"/>
          <w:right w:val="nil"/>
          <w:between w:val="nil"/>
        </w:pBdr>
        <w:spacing w:line="240" w:lineRule="auto"/>
      </w:pPr>
    </w:p>
    <w:p w14:paraId="205A1678" w14:textId="77777777" w:rsidR="002A250B" w:rsidRDefault="00DD7EE7" w:rsidP="00DD7EE7">
      <w:pPr>
        <w:pStyle w:val="normal0"/>
        <w:pBdr>
          <w:top w:val="nil"/>
          <w:left w:val="nil"/>
          <w:bottom w:val="nil"/>
          <w:right w:val="nil"/>
          <w:between w:val="nil"/>
        </w:pBdr>
        <w:spacing w:line="240" w:lineRule="auto"/>
      </w:pPr>
      <w:r>
        <w:t>There are also some nice chapters in the following e-book:</w:t>
      </w:r>
    </w:p>
    <w:p w14:paraId="3B1CB816" w14:textId="77777777" w:rsidR="002A250B" w:rsidRDefault="00DD7EE7" w:rsidP="00DD7EE7">
      <w:pPr>
        <w:pStyle w:val="normal0"/>
        <w:pBdr>
          <w:top w:val="nil"/>
          <w:left w:val="nil"/>
          <w:bottom w:val="nil"/>
          <w:right w:val="nil"/>
          <w:between w:val="nil"/>
        </w:pBdr>
        <w:spacing w:line="240" w:lineRule="auto"/>
      </w:pPr>
      <w:r>
        <w:rPr>
          <w:b/>
          <w:i/>
        </w:rPr>
        <w:t>https://en.wikibooks.org/wiki/Introduction_to_Inorganic_Chemistry</w:t>
      </w:r>
    </w:p>
    <w:p w14:paraId="57CEEA33" w14:textId="77777777" w:rsidR="002A250B" w:rsidRDefault="00DD7EE7" w:rsidP="00DD7EE7">
      <w:pPr>
        <w:pStyle w:val="normal0"/>
        <w:pBdr>
          <w:top w:val="nil"/>
          <w:left w:val="nil"/>
          <w:bottom w:val="nil"/>
          <w:right w:val="nil"/>
          <w:between w:val="nil"/>
        </w:pBdr>
        <w:spacing w:line="240" w:lineRule="auto"/>
      </w:pPr>
      <w:r>
        <w:t>For example, Chapter 5 has a nice rundown of common crystal structures.</w:t>
      </w:r>
    </w:p>
    <w:p w14:paraId="37FB87EF" w14:textId="77777777" w:rsidR="002A250B" w:rsidRDefault="00DD7EE7" w:rsidP="00DD7EE7">
      <w:pPr>
        <w:pStyle w:val="Heading3"/>
        <w:pBdr>
          <w:top w:val="nil"/>
          <w:left w:val="nil"/>
          <w:bottom w:val="nil"/>
          <w:right w:val="nil"/>
          <w:between w:val="nil"/>
        </w:pBdr>
        <w:spacing w:line="240" w:lineRule="auto"/>
      </w:pPr>
      <w:bookmarkStart w:id="54" w:name="_no33g6gk97h0" w:colFirst="0" w:colLast="0"/>
      <w:bookmarkEnd w:id="54"/>
      <w:r>
        <w:t>Online to</w:t>
      </w:r>
      <w:r>
        <w:t>ols</w:t>
      </w:r>
    </w:p>
    <w:p w14:paraId="479ABAC2" w14:textId="77777777" w:rsidR="002A250B" w:rsidRDefault="00DD7EE7" w:rsidP="00DD7EE7">
      <w:pPr>
        <w:pStyle w:val="normal0"/>
        <w:pBdr>
          <w:top w:val="nil"/>
          <w:left w:val="nil"/>
          <w:bottom w:val="nil"/>
          <w:right w:val="nil"/>
          <w:between w:val="nil"/>
        </w:pBdr>
        <w:spacing w:line="240" w:lineRule="auto"/>
        <w:rPr>
          <w:b/>
          <w:i/>
        </w:rPr>
      </w:pPr>
      <w:r>
        <w:t xml:space="preserve">A nice tool for visualizing phonon modes is: </w:t>
      </w:r>
      <w:r>
        <w:rPr>
          <w:b/>
          <w:i/>
        </w:rPr>
        <w:t>http://henriquemiranda.github.io/phononwebsite/phonon.html</w:t>
      </w:r>
    </w:p>
    <w:p w14:paraId="15FB83A3" w14:textId="77777777" w:rsidR="002A250B" w:rsidRDefault="00DD7EE7" w:rsidP="00DD7EE7">
      <w:pPr>
        <w:pStyle w:val="Heading2"/>
        <w:pBdr>
          <w:top w:val="nil"/>
          <w:left w:val="nil"/>
          <w:bottom w:val="nil"/>
          <w:right w:val="nil"/>
          <w:between w:val="nil"/>
        </w:pBdr>
        <w:spacing w:line="240" w:lineRule="auto"/>
      </w:pPr>
      <w:bookmarkStart w:id="55" w:name="_xjo0n6x8kw8f" w:colFirst="0" w:colLast="0"/>
      <w:bookmarkEnd w:id="55"/>
      <w:r>
        <w:lastRenderedPageBreak/>
        <w:t>Computer programming</w:t>
      </w:r>
    </w:p>
    <w:p w14:paraId="6CF5D1EA" w14:textId="77777777" w:rsidR="002A250B" w:rsidRDefault="00DD7EE7" w:rsidP="00DD7EE7">
      <w:pPr>
        <w:pStyle w:val="normal0"/>
        <w:pBdr>
          <w:top w:val="nil"/>
          <w:left w:val="nil"/>
          <w:bottom w:val="nil"/>
          <w:right w:val="nil"/>
          <w:between w:val="nil"/>
        </w:pBdr>
        <w:spacing w:line="240" w:lineRule="auto"/>
      </w:pPr>
      <w:r>
        <w:t xml:space="preserve">Note that there are usually many excellent resources to choose from when learning computer science topics. You usually have the flexibility of choosing to learn from a book, a video series, or even interactive tutorials like </w:t>
      </w:r>
      <w:r>
        <w:rPr>
          <w:b/>
          <w:i/>
        </w:rPr>
        <w:t>www.learnpython.org</w:t>
      </w:r>
      <w:r>
        <w:t>. Use the li</w:t>
      </w:r>
      <w:r>
        <w:t>st below as potential starting points, but there exist many other high-quality alternatives you can find on your own and may be even better-suited to your needs.</w:t>
      </w:r>
    </w:p>
    <w:p w14:paraId="2D82E5B6" w14:textId="77777777" w:rsidR="002A250B" w:rsidRDefault="00DD7EE7" w:rsidP="00DD7EE7">
      <w:pPr>
        <w:pStyle w:val="Heading3"/>
        <w:pBdr>
          <w:top w:val="nil"/>
          <w:left w:val="nil"/>
          <w:bottom w:val="nil"/>
          <w:right w:val="nil"/>
          <w:between w:val="nil"/>
        </w:pBdr>
        <w:spacing w:line="240" w:lineRule="auto"/>
      </w:pPr>
      <w:bookmarkStart w:id="56" w:name="_16ulxofbf14" w:colFirst="0" w:colLast="0"/>
      <w:bookmarkEnd w:id="56"/>
      <w:r>
        <w:t>Python</w:t>
      </w:r>
    </w:p>
    <w:p w14:paraId="11B33995" w14:textId="77777777" w:rsidR="002A250B" w:rsidRDefault="00DD7EE7" w:rsidP="00DD7EE7">
      <w:pPr>
        <w:pStyle w:val="normal0"/>
        <w:pBdr>
          <w:top w:val="nil"/>
          <w:left w:val="nil"/>
          <w:bottom w:val="nil"/>
          <w:right w:val="nil"/>
          <w:between w:val="nil"/>
        </w:pBdr>
        <w:spacing w:line="240" w:lineRule="auto"/>
      </w:pPr>
      <w:r>
        <w:t>For pure beginners to Python, you might try the book “</w:t>
      </w:r>
      <w:r>
        <w:rPr>
          <w:b/>
          <w:i/>
        </w:rPr>
        <w:t>Head First Python</w:t>
      </w:r>
      <w:r>
        <w:t>”. It is a fun a</w:t>
      </w:r>
      <w:r>
        <w:t xml:space="preserve">nd easy introduction to Python. Beginners that know a little but not a lot of Python can also look at </w:t>
      </w:r>
      <w:r>
        <w:rPr>
          <w:b/>
          <w:i/>
        </w:rPr>
        <w:t>“How to Make Mistakes in Python”</w:t>
      </w:r>
      <w:r>
        <w:t xml:space="preserve"> (ebook). For intermediate programmers, you might try </w:t>
      </w:r>
      <w:r>
        <w:rPr>
          <w:b/>
          <w:i/>
        </w:rPr>
        <w:t xml:space="preserve">“20 Python Libraries You Aren’t Using (But Should)”  </w:t>
      </w:r>
      <w:r>
        <w:t>(ebook). For ad</w:t>
      </w:r>
      <w:r>
        <w:t>vanced programmers, you might try “</w:t>
      </w:r>
      <w:r>
        <w:rPr>
          <w:b/>
          <w:i/>
        </w:rPr>
        <w:t>Expert Python Programming</w:t>
      </w:r>
      <w:r>
        <w:t>”.</w:t>
      </w:r>
    </w:p>
    <w:p w14:paraId="23B4C107" w14:textId="77777777" w:rsidR="002A250B" w:rsidRDefault="00DD7EE7" w:rsidP="00DD7EE7">
      <w:pPr>
        <w:pStyle w:val="Heading3"/>
        <w:pBdr>
          <w:top w:val="nil"/>
          <w:left w:val="nil"/>
          <w:bottom w:val="nil"/>
          <w:right w:val="nil"/>
          <w:between w:val="nil"/>
        </w:pBdr>
        <w:spacing w:line="240" w:lineRule="auto"/>
      </w:pPr>
      <w:bookmarkStart w:id="57" w:name="_fk2zi0t0bf6z" w:colFirst="0" w:colLast="0"/>
      <w:bookmarkEnd w:id="57"/>
      <w:r>
        <w:t>Data mining and Data Analysis</w:t>
      </w:r>
    </w:p>
    <w:p w14:paraId="685DF059" w14:textId="77777777" w:rsidR="002A250B" w:rsidRDefault="00DD7EE7" w:rsidP="00DD7EE7">
      <w:pPr>
        <w:pStyle w:val="normal0"/>
        <w:pBdr>
          <w:top w:val="nil"/>
          <w:left w:val="nil"/>
          <w:bottom w:val="nil"/>
          <w:right w:val="nil"/>
          <w:between w:val="nil"/>
        </w:pBdr>
        <w:spacing w:line="240" w:lineRule="auto"/>
      </w:pPr>
      <w:r>
        <w:t>For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w:t>
      </w:r>
      <w:r>
        <w:t>n Markham, an educator at Data School. These videos also do a good job of pointing you to supplementary material:</w:t>
      </w:r>
    </w:p>
    <w:p w14:paraId="76DA791F" w14:textId="77777777" w:rsidR="002A250B" w:rsidRDefault="00DD7EE7" w:rsidP="00DD7EE7">
      <w:pPr>
        <w:pStyle w:val="normal0"/>
        <w:pBdr>
          <w:top w:val="nil"/>
          <w:left w:val="nil"/>
          <w:bottom w:val="nil"/>
          <w:right w:val="nil"/>
          <w:between w:val="nil"/>
        </w:pBdr>
        <w:spacing w:line="240" w:lineRule="auto"/>
        <w:rPr>
          <w:b/>
          <w:i/>
        </w:rPr>
      </w:pPr>
      <w:r>
        <w:rPr>
          <w:b/>
          <w:i/>
        </w:rPr>
        <w:t>https://www.youtube.com/user/dataschool</w:t>
      </w:r>
    </w:p>
    <w:p w14:paraId="36657E97" w14:textId="77777777" w:rsidR="002A250B" w:rsidRDefault="00DD7EE7" w:rsidP="00DD7EE7">
      <w:pPr>
        <w:pStyle w:val="normal0"/>
        <w:pBdr>
          <w:top w:val="nil"/>
          <w:left w:val="nil"/>
          <w:bottom w:val="nil"/>
          <w:right w:val="nil"/>
          <w:between w:val="nil"/>
        </w:pBdr>
        <w:spacing w:line="240" w:lineRule="auto"/>
        <w:rPr>
          <w:b/>
          <w:i/>
        </w:rPr>
      </w:pPr>
      <w:r>
        <w:rPr>
          <w:b/>
          <w:i/>
        </w:rPr>
        <w:t>https://github.com/justmarkham</w:t>
      </w:r>
    </w:p>
    <w:p w14:paraId="6EB64915" w14:textId="77777777" w:rsidR="002A250B" w:rsidRDefault="002A250B" w:rsidP="00DD7EE7">
      <w:pPr>
        <w:pStyle w:val="normal0"/>
        <w:pBdr>
          <w:top w:val="nil"/>
          <w:left w:val="nil"/>
          <w:bottom w:val="nil"/>
          <w:right w:val="nil"/>
          <w:between w:val="nil"/>
        </w:pBdr>
        <w:spacing w:line="240" w:lineRule="auto"/>
      </w:pPr>
    </w:p>
    <w:p w14:paraId="621EAFDA" w14:textId="77777777" w:rsidR="002A250B" w:rsidRDefault="00DD7EE7" w:rsidP="00DD7EE7">
      <w:pPr>
        <w:pStyle w:val="normal0"/>
        <w:pBdr>
          <w:top w:val="nil"/>
          <w:left w:val="nil"/>
          <w:bottom w:val="nil"/>
          <w:right w:val="nil"/>
          <w:between w:val="nil"/>
        </w:pBdr>
        <w:spacing w:line="240" w:lineRule="auto"/>
      </w:pPr>
      <w:r>
        <w:t>You might also try the book “</w:t>
      </w:r>
      <w:r>
        <w:rPr>
          <w:b/>
          <w:i/>
        </w:rPr>
        <w:t>Python for Data Science For Dummies</w:t>
      </w:r>
      <w:r>
        <w:t>” (ple</w:t>
      </w:r>
      <w:r>
        <w:t>ase note: this is different than “</w:t>
      </w:r>
      <w:r>
        <w:rPr>
          <w:i/>
        </w:rPr>
        <w:t>Data Science for Dummies</w:t>
      </w:r>
      <w:r>
        <w:t>”).</w:t>
      </w:r>
    </w:p>
    <w:p w14:paraId="4E4D1689" w14:textId="77777777" w:rsidR="002A250B" w:rsidRDefault="002A250B" w:rsidP="00DD7EE7">
      <w:pPr>
        <w:pStyle w:val="normal0"/>
        <w:pBdr>
          <w:top w:val="nil"/>
          <w:left w:val="nil"/>
          <w:bottom w:val="nil"/>
          <w:right w:val="nil"/>
          <w:between w:val="nil"/>
        </w:pBdr>
        <w:spacing w:line="240" w:lineRule="auto"/>
      </w:pPr>
    </w:p>
    <w:p w14:paraId="7E666586" w14:textId="77777777" w:rsidR="002A250B" w:rsidRDefault="00DD7EE7" w:rsidP="00DD7EE7">
      <w:pPr>
        <w:pStyle w:val="normal0"/>
        <w:pBdr>
          <w:top w:val="nil"/>
          <w:left w:val="nil"/>
          <w:bottom w:val="nil"/>
          <w:right w:val="nil"/>
          <w:between w:val="nil"/>
        </w:pBdr>
        <w:spacing w:line="240" w:lineRule="auto"/>
      </w:pPr>
      <w:r>
        <w:lastRenderedPageBreak/>
        <w:t xml:space="preserve">For a more materials-centric view, you can try working your way through the </w:t>
      </w:r>
      <w:r>
        <w:rPr>
          <w:i/>
        </w:rPr>
        <w:t>Machine Learning In Materials tutorial</w:t>
      </w:r>
      <w:r>
        <w:t xml:space="preserve"> in the Appendix of this handbook.</w:t>
      </w:r>
    </w:p>
    <w:p w14:paraId="3951CB21" w14:textId="77777777" w:rsidR="002A250B" w:rsidRDefault="002A250B" w:rsidP="00DD7EE7">
      <w:pPr>
        <w:pStyle w:val="normal0"/>
        <w:pBdr>
          <w:top w:val="nil"/>
          <w:left w:val="nil"/>
          <w:bottom w:val="nil"/>
          <w:right w:val="nil"/>
          <w:between w:val="nil"/>
        </w:pBdr>
        <w:spacing w:line="240" w:lineRule="auto"/>
      </w:pPr>
    </w:p>
    <w:p w14:paraId="11EA77CC" w14:textId="77777777" w:rsidR="002A250B" w:rsidRDefault="00DD7EE7" w:rsidP="00DD7EE7">
      <w:pPr>
        <w:pStyle w:val="normal0"/>
        <w:pBdr>
          <w:top w:val="nil"/>
          <w:left w:val="nil"/>
          <w:bottom w:val="nil"/>
          <w:right w:val="nil"/>
          <w:between w:val="nil"/>
        </w:pBdr>
        <w:spacing w:line="240" w:lineRule="auto"/>
      </w:pPr>
      <w:r>
        <w:t>A very comprehensive set of suggestions for further resources is listed here:</w:t>
      </w:r>
    </w:p>
    <w:p w14:paraId="6B029989" w14:textId="77777777" w:rsidR="002A250B" w:rsidRDefault="00DD7EE7" w:rsidP="00DD7EE7">
      <w:pPr>
        <w:pStyle w:val="normal0"/>
        <w:pBdr>
          <w:top w:val="nil"/>
          <w:left w:val="nil"/>
          <w:bottom w:val="nil"/>
          <w:right w:val="nil"/>
          <w:between w:val="nil"/>
        </w:pBdr>
        <w:spacing w:line="240" w:lineRule="auto"/>
        <w:rPr>
          <w:b/>
          <w:i/>
        </w:rPr>
      </w:pPr>
      <w:r>
        <w:rPr>
          <w:b/>
          <w:i/>
        </w:rPr>
        <w:t>http://bit.ly/2jHXIVJ</w:t>
      </w:r>
    </w:p>
    <w:p w14:paraId="5DC90119" w14:textId="77777777" w:rsidR="002A250B" w:rsidRDefault="00DD7EE7" w:rsidP="00DD7EE7">
      <w:pPr>
        <w:pStyle w:val="Heading3"/>
        <w:pBdr>
          <w:top w:val="nil"/>
          <w:left w:val="nil"/>
          <w:bottom w:val="nil"/>
          <w:right w:val="nil"/>
          <w:between w:val="nil"/>
        </w:pBdr>
        <w:spacing w:line="240" w:lineRule="auto"/>
      </w:pPr>
      <w:bookmarkStart w:id="58" w:name="_sbrp1pj0e88z" w:colFirst="0" w:colLast="0"/>
      <w:bookmarkEnd w:id="58"/>
      <w:r>
        <w:t>MongoDb</w:t>
      </w:r>
    </w:p>
    <w:p w14:paraId="033BFE51" w14:textId="77777777" w:rsidR="002A250B" w:rsidRDefault="00DD7EE7" w:rsidP="00DD7EE7">
      <w:pPr>
        <w:pStyle w:val="normal0"/>
        <w:pBdr>
          <w:top w:val="nil"/>
          <w:left w:val="nil"/>
          <w:bottom w:val="nil"/>
          <w:right w:val="nil"/>
          <w:between w:val="nil"/>
        </w:pBdr>
        <w:spacing w:line="240" w:lineRule="auto"/>
      </w:pPr>
      <w:r>
        <w:t>A (now somewhat old, but still clear) resource for beginning to use MongoDb is the “</w:t>
      </w:r>
      <w:r>
        <w:rPr>
          <w:i/>
        </w:rPr>
        <w:t>The Little MongoDB Book</w:t>
      </w:r>
      <w:r>
        <w:t>”:</w:t>
      </w:r>
    </w:p>
    <w:p w14:paraId="2F9821EC" w14:textId="77777777" w:rsidR="002A250B" w:rsidRDefault="00DD7EE7" w:rsidP="00DD7EE7">
      <w:pPr>
        <w:pStyle w:val="normal0"/>
        <w:pBdr>
          <w:top w:val="nil"/>
          <w:left w:val="nil"/>
          <w:bottom w:val="nil"/>
          <w:right w:val="nil"/>
          <w:between w:val="nil"/>
        </w:pBdr>
        <w:spacing w:line="240" w:lineRule="auto"/>
        <w:rPr>
          <w:b/>
        </w:rPr>
      </w:pPr>
      <w:r>
        <w:rPr>
          <w:b/>
          <w:i/>
        </w:rPr>
        <w:t>https://github.com/karlseguin/the-little-mongodb-book</w:t>
      </w:r>
    </w:p>
    <w:p w14:paraId="7A5A32ED" w14:textId="77777777" w:rsidR="002A250B" w:rsidRDefault="00DD7EE7" w:rsidP="00DD7EE7">
      <w:pPr>
        <w:pStyle w:val="normal0"/>
        <w:pBdr>
          <w:top w:val="nil"/>
          <w:left w:val="nil"/>
          <w:bottom w:val="nil"/>
          <w:right w:val="nil"/>
          <w:between w:val="nil"/>
        </w:pBdr>
        <w:spacing w:line="240" w:lineRule="auto"/>
        <w:rPr>
          <w:b/>
          <w:i/>
        </w:rPr>
      </w:pPr>
      <w:r>
        <w:t>There is also an extensive library of webinars on MongoDb on their official web site.</w:t>
      </w:r>
    </w:p>
    <w:p w14:paraId="716096EB" w14:textId="77777777" w:rsidR="002A250B" w:rsidRDefault="00DD7EE7" w:rsidP="00DD7EE7">
      <w:pPr>
        <w:pStyle w:val="Heading2"/>
        <w:spacing w:line="240" w:lineRule="auto"/>
      </w:pPr>
      <w:bookmarkStart w:id="59" w:name="_iusyxq2r92jz" w:colFirst="0" w:colLast="0"/>
      <w:bookmarkEnd w:id="59"/>
      <w:r>
        <w:t>Professional skills: writing papers and presenting talks and posters</w:t>
      </w:r>
    </w:p>
    <w:p w14:paraId="218ABA12" w14:textId="77777777" w:rsidR="002A250B" w:rsidRDefault="00DD7EE7" w:rsidP="00DD7EE7">
      <w:pPr>
        <w:pStyle w:val="normal0"/>
        <w:numPr>
          <w:ilvl w:val="0"/>
          <w:numId w:val="17"/>
        </w:numPr>
        <w:spacing w:line="240" w:lineRule="auto"/>
      </w:pPr>
      <w:r>
        <w:t>If you have only a relatively short time, try t</w:t>
      </w:r>
      <w:r>
        <w:t xml:space="preserve">his e-book from Nature Publishing Group: </w:t>
      </w:r>
      <w:r>
        <w:rPr>
          <w:b/>
          <w:i/>
        </w:rPr>
        <w:t xml:space="preserve">http://go.nature.com/2opiiQh </w:t>
      </w:r>
      <w:r>
        <w:t>. It is illustrated by Jorge Cham from PhDComics and is packed with good advice.</w:t>
      </w:r>
    </w:p>
    <w:p w14:paraId="62111263" w14:textId="77777777" w:rsidR="002A250B" w:rsidRDefault="00DD7EE7" w:rsidP="00DD7EE7">
      <w:pPr>
        <w:pStyle w:val="normal0"/>
        <w:numPr>
          <w:ilvl w:val="0"/>
          <w:numId w:val="17"/>
        </w:numPr>
        <w:pBdr>
          <w:top w:val="nil"/>
          <w:left w:val="nil"/>
          <w:bottom w:val="nil"/>
          <w:right w:val="nil"/>
          <w:between w:val="nil"/>
        </w:pBdr>
        <w:spacing w:line="240" w:lineRule="auto"/>
        <w:contextualSpacing/>
      </w:pPr>
      <w:r>
        <w:t>I have written more about giving good presentations in Appendix G - use that for additional tips.</w:t>
      </w:r>
    </w:p>
    <w:p w14:paraId="43FB559A" w14:textId="77777777" w:rsidR="002A250B" w:rsidRDefault="00DD7EE7" w:rsidP="00DD7EE7">
      <w:pPr>
        <w:pStyle w:val="normal0"/>
        <w:numPr>
          <w:ilvl w:val="0"/>
          <w:numId w:val="17"/>
        </w:numPr>
        <w:pBdr>
          <w:top w:val="nil"/>
          <w:left w:val="nil"/>
          <w:bottom w:val="nil"/>
          <w:right w:val="nil"/>
          <w:between w:val="nil"/>
        </w:pBdr>
        <w:spacing w:line="240" w:lineRule="auto"/>
        <w:contextualSpacing/>
      </w:pPr>
      <w:r>
        <w:t xml:space="preserve">If you </w:t>
      </w:r>
      <w:r>
        <w:t xml:space="preserve">have longer, try the book </w:t>
      </w:r>
      <w:r>
        <w:rPr>
          <w:i/>
        </w:rPr>
        <w:t>Trees, Maps, and Theorems</w:t>
      </w:r>
      <w:r>
        <w:t xml:space="preserve"> in our group library (Appendix K). It is from the same author as the Nature e-book (Jean Luc Doumont).</w:t>
      </w:r>
    </w:p>
    <w:p w14:paraId="1C0FD588" w14:textId="77777777" w:rsidR="002A250B" w:rsidRDefault="002A250B" w:rsidP="00DD7EE7">
      <w:pPr>
        <w:pStyle w:val="normal0"/>
        <w:pBdr>
          <w:top w:val="nil"/>
          <w:left w:val="nil"/>
          <w:bottom w:val="nil"/>
          <w:right w:val="nil"/>
          <w:between w:val="nil"/>
        </w:pBdr>
        <w:spacing w:line="240" w:lineRule="auto"/>
      </w:pPr>
    </w:p>
    <w:p w14:paraId="267F7B0E" w14:textId="77777777" w:rsidR="002A250B" w:rsidRDefault="00DD7EE7" w:rsidP="00DD7EE7">
      <w:pPr>
        <w:pStyle w:val="Heading1"/>
        <w:pBdr>
          <w:top w:val="nil"/>
          <w:left w:val="nil"/>
          <w:bottom w:val="nil"/>
          <w:right w:val="nil"/>
          <w:between w:val="nil"/>
        </w:pBdr>
        <w:spacing w:line="240" w:lineRule="auto"/>
      </w:pPr>
      <w:bookmarkStart w:id="60" w:name="_vh53aokej7fj" w:colFirst="0" w:colLast="0"/>
      <w:bookmarkEnd w:id="60"/>
      <w:r>
        <w:lastRenderedPageBreak/>
        <w:t>Eleven questions for self-assessment</w:t>
      </w:r>
    </w:p>
    <w:p w14:paraId="03A087DB" w14:textId="77777777" w:rsidR="002A250B" w:rsidRDefault="00DD7EE7" w:rsidP="00DD7EE7">
      <w:pPr>
        <w:pStyle w:val="normal0"/>
        <w:pBdr>
          <w:top w:val="nil"/>
          <w:left w:val="nil"/>
          <w:bottom w:val="nil"/>
          <w:right w:val="nil"/>
          <w:between w:val="nil"/>
        </w:pBdr>
        <w:spacing w:line="240" w:lineRule="auto"/>
      </w:pPr>
      <w:r>
        <w:t>Y</w:t>
      </w:r>
      <w:r>
        <w:t>ou might be curious as to whether you are on the right track from a professional standpoint. You can ask Anubhav to give you feedback periodically, and you should do this at least every 6 months or so. Here is a cheat sheet of things he considers when thin</w:t>
      </w:r>
      <w:r>
        <w:t>king about your progress.</w:t>
      </w:r>
    </w:p>
    <w:p w14:paraId="40887FC6" w14:textId="77777777" w:rsidR="002A250B" w:rsidRDefault="002A250B" w:rsidP="00DD7EE7">
      <w:pPr>
        <w:pStyle w:val="normal0"/>
        <w:pBdr>
          <w:top w:val="nil"/>
          <w:left w:val="nil"/>
          <w:bottom w:val="nil"/>
          <w:right w:val="nil"/>
          <w:between w:val="nil"/>
        </w:pBdr>
        <w:spacing w:line="240" w:lineRule="auto"/>
      </w:pPr>
    </w:p>
    <w:p w14:paraId="4F9AB701"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How self-driven is your work?</w:t>
      </w:r>
    </w:p>
    <w:p w14:paraId="7D6B86AA"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I am far ahead of my supervisor in understanding and guiding my project, so it’s necessary that I conceive/design/imagine/build most of what I do. i.e., I am given a vague topic to work on by my supe</w:t>
      </w:r>
      <w:r>
        <w:t>rvisor and it’s my job to determine both the important problems and design the solutions.</w:t>
      </w:r>
    </w:p>
    <w:p w14:paraId="211A17C7"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I originate maybe 50% of the ideas that I work on; the other 50% are from my supervisor. Or, given a good description of the problem by my supervisor, I figure out th</w:t>
      </w:r>
      <w:r>
        <w:t>e solution largely independently.</w:t>
      </w:r>
    </w:p>
    <w:p w14:paraId="010EF60D"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Almost all of what I do was sketched out by my advisor, including the problem and the rough solution; my job is to implement those ideas.</w:t>
      </w:r>
    </w:p>
    <w:p w14:paraId="36021283"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When I am assigned a task, I usually complete it:</w:t>
      </w:r>
    </w:p>
    <w:p w14:paraId="088CF181"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To an even higher quality standard than asked for and/or much quicker than expected</w:t>
      </w:r>
    </w:p>
    <w:p w14:paraId="22198C80"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 xml:space="preserve">approximately on time and well-tested and robust so that I know that my solution works under diverse situations. I can declare “mission accomplished successfully” the vast </w:t>
      </w:r>
      <w:r>
        <w:t>majority of the time.</w:t>
      </w:r>
    </w:p>
    <w:p w14:paraId="492FCB8A"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 xml:space="preserve">To minimally achieve the original goal, thus often requiring future revision; OR very late; OR usually by </w:t>
      </w:r>
      <w:r>
        <w:lastRenderedPageBreak/>
        <w:t>getting someone else to solve most of the hard parts for me</w:t>
      </w:r>
    </w:p>
    <w:p w14:paraId="49A03A15"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Compared to others in the group, I:</w:t>
      </w:r>
    </w:p>
    <w:p w14:paraId="22E12660"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help them more than they help me</w:t>
      </w:r>
    </w:p>
    <w:p w14:paraId="3289F62F"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help them about the same as they help me</w:t>
      </w:r>
    </w:p>
    <w:p w14:paraId="71B64396"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help them less than they help me</w:t>
      </w:r>
    </w:p>
    <w:p w14:paraId="784BBB83"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Regarding the relevant scientific literature for my project, I:</w:t>
      </w:r>
    </w:p>
    <w:p w14:paraId="0C6591B2"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regularly impress my supervisor by integrating new and important papers into my research that were not on my supervis</w:t>
      </w:r>
      <w:r>
        <w:t>or’s radar</w:t>
      </w:r>
    </w:p>
    <w:p w14:paraId="2F930BF1"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have about an equal share of papers I receive from my supervisor versus papers I have discovered on my own (and subsequently adapted my research to account for those papers, i.e., have read and understood them)</w:t>
      </w:r>
    </w:p>
    <w:p w14:paraId="373DF1D2"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typically am the recipient of inte</w:t>
      </w:r>
      <w:r>
        <w:t>resting papers to read from my supervisor</w:t>
      </w:r>
    </w:p>
    <w:p w14:paraId="5E72D3E3"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Regarding independent Friday Afternoon Tinkering projects, I have completed:</w:t>
      </w:r>
    </w:p>
    <w:p w14:paraId="76379A0E"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At least one every 3 months</w:t>
      </w:r>
    </w:p>
    <w:p w14:paraId="4E1E0F2F"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About one every 6 months</w:t>
      </w:r>
    </w:p>
    <w:p w14:paraId="723960E7"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None</w:t>
      </w:r>
    </w:p>
    <w:p w14:paraId="1E476E2A"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In the last 9 months, I have submitted to a journal:</w:t>
      </w:r>
    </w:p>
    <w:p w14:paraId="3559F8A1"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Multiple first-author pape</w:t>
      </w:r>
      <w:r>
        <w:t>rs, or one stellar (e.g., quality leveo of Nature, Science, etc.) first-author paper</w:t>
      </w:r>
    </w:p>
    <w:p w14:paraId="57A41B3E"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One pretty good first-author paper, or significant co-author on a stellar (e.g., quality level of Nature, Science, etc.) paper</w:t>
      </w:r>
    </w:p>
    <w:p w14:paraId="4DB602CC"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No papers</w:t>
      </w:r>
    </w:p>
    <w:p w14:paraId="5A962DD1"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lastRenderedPageBreak/>
        <w:t>When I present a draft of a paper and/or presentation to my supervisor, usually I get back:</w:t>
      </w:r>
    </w:p>
    <w:p w14:paraId="4E687F5F"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Minor revisions</w:t>
      </w:r>
    </w:p>
    <w:p w14:paraId="19EB2E30"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Medium level of revision</w:t>
      </w:r>
    </w:p>
    <w:p w14:paraId="6E57B6A2"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Major revisions</w:t>
      </w:r>
    </w:p>
    <w:p w14:paraId="360664D4"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Will my main work serve as a lasting contribution that others will use and refer to in 5-10 years time?</w:t>
      </w:r>
    </w:p>
    <w:p w14:paraId="2E56FC26"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There is a good chance my work will remain important even after 10 years</w:t>
      </w:r>
    </w:p>
    <w:p w14:paraId="5A13FD31"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Probably 5 years, 10 years is a stretch</w:t>
      </w:r>
    </w:p>
    <w:p w14:paraId="4BE53444"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Honestly, probably not</w:t>
      </w:r>
    </w:p>
    <w:p w14:paraId="3312EB06"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When my supervisor assigns tasks (e.g., at in-person meetings, etc.), I:</w:t>
      </w:r>
    </w:p>
    <w:p w14:paraId="77CF023E"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complete tasks quickly and efficiently and prov</w:t>
      </w:r>
      <w:r>
        <w:t>ide my supervisor with an update</w:t>
      </w:r>
    </w:p>
    <w:p w14:paraId="5B960626"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get around to doing almost all tasks eventually</w:t>
      </w:r>
    </w:p>
    <w:p w14:paraId="2576C2F0"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often forget to complete tasks (e.g., forgot to write it down, etc.) and often need to be asked a second time</w:t>
      </w:r>
    </w:p>
    <w:p w14:paraId="58213093"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Have you received any external awards or recognition for your wor</w:t>
      </w:r>
      <w:r>
        <w:t>k?</w:t>
      </w:r>
    </w:p>
    <w:p w14:paraId="0C516ADF"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yes, in the last year</w:t>
      </w:r>
    </w:p>
    <w:p w14:paraId="2A7D9CF8"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yes, in the last 3 years</w:t>
      </w:r>
    </w:p>
    <w:p w14:paraId="2FFB9329"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not in the last 3 years</w:t>
      </w:r>
    </w:p>
    <w:p w14:paraId="61496728" w14:textId="77777777" w:rsidR="002A250B" w:rsidRDefault="00DD7EE7" w:rsidP="00DD7EE7">
      <w:pPr>
        <w:pStyle w:val="normal0"/>
        <w:numPr>
          <w:ilvl w:val="0"/>
          <w:numId w:val="31"/>
        </w:numPr>
        <w:pBdr>
          <w:top w:val="nil"/>
          <w:left w:val="nil"/>
          <w:bottom w:val="nil"/>
          <w:right w:val="nil"/>
          <w:between w:val="nil"/>
        </w:pBdr>
        <w:spacing w:line="240" w:lineRule="auto"/>
        <w:contextualSpacing/>
      </w:pPr>
      <w:r>
        <w:t>How is your passion and enthusiasm level?</w:t>
      </w:r>
    </w:p>
    <w:p w14:paraId="58074C83"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I feel extremely excited and happy about work</w:t>
      </w:r>
    </w:p>
    <w:p w14:paraId="2B0F1568"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About normal</w:t>
      </w:r>
    </w:p>
    <w:p w14:paraId="7CB50C1F" w14:textId="77777777" w:rsidR="002A250B" w:rsidRDefault="00DD7EE7" w:rsidP="00DD7EE7">
      <w:pPr>
        <w:pStyle w:val="normal0"/>
        <w:numPr>
          <w:ilvl w:val="1"/>
          <w:numId w:val="31"/>
        </w:numPr>
        <w:pBdr>
          <w:top w:val="nil"/>
          <w:left w:val="nil"/>
          <w:bottom w:val="nil"/>
          <w:right w:val="nil"/>
          <w:between w:val="nil"/>
        </w:pBdr>
        <w:spacing w:line="240" w:lineRule="auto"/>
        <w:contextualSpacing/>
      </w:pPr>
      <w:r>
        <w:t>I feel burnt out or demotivated</w:t>
      </w:r>
    </w:p>
    <w:p w14:paraId="489EFD31" w14:textId="77777777" w:rsidR="002A250B" w:rsidRDefault="00DD7EE7" w:rsidP="00DD7EE7">
      <w:pPr>
        <w:pStyle w:val="normal0"/>
        <w:pBdr>
          <w:top w:val="nil"/>
          <w:left w:val="nil"/>
          <w:bottom w:val="nil"/>
          <w:right w:val="nil"/>
          <w:between w:val="nil"/>
        </w:pBdr>
        <w:spacing w:line="240" w:lineRule="auto"/>
      </w:pPr>
      <w:r>
        <w:br/>
      </w:r>
      <w:r>
        <w:t xml:space="preserve">If your answers are mainly (c), the questionnaire is probably telling you </w:t>
      </w:r>
      <w:r>
        <w:lastRenderedPageBreak/>
        <w:t>something that you already know -that you should take some time to reflect on your situation. You might also schedule a meeting with Anubhav to discuss things. If you are answering m</w:t>
      </w:r>
      <w:r>
        <w:t>ainly (b), then you are likely doing fine but it may be worth brainstorming if it’s possible to move into category (a) for one or more of your responses. Otherwise, continue the great work!</w:t>
      </w:r>
    </w:p>
    <w:p w14:paraId="16642B6D" w14:textId="77777777" w:rsidR="002A250B" w:rsidRDefault="002A250B" w:rsidP="00DD7EE7">
      <w:pPr>
        <w:pStyle w:val="normal0"/>
        <w:pBdr>
          <w:top w:val="nil"/>
          <w:left w:val="nil"/>
          <w:bottom w:val="nil"/>
          <w:right w:val="nil"/>
          <w:between w:val="nil"/>
        </w:pBdr>
        <w:spacing w:line="240" w:lineRule="auto"/>
      </w:pPr>
    </w:p>
    <w:p w14:paraId="1BE2BA49" w14:textId="77777777" w:rsidR="002A250B" w:rsidRDefault="00DD7EE7" w:rsidP="00DD7EE7">
      <w:pPr>
        <w:pStyle w:val="Heading1"/>
        <w:spacing w:line="240" w:lineRule="auto"/>
      </w:pPr>
      <w:bookmarkStart w:id="61" w:name="_h4j4nhlrkp8i" w:colFirst="0" w:colLast="0"/>
      <w:bookmarkEnd w:id="61"/>
      <w:r>
        <w:t>Group events</w:t>
      </w:r>
    </w:p>
    <w:p w14:paraId="64113325" w14:textId="77777777" w:rsidR="002A250B" w:rsidRDefault="002A250B" w:rsidP="00DD7EE7">
      <w:pPr>
        <w:pStyle w:val="normal0"/>
        <w:spacing w:line="240" w:lineRule="auto"/>
      </w:pPr>
    </w:p>
    <w:p w14:paraId="02E40E3A" w14:textId="77777777" w:rsidR="002A250B" w:rsidRDefault="00DD7EE7" w:rsidP="00DD7EE7">
      <w:pPr>
        <w:pStyle w:val="normal0"/>
        <w:spacing w:line="240" w:lineRule="auto"/>
      </w:pPr>
      <w:r>
        <w:t>Some of the regular things we do as a group are:</w:t>
      </w:r>
    </w:p>
    <w:p w14:paraId="02027D3F" w14:textId="77777777" w:rsidR="002A250B" w:rsidRDefault="00DD7EE7" w:rsidP="00DD7EE7">
      <w:pPr>
        <w:pStyle w:val="normal0"/>
        <w:numPr>
          <w:ilvl w:val="0"/>
          <w:numId w:val="7"/>
        </w:numPr>
        <w:spacing w:line="240" w:lineRule="auto"/>
        <w:contextualSpacing/>
      </w:pPr>
      <w:r>
        <w:t>Lu</w:t>
      </w:r>
      <w:r>
        <w:t>nch every two weeks jointly with our group and members of Persson research group</w:t>
      </w:r>
    </w:p>
    <w:p w14:paraId="348B99E1" w14:textId="77777777" w:rsidR="002A250B" w:rsidRDefault="00DD7EE7" w:rsidP="00DD7EE7">
      <w:pPr>
        <w:pStyle w:val="normal0"/>
        <w:numPr>
          <w:ilvl w:val="0"/>
          <w:numId w:val="7"/>
        </w:numPr>
        <w:spacing w:line="240" w:lineRule="auto"/>
        <w:contextualSpacing/>
      </w:pPr>
      <w:r>
        <w:t>~Monthly coffee hour at Molecular Foundry</w:t>
      </w:r>
    </w:p>
    <w:p w14:paraId="6A9B1BDB" w14:textId="77777777" w:rsidR="002A250B" w:rsidRDefault="00DD7EE7" w:rsidP="00DD7EE7">
      <w:pPr>
        <w:pStyle w:val="normal0"/>
        <w:numPr>
          <w:ilvl w:val="0"/>
          <w:numId w:val="7"/>
        </w:numPr>
        <w:spacing w:line="240" w:lineRule="auto"/>
        <w:contextualSpacing/>
      </w:pPr>
      <w:r>
        <w:t>Twice-yearly “CodeBusters” events, where we spend 3 days hacking on code together</w:t>
      </w:r>
    </w:p>
    <w:p w14:paraId="5B8891EC" w14:textId="77777777" w:rsidR="002A250B" w:rsidRDefault="00DD7EE7" w:rsidP="00DD7EE7">
      <w:pPr>
        <w:pStyle w:val="normal0"/>
        <w:numPr>
          <w:ilvl w:val="0"/>
          <w:numId w:val="7"/>
        </w:numPr>
        <w:spacing w:line="240" w:lineRule="auto"/>
        <w:contextualSpacing/>
      </w:pPr>
      <w:r>
        <w:t>Twice-yearly “Work Away From Work” where we can share some interesting space to work that it’s not the LBNL main site</w:t>
      </w:r>
    </w:p>
    <w:p w14:paraId="2153041F" w14:textId="77777777" w:rsidR="002A250B" w:rsidRDefault="00DD7EE7" w:rsidP="00DD7EE7">
      <w:pPr>
        <w:pStyle w:val="normal0"/>
        <w:numPr>
          <w:ilvl w:val="0"/>
          <w:numId w:val="7"/>
        </w:numPr>
        <w:spacing w:line="240" w:lineRule="auto"/>
        <w:contextualSpacing/>
      </w:pPr>
      <w:r>
        <w:t>Yearly “Group Day” where we share our work, have discussions, and zoom out on the big picture of our group</w:t>
      </w:r>
    </w:p>
    <w:p w14:paraId="08D1D6A2" w14:textId="77777777" w:rsidR="002A250B" w:rsidRDefault="002A250B" w:rsidP="00DD7EE7">
      <w:pPr>
        <w:pStyle w:val="normal0"/>
        <w:spacing w:line="240" w:lineRule="auto"/>
      </w:pPr>
    </w:p>
    <w:p w14:paraId="7523AF42" w14:textId="77777777" w:rsidR="002A250B" w:rsidRDefault="00DD7EE7" w:rsidP="00DD7EE7">
      <w:pPr>
        <w:pStyle w:val="Heading1"/>
        <w:pBdr>
          <w:top w:val="nil"/>
          <w:left w:val="nil"/>
          <w:bottom w:val="nil"/>
          <w:right w:val="nil"/>
          <w:between w:val="nil"/>
        </w:pBdr>
        <w:spacing w:line="240" w:lineRule="auto"/>
      </w:pPr>
      <w:bookmarkStart w:id="62" w:name="_n8650diko31i" w:colFirst="0" w:colLast="0"/>
      <w:bookmarkEnd w:id="62"/>
      <w:r>
        <w:t>Fun things to do in the area</w:t>
      </w:r>
    </w:p>
    <w:p w14:paraId="75076FD5" w14:textId="77777777" w:rsidR="002A250B" w:rsidRDefault="00DD7EE7" w:rsidP="00DD7EE7">
      <w:pPr>
        <w:pStyle w:val="normal0"/>
        <w:pBdr>
          <w:top w:val="nil"/>
          <w:left w:val="nil"/>
          <w:bottom w:val="nil"/>
          <w:right w:val="nil"/>
          <w:between w:val="nil"/>
        </w:pBdr>
        <w:spacing w:line="240" w:lineRule="auto"/>
      </w:pPr>
      <w:r>
        <w:t>M</w:t>
      </w:r>
      <w:r>
        <w:t>ake time to explore some of its recreational activities in the Bay Area. Although there are probably hundreds of online and print resources that can help guide you to things to do, here are a few select ones to start you off:</w:t>
      </w:r>
    </w:p>
    <w:p w14:paraId="395A3E22"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 xml:space="preserve">UC Botanical Garden (walkable </w:t>
      </w:r>
      <w:r>
        <w:t>from our office and free for LBNL employees)</w:t>
      </w:r>
    </w:p>
    <w:p w14:paraId="560E6CA7"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lastRenderedPageBreak/>
        <w:t>Berkeley Marina (walking) - either the boardwalk or the Cesar Chavez loop</w:t>
      </w:r>
    </w:p>
    <w:p w14:paraId="026B1565"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Ohlone Parkway Trail (easy bike)</w:t>
      </w:r>
    </w:p>
    <w:p w14:paraId="6120652F"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Indian Rock park</w:t>
      </w:r>
    </w:p>
    <w:p w14:paraId="32D69D56"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“Off the Grid” food trucks</w:t>
      </w:r>
    </w:p>
    <w:p w14:paraId="6E5EADE0"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Elmwood shopping area or outdoor Emeryville mall</w:t>
      </w:r>
    </w:p>
    <w:p w14:paraId="41416F13"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Detour App - guided tours for locals through your phone</w:t>
      </w:r>
    </w:p>
    <w:p w14:paraId="064EF9C2"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Berkeley Jazz / Theater</w:t>
      </w:r>
    </w:p>
    <w:p w14:paraId="1ED03064"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UC 50% off performing arts at Zellerbach Hall</w:t>
      </w:r>
    </w:p>
    <w:p w14:paraId="33DD268C"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Tilden State Park, e.g., Lake Anza trail</w:t>
      </w:r>
    </w:p>
    <w:p w14:paraId="461CA7DE"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Bike the Golden Gate bridge to Marin (longer bike)</w:t>
      </w:r>
    </w:p>
    <w:p w14:paraId="5460D5C6"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 xml:space="preserve">Bioluminescent kayaking tour in Point </w:t>
      </w:r>
      <w:r>
        <w:t>Reyes (pick a night with little moonlight)</w:t>
      </w:r>
    </w:p>
    <w:p w14:paraId="21F5FCE0"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SF Film Fest</w:t>
      </w:r>
    </w:p>
    <w:p w14:paraId="74F2DF16"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Baker beach walk up to Golden Gate Bridge</w:t>
      </w:r>
    </w:p>
    <w:p w14:paraId="2465344C"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Ice Cream - Mitchell’s, Humphrey Slocombe, Bi-rite, Ice Cream Bar (skip the line, go directly to the back bar and order a “New Orleans Hangover” - non-alcohol</w:t>
      </w:r>
      <w:r>
        <w:t>ic)</w:t>
      </w:r>
    </w:p>
    <w:p w14:paraId="59941143"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Muir woods redwood forest</w:t>
      </w:r>
    </w:p>
    <w:p w14:paraId="20672663" w14:textId="77777777" w:rsidR="002A250B" w:rsidRDefault="00DD7EE7" w:rsidP="00DD7EE7">
      <w:pPr>
        <w:pStyle w:val="normal0"/>
        <w:numPr>
          <w:ilvl w:val="0"/>
          <w:numId w:val="28"/>
        </w:numPr>
        <w:spacing w:line="240" w:lineRule="auto"/>
        <w:contextualSpacing/>
      </w:pPr>
      <w:r>
        <w:t>Drive to Muir Beach Lookout</w:t>
      </w:r>
    </w:p>
    <w:p w14:paraId="30385EC9"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Drive up to Mount Diablo</w:t>
      </w:r>
    </w:p>
    <w:p w14:paraId="7D990F0C"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Hike - Stinson Beach / Matt Davis trail</w:t>
      </w:r>
    </w:p>
    <w:p w14:paraId="73E32AE1"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Wine country / Sonoma</w:t>
      </w:r>
    </w:p>
    <w:p w14:paraId="6CF0ECC0"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Point Reyes Lighthouse - Elephant Seal season Dec - Feb</w:t>
      </w:r>
    </w:p>
    <w:p w14:paraId="71B77B0E"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Route 1, Big Sur (Bixby bridge area), 18-mile drive.</w:t>
      </w:r>
    </w:p>
    <w:p w14:paraId="26F8CB4A"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Ex</w:t>
      </w:r>
      <w:r>
        <w:t>plore Monterey and Carmel-by-the-Sea</w:t>
      </w:r>
    </w:p>
    <w:p w14:paraId="319B8B75"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Lake Tahoe - skiing in the winter, hiking/biking/cruises/tourism/casinos in summer</w:t>
      </w:r>
    </w:p>
    <w:p w14:paraId="3741DC79" w14:textId="77777777" w:rsidR="002A250B" w:rsidRDefault="00DD7EE7" w:rsidP="00DD7EE7">
      <w:pPr>
        <w:pStyle w:val="normal0"/>
        <w:numPr>
          <w:ilvl w:val="0"/>
          <w:numId w:val="28"/>
        </w:numPr>
        <w:pBdr>
          <w:top w:val="nil"/>
          <w:left w:val="nil"/>
          <w:bottom w:val="nil"/>
          <w:right w:val="nil"/>
          <w:between w:val="nil"/>
        </w:pBdr>
        <w:spacing w:line="240" w:lineRule="auto"/>
        <w:contextualSpacing/>
      </w:pPr>
      <w:r>
        <w:t>Visit Yosemite National Park</w:t>
      </w:r>
    </w:p>
    <w:p w14:paraId="74B3E70B" w14:textId="77777777" w:rsidR="002A250B" w:rsidRDefault="002A250B" w:rsidP="00DD7EE7">
      <w:pPr>
        <w:pStyle w:val="Heading1"/>
        <w:pBdr>
          <w:top w:val="nil"/>
          <w:left w:val="nil"/>
          <w:bottom w:val="nil"/>
          <w:right w:val="nil"/>
          <w:between w:val="nil"/>
        </w:pBdr>
        <w:spacing w:line="240" w:lineRule="auto"/>
        <w:rPr>
          <w:rFonts w:ascii="Crimson Text" w:eastAsia="Crimson Text" w:hAnsi="Crimson Text" w:cs="Crimson Text"/>
          <w:b w:val="0"/>
          <w:color w:val="000000"/>
          <w:sz w:val="22"/>
          <w:szCs w:val="22"/>
        </w:rPr>
      </w:pPr>
      <w:bookmarkStart w:id="63" w:name="_axg7kaxprleu" w:colFirst="0" w:colLast="0"/>
      <w:bookmarkEnd w:id="63"/>
    </w:p>
    <w:p w14:paraId="34B39013" w14:textId="77777777" w:rsidR="002A250B" w:rsidRDefault="00DD7EE7" w:rsidP="00DD7EE7">
      <w:pPr>
        <w:pStyle w:val="Heading1"/>
        <w:pBdr>
          <w:top w:val="nil"/>
          <w:left w:val="nil"/>
          <w:bottom w:val="nil"/>
          <w:right w:val="nil"/>
          <w:between w:val="nil"/>
        </w:pBdr>
        <w:spacing w:line="240" w:lineRule="auto"/>
      </w:pPr>
      <w:bookmarkStart w:id="64" w:name="_rf7qg8y4qqn" w:colFirst="0" w:colLast="0"/>
      <w:bookmarkEnd w:id="64"/>
      <w:r>
        <w:t>Appendix A: Finding a place to live</w:t>
      </w:r>
    </w:p>
    <w:p w14:paraId="67AB0523" w14:textId="77777777" w:rsidR="002A250B" w:rsidRDefault="00DD7EE7" w:rsidP="00DD7EE7">
      <w:pPr>
        <w:pStyle w:val="normal0"/>
        <w:pBdr>
          <w:top w:val="nil"/>
          <w:left w:val="nil"/>
          <w:bottom w:val="nil"/>
          <w:right w:val="nil"/>
          <w:between w:val="nil"/>
        </w:pBdr>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26F1008F" w14:textId="77777777" w:rsidR="002A250B" w:rsidRDefault="00DD7EE7" w:rsidP="00DD7EE7">
      <w:pPr>
        <w:pStyle w:val="Heading2"/>
        <w:pBdr>
          <w:top w:val="nil"/>
          <w:left w:val="nil"/>
          <w:bottom w:val="nil"/>
          <w:right w:val="nil"/>
          <w:between w:val="nil"/>
        </w:pBdr>
        <w:spacing w:before="200" w:after="0" w:line="240" w:lineRule="auto"/>
      </w:pPr>
      <w:bookmarkStart w:id="65" w:name="_bxfe99bb69re" w:colFirst="0" w:colLast="0"/>
      <w:bookmarkEnd w:id="65"/>
      <w:r>
        <w:t>Resources for finding housing</w:t>
      </w:r>
    </w:p>
    <w:p w14:paraId="06AF368F" w14:textId="77777777" w:rsidR="002A250B" w:rsidRDefault="00DD7EE7" w:rsidP="00DD7EE7">
      <w:pPr>
        <w:pStyle w:val="normal0"/>
        <w:pBdr>
          <w:top w:val="nil"/>
          <w:left w:val="nil"/>
          <w:bottom w:val="nil"/>
          <w:right w:val="nil"/>
          <w:between w:val="nil"/>
        </w:pBdr>
        <w:spacing w:line="240" w:lineRule="auto"/>
      </w:pPr>
      <w:r>
        <w:t>Unless you are part of a pr</w:t>
      </w:r>
      <w:r>
        <w:t>ogram that assists you with finding housing, you must find a place to live on your own. Some resources for finding housing include:</w:t>
      </w:r>
    </w:p>
    <w:p w14:paraId="0ACCBFCE" w14:textId="77777777" w:rsidR="002A250B" w:rsidRDefault="002A250B" w:rsidP="00DD7EE7">
      <w:pPr>
        <w:pStyle w:val="normal0"/>
        <w:pBdr>
          <w:top w:val="nil"/>
          <w:left w:val="nil"/>
          <w:bottom w:val="nil"/>
          <w:right w:val="nil"/>
          <w:between w:val="nil"/>
        </w:pBdr>
        <w:spacing w:line="240" w:lineRule="auto"/>
        <w:rPr>
          <w:b/>
          <w:i/>
        </w:rPr>
      </w:pPr>
    </w:p>
    <w:p w14:paraId="6BE6E99F" w14:textId="77777777" w:rsidR="002A250B" w:rsidRDefault="00DD7EE7" w:rsidP="00DD7EE7">
      <w:pPr>
        <w:pStyle w:val="normal0"/>
        <w:numPr>
          <w:ilvl w:val="0"/>
          <w:numId w:val="37"/>
        </w:numPr>
        <w:pBdr>
          <w:top w:val="nil"/>
          <w:left w:val="nil"/>
          <w:bottom w:val="nil"/>
          <w:right w:val="nil"/>
          <w:between w:val="nil"/>
        </w:pBdr>
        <w:spacing w:line="240" w:lineRule="auto"/>
        <w:contextualSpacing/>
        <w:rPr>
          <w:b/>
          <w:i/>
        </w:rPr>
      </w:pPr>
      <w:r>
        <w:rPr>
          <w:b/>
          <w:i/>
        </w:rPr>
        <w:t>http://www.zillow.com/</w:t>
      </w:r>
    </w:p>
    <w:p w14:paraId="149D63EA" w14:textId="77777777" w:rsidR="002A250B" w:rsidRDefault="00DD7EE7" w:rsidP="00DD7EE7">
      <w:pPr>
        <w:pStyle w:val="normal0"/>
        <w:numPr>
          <w:ilvl w:val="0"/>
          <w:numId w:val="37"/>
        </w:numPr>
        <w:pBdr>
          <w:top w:val="nil"/>
          <w:left w:val="nil"/>
          <w:bottom w:val="nil"/>
          <w:right w:val="nil"/>
          <w:between w:val="nil"/>
        </w:pBdr>
        <w:spacing w:line="240" w:lineRule="auto"/>
        <w:contextualSpacing/>
        <w:rPr>
          <w:b/>
          <w:i/>
        </w:rPr>
      </w:pPr>
      <w:r>
        <w:rPr>
          <w:b/>
          <w:i/>
        </w:rPr>
        <w:t>https://calrentals.housing.berkeley.edu/</w:t>
      </w:r>
    </w:p>
    <w:p w14:paraId="750EB1E4" w14:textId="77777777" w:rsidR="002A250B" w:rsidRDefault="00DD7EE7" w:rsidP="00DD7EE7">
      <w:pPr>
        <w:pStyle w:val="normal0"/>
        <w:numPr>
          <w:ilvl w:val="0"/>
          <w:numId w:val="37"/>
        </w:numPr>
        <w:pBdr>
          <w:top w:val="nil"/>
          <w:left w:val="nil"/>
          <w:bottom w:val="nil"/>
          <w:right w:val="nil"/>
          <w:between w:val="nil"/>
        </w:pBdr>
        <w:spacing w:line="240" w:lineRule="auto"/>
        <w:contextualSpacing/>
        <w:rPr>
          <w:b/>
          <w:i/>
        </w:rPr>
      </w:pPr>
      <w:r>
        <w:rPr>
          <w:b/>
          <w:i/>
        </w:rPr>
        <w:t>http://sfbay.craigslist.org/search/eby/apa?</w:t>
      </w:r>
    </w:p>
    <w:p w14:paraId="4FCB6646" w14:textId="77777777" w:rsidR="002A250B" w:rsidRDefault="00DD7EE7" w:rsidP="00DD7EE7">
      <w:pPr>
        <w:pStyle w:val="normal0"/>
        <w:numPr>
          <w:ilvl w:val="0"/>
          <w:numId w:val="37"/>
        </w:numPr>
        <w:pBdr>
          <w:top w:val="nil"/>
          <w:left w:val="nil"/>
          <w:bottom w:val="nil"/>
          <w:right w:val="nil"/>
          <w:between w:val="nil"/>
        </w:pBdr>
        <w:spacing w:line="240" w:lineRule="auto"/>
        <w:contextualSpacing/>
        <w:rPr>
          <w:b/>
          <w:i/>
        </w:rPr>
      </w:pPr>
      <w:r>
        <w:rPr>
          <w:b/>
          <w:i/>
        </w:rPr>
        <w:t>http://csee.lbl.gov/Housing/Other_Housing_Resources.html</w:t>
      </w:r>
    </w:p>
    <w:p w14:paraId="491F5B61" w14:textId="77777777" w:rsidR="002A250B" w:rsidRDefault="002A250B" w:rsidP="00DD7EE7">
      <w:pPr>
        <w:pStyle w:val="normal0"/>
        <w:pBdr>
          <w:top w:val="nil"/>
          <w:left w:val="nil"/>
          <w:bottom w:val="nil"/>
          <w:right w:val="nil"/>
          <w:between w:val="nil"/>
        </w:pBdr>
        <w:spacing w:line="240" w:lineRule="auto"/>
        <w:rPr>
          <w:b/>
          <w:i/>
        </w:rPr>
      </w:pPr>
    </w:p>
    <w:p w14:paraId="53016ACF" w14:textId="77777777" w:rsidR="002A250B" w:rsidRDefault="00DD7EE7" w:rsidP="00DD7EE7">
      <w:pPr>
        <w:pStyle w:val="normal0"/>
        <w:pBdr>
          <w:top w:val="nil"/>
          <w:left w:val="nil"/>
          <w:bottom w:val="nil"/>
          <w:right w:val="nil"/>
          <w:between w:val="nil"/>
        </w:pBdr>
        <w:spacing w:line="240" w:lineRule="auto"/>
      </w:pPr>
      <w:r>
        <w:t>You can join the LBNL postdoc mailing list</w:t>
      </w:r>
      <w:r>
        <w:rPr>
          <w:b/>
          <w:i/>
        </w:rPr>
        <w:t xml:space="preserve"> </w:t>
      </w:r>
      <w:r>
        <w:t>(</w:t>
      </w:r>
      <w:r>
        <w:rPr>
          <w:b/>
          <w:i/>
        </w:rPr>
        <w:t>http://bit.ly/2nAHAXE</w:t>
      </w:r>
      <w:r>
        <w:t>). You do not have to be a postdoc to join. Keep an eye on the posts for room/apartment to rent as well as moving sales.</w:t>
      </w:r>
    </w:p>
    <w:p w14:paraId="786B677B" w14:textId="77777777" w:rsidR="002A250B" w:rsidRDefault="00DD7EE7" w:rsidP="00DD7EE7">
      <w:pPr>
        <w:pStyle w:val="Heading2"/>
        <w:pBdr>
          <w:top w:val="nil"/>
          <w:left w:val="nil"/>
          <w:bottom w:val="nil"/>
          <w:right w:val="nil"/>
          <w:between w:val="nil"/>
        </w:pBdr>
        <w:spacing w:line="240" w:lineRule="auto"/>
      </w:pPr>
      <w:bookmarkStart w:id="66" w:name="_fkrsyas5i5q7" w:colFirst="0" w:colLast="0"/>
      <w:bookmarkEnd w:id="66"/>
      <w:r>
        <w:t>Notes on the</w:t>
      </w:r>
      <w:r>
        <w:t xml:space="preserve"> Bay Area housing situation</w:t>
      </w:r>
    </w:p>
    <w:p w14:paraId="4B6DC32F" w14:textId="77777777" w:rsidR="002A250B" w:rsidRDefault="00DD7EE7" w:rsidP="00DD7EE7">
      <w:pPr>
        <w:pStyle w:val="normal0"/>
        <w:pBdr>
          <w:top w:val="nil"/>
          <w:left w:val="nil"/>
          <w:bottom w:val="nil"/>
          <w:right w:val="nil"/>
          <w:between w:val="nil"/>
        </w:pBdr>
        <w:spacing w:line="240" w:lineRule="auto"/>
      </w:pPr>
      <w:r>
        <w:t>The Bay Area is a very nice place to live, which has the consequence of many people wanting housing here. Thus, one of the few problems with this area is the very high price and competition for housing. Some things you should be</w:t>
      </w:r>
      <w:r>
        <w:t xml:space="preserve"> aware of:</w:t>
      </w:r>
    </w:p>
    <w:p w14:paraId="4CE5B252" w14:textId="77777777" w:rsidR="002A250B" w:rsidRDefault="00DD7EE7" w:rsidP="00DD7EE7">
      <w:pPr>
        <w:pStyle w:val="normal0"/>
        <w:numPr>
          <w:ilvl w:val="0"/>
          <w:numId w:val="58"/>
        </w:numPr>
        <w:pBdr>
          <w:top w:val="nil"/>
          <w:left w:val="nil"/>
          <w:bottom w:val="nil"/>
          <w:right w:val="nil"/>
          <w:between w:val="nil"/>
        </w:pBdr>
        <w:spacing w:line="240" w:lineRule="auto"/>
        <w:contextualSpacing/>
      </w:pPr>
      <w:r>
        <w:t>prices in the $2000/month range for a very basic apartment are normal - and can easily go up from there.</w:t>
      </w:r>
    </w:p>
    <w:p w14:paraId="22F6E23C" w14:textId="77777777" w:rsidR="002A250B" w:rsidRDefault="00DD7EE7" w:rsidP="00DD7EE7">
      <w:pPr>
        <w:pStyle w:val="normal0"/>
        <w:numPr>
          <w:ilvl w:val="0"/>
          <w:numId w:val="58"/>
        </w:numPr>
        <w:pBdr>
          <w:top w:val="nil"/>
          <w:left w:val="nil"/>
          <w:bottom w:val="nil"/>
          <w:right w:val="nil"/>
          <w:between w:val="nil"/>
        </w:pBdr>
        <w:spacing w:line="240" w:lineRule="auto"/>
        <w:contextualSpacing/>
      </w:pPr>
      <w:r>
        <w:t>buildings tend to be older, and amenities like dishwashers and heating/cooling are hard to find.</w:t>
      </w:r>
    </w:p>
    <w:p w14:paraId="7451E798" w14:textId="77777777" w:rsidR="002A250B" w:rsidRDefault="00DD7EE7" w:rsidP="00DD7EE7">
      <w:pPr>
        <w:pStyle w:val="normal0"/>
        <w:numPr>
          <w:ilvl w:val="0"/>
          <w:numId w:val="58"/>
        </w:numPr>
        <w:pBdr>
          <w:top w:val="nil"/>
          <w:left w:val="nil"/>
          <w:bottom w:val="nil"/>
          <w:right w:val="nil"/>
          <w:between w:val="nil"/>
        </w:pBdr>
        <w:spacing w:line="240" w:lineRule="auto"/>
        <w:contextualSpacing/>
      </w:pPr>
      <w:r>
        <w:lastRenderedPageBreak/>
        <w:t>it is normal to have a lot of competition for a place such that you must agree to a lease on the spot or risk losing out. Examples:</w:t>
      </w:r>
    </w:p>
    <w:p w14:paraId="052E9D38" w14:textId="77777777" w:rsidR="002A250B" w:rsidRDefault="00DD7EE7" w:rsidP="00DD7EE7">
      <w:pPr>
        <w:pStyle w:val="normal0"/>
        <w:numPr>
          <w:ilvl w:val="1"/>
          <w:numId w:val="58"/>
        </w:numPr>
        <w:pBdr>
          <w:top w:val="nil"/>
          <w:left w:val="nil"/>
          <w:bottom w:val="nil"/>
          <w:right w:val="nil"/>
          <w:between w:val="nil"/>
        </w:pBdr>
        <w:spacing w:line="240" w:lineRule="auto"/>
        <w:contextualSpacing/>
      </w:pPr>
      <w:r>
        <w:t>Anubhav thought he had finalized a place to live for his first year in the North Berkeley area, but during the final signing</w:t>
      </w:r>
      <w:r>
        <w:t xml:space="preserve"> period another bidder put in an offer for $300/month greater and he thus lost the place.</w:t>
      </w:r>
    </w:p>
    <w:p w14:paraId="68522F81" w14:textId="77777777" w:rsidR="002A250B" w:rsidRDefault="00DD7EE7" w:rsidP="00DD7EE7">
      <w:pPr>
        <w:pStyle w:val="normal0"/>
        <w:numPr>
          <w:ilvl w:val="1"/>
          <w:numId w:val="58"/>
        </w:numPr>
        <w:pBdr>
          <w:top w:val="nil"/>
          <w:left w:val="nil"/>
          <w:bottom w:val="nil"/>
          <w:right w:val="nil"/>
          <w:between w:val="nil"/>
        </w:pBdr>
        <w:spacing w:line="240" w:lineRule="auto"/>
        <w:contextualSpacing/>
      </w:pPr>
      <w:r>
        <w:t>One postdoc in the group thought he had finalized a deal for a place to rent but was late to an appointment to meet with the owner and, even though he texted about th</w:t>
      </w:r>
      <w:r>
        <w:t>e situation somewhat in advance, ended up losing the offer on the spot for this single mistake.</w:t>
      </w:r>
    </w:p>
    <w:p w14:paraId="33F5509D" w14:textId="77777777" w:rsidR="002A250B" w:rsidRDefault="002A250B" w:rsidP="00DD7EE7">
      <w:pPr>
        <w:pStyle w:val="normal0"/>
        <w:pBdr>
          <w:top w:val="nil"/>
          <w:left w:val="nil"/>
          <w:bottom w:val="nil"/>
          <w:right w:val="nil"/>
          <w:between w:val="nil"/>
        </w:pBdr>
        <w:spacing w:line="240" w:lineRule="auto"/>
      </w:pPr>
    </w:p>
    <w:p w14:paraId="65226E53" w14:textId="77777777" w:rsidR="002A250B" w:rsidRDefault="00DD7EE7" w:rsidP="00DD7EE7">
      <w:pPr>
        <w:pStyle w:val="normal0"/>
        <w:pBdr>
          <w:top w:val="nil"/>
          <w:left w:val="nil"/>
          <w:bottom w:val="nil"/>
          <w:right w:val="nil"/>
          <w:between w:val="nil"/>
        </w:pBdr>
        <w:spacing w:line="240" w:lineRule="auto"/>
      </w:pPr>
      <w:r>
        <w:t>You might not expect these kinds of situations unless you are from a similar area like NYC, so please be aware of them.</w:t>
      </w:r>
    </w:p>
    <w:p w14:paraId="74EF5771" w14:textId="77777777" w:rsidR="002A250B" w:rsidRDefault="00DD7EE7" w:rsidP="00DD7EE7">
      <w:pPr>
        <w:pStyle w:val="Heading2"/>
        <w:pBdr>
          <w:top w:val="nil"/>
          <w:left w:val="nil"/>
          <w:bottom w:val="nil"/>
          <w:right w:val="nil"/>
          <w:between w:val="nil"/>
        </w:pBdr>
        <w:spacing w:line="240" w:lineRule="auto"/>
      </w:pPr>
      <w:bookmarkStart w:id="67" w:name="_7exhtzkn5j0p" w:colFirst="0" w:colLast="0"/>
      <w:bookmarkEnd w:id="67"/>
      <w:r>
        <w:t>Commuting</w:t>
      </w:r>
    </w:p>
    <w:p w14:paraId="1CFA7C78" w14:textId="77777777" w:rsidR="002A250B" w:rsidRDefault="00DD7EE7" w:rsidP="00DD7EE7">
      <w:pPr>
        <w:pStyle w:val="normal0"/>
        <w:pBdr>
          <w:top w:val="nil"/>
          <w:left w:val="nil"/>
          <w:bottom w:val="nil"/>
          <w:right w:val="nil"/>
          <w:between w:val="nil"/>
        </w:pBdr>
        <w:spacing w:line="240" w:lineRule="auto"/>
      </w:pPr>
      <w:r>
        <w:t xml:space="preserve">Note that if you use public transportation daily, you should consider signing up for LBL’s program which lets you deduct a bus or BART pass as a pre-tax expense. See </w:t>
      </w:r>
      <w:r>
        <w:rPr>
          <w:b/>
          <w:i/>
        </w:rPr>
        <w:t>http://www.wageworks.com/</w:t>
      </w:r>
      <w:r>
        <w:t xml:space="preserve"> for more info.</w:t>
      </w:r>
    </w:p>
    <w:p w14:paraId="5085C928" w14:textId="77777777" w:rsidR="002A250B" w:rsidRDefault="002A250B" w:rsidP="00DD7EE7">
      <w:pPr>
        <w:pStyle w:val="normal0"/>
        <w:pBdr>
          <w:top w:val="nil"/>
          <w:left w:val="nil"/>
          <w:bottom w:val="nil"/>
          <w:right w:val="nil"/>
          <w:between w:val="nil"/>
        </w:pBdr>
        <w:spacing w:line="240" w:lineRule="auto"/>
      </w:pPr>
    </w:p>
    <w:p w14:paraId="3782DAE6" w14:textId="77777777" w:rsidR="002A250B" w:rsidRDefault="00DD7EE7" w:rsidP="00DD7EE7">
      <w:pPr>
        <w:pStyle w:val="normal0"/>
        <w:pBdr>
          <w:top w:val="nil"/>
          <w:left w:val="nil"/>
          <w:bottom w:val="nil"/>
          <w:right w:val="nil"/>
          <w:between w:val="nil"/>
        </w:pBdr>
        <w:spacing w:line="240" w:lineRule="auto"/>
      </w:pPr>
      <w:r>
        <w:t>Biking here is common and there are many bike la</w:t>
      </w:r>
      <w:r>
        <w:t>nes and shared car/bike routes, but you still need to be careful as biking to the lab will mean going through traffic. The LBNL shuttle has bike racks so you can bring your bike up to the lab with you on the shuttle rather than bike uphill.</w:t>
      </w:r>
    </w:p>
    <w:p w14:paraId="32147B74" w14:textId="77777777" w:rsidR="002A250B" w:rsidRDefault="002A250B" w:rsidP="00DD7EE7">
      <w:pPr>
        <w:pStyle w:val="normal0"/>
        <w:pBdr>
          <w:top w:val="nil"/>
          <w:left w:val="nil"/>
          <w:bottom w:val="nil"/>
          <w:right w:val="nil"/>
          <w:between w:val="nil"/>
        </w:pBdr>
        <w:spacing w:line="240" w:lineRule="auto"/>
      </w:pPr>
    </w:p>
    <w:p w14:paraId="56D0D912" w14:textId="77777777" w:rsidR="002A250B" w:rsidRDefault="00DD7EE7" w:rsidP="00DD7EE7">
      <w:pPr>
        <w:pStyle w:val="normal0"/>
        <w:pBdr>
          <w:top w:val="nil"/>
          <w:left w:val="nil"/>
          <w:bottom w:val="nil"/>
          <w:right w:val="nil"/>
          <w:between w:val="nil"/>
        </w:pBdr>
        <w:spacing w:line="240" w:lineRule="auto"/>
      </w:pPr>
      <w:r>
        <w:lastRenderedPageBreak/>
        <w:t xml:space="preserve">Note that the </w:t>
      </w:r>
      <w:r>
        <w:t>Nextbus app and website will give times that the LBL shuttle (and also city buses) are anticipated to arrive at various stops.</w:t>
      </w:r>
    </w:p>
    <w:p w14:paraId="25246FC4" w14:textId="77777777" w:rsidR="002A250B" w:rsidRDefault="002A250B" w:rsidP="00DD7EE7">
      <w:pPr>
        <w:pStyle w:val="normal0"/>
        <w:pBdr>
          <w:top w:val="nil"/>
          <w:left w:val="nil"/>
          <w:bottom w:val="nil"/>
          <w:right w:val="nil"/>
          <w:between w:val="nil"/>
        </w:pBdr>
        <w:spacing w:line="240" w:lineRule="auto"/>
      </w:pPr>
    </w:p>
    <w:p w14:paraId="01E07F15" w14:textId="77777777" w:rsidR="002A250B" w:rsidRDefault="00DD7EE7" w:rsidP="00DD7EE7">
      <w:pPr>
        <w:pStyle w:val="normal0"/>
        <w:pBdr>
          <w:top w:val="nil"/>
          <w:left w:val="nil"/>
          <w:bottom w:val="nil"/>
          <w:right w:val="nil"/>
          <w:between w:val="nil"/>
        </w:pBdr>
        <w:spacing w:line="240" w:lineRule="auto"/>
      </w:pPr>
      <w:r>
        <w:t xml:space="preserve">If you are in a rush or just need to get around town, Uber and Lyft are apps that can help get your a ride; the fees tend to be </w:t>
      </w:r>
      <w:r>
        <w:t>pretty low, especially with UberPool if you’re not in a hurry.</w:t>
      </w:r>
    </w:p>
    <w:p w14:paraId="1C780A0B" w14:textId="77777777" w:rsidR="002A250B" w:rsidRDefault="00DD7EE7" w:rsidP="00DD7EE7">
      <w:pPr>
        <w:pStyle w:val="Heading2"/>
        <w:pBdr>
          <w:top w:val="nil"/>
          <w:left w:val="nil"/>
          <w:bottom w:val="nil"/>
          <w:right w:val="nil"/>
          <w:between w:val="nil"/>
        </w:pBdr>
        <w:spacing w:line="240" w:lineRule="auto"/>
        <w:rPr>
          <w:rFonts w:ascii="Arial" w:eastAsia="Arial" w:hAnsi="Arial" w:cs="Arial"/>
        </w:rPr>
      </w:pPr>
      <w:bookmarkStart w:id="68" w:name="_kj253i4ewiys" w:colFirst="0" w:colLast="0"/>
      <w:bookmarkEnd w:id="68"/>
      <w:r>
        <w:t>General suggestions when evaluating a place to live</w:t>
      </w:r>
    </w:p>
    <w:p w14:paraId="4426116E" w14:textId="77777777" w:rsidR="002A250B" w:rsidRDefault="00DD7EE7" w:rsidP="00DD7EE7">
      <w:pPr>
        <w:pStyle w:val="normal0"/>
        <w:numPr>
          <w:ilvl w:val="0"/>
          <w:numId w:val="18"/>
        </w:numPr>
        <w:pBdr>
          <w:top w:val="nil"/>
          <w:left w:val="nil"/>
          <w:bottom w:val="nil"/>
          <w:right w:val="nil"/>
          <w:between w:val="nil"/>
        </w:pBdr>
        <w:spacing w:line="240" w:lineRule="auto"/>
      </w:pPr>
      <w:r>
        <w:t>Look for the nearest grocery store</w:t>
      </w:r>
    </w:p>
    <w:p w14:paraId="037773BE" w14:textId="77777777" w:rsidR="002A250B" w:rsidRDefault="00DD7EE7" w:rsidP="00DD7EE7">
      <w:pPr>
        <w:pStyle w:val="normal0"/>
        <w:numPr>
          <w:ilvl w:val="0"/>
          <w:numId w:val="18"/>
        </w:numPr>
        <w:pBdr>
          <w:top w:val="nil"/>
          <w:left w:val="nil"/>
          <w:bottom w:val="nil"/>
          <w:right w:val="nil"/>
          <w:between w:val="nil"/>
        </w:pBdr>
        <w:spacing w:line="240" w:lineRule="auto"/>
      </w:pPr>
      <w:r>
        <w:t>Look for the nearest pharmacy</w:t>
      </w:r>
    </w:p>
    <w:p w14:paraId="189FFE24" w14:textId="77777777" w:rsidR="002A250B" w:rsidRDefault="00DD7EE7" w:rsidP="00DD7EE7">
      <w:pPr>
        <w:pStyle w:val="normal0"/>
        <w:numPr>
          <w:ilvl w:val="0"/>
          <w:numId w:val="18"/>
        </w:numPr>
        <w:pBdr>
          <w:top w:val="nil"/>
          <w:left w:val="nil"/>
          <w:bottom w:val="nil"/>
          <w:right w:val="nil"/>
          <w:between w:val="nil"/>
        </w:pBdr>
        <w:spacing w:line="240" w:lineRule="auto"/>
      </w:pPr>
      <w:r>
        <w:t>Do a search for restaurants. Often, the density of restaurants in a place wi</w:t>
      </w:r>
      <w:r>
        <w:t>ll tell you whether there are other things there as well.</w:t>
      </w:r>
    </w:p>
    <w:p w14:paraId="4CE574CF" w14:textId="77777777" w:rsidR="002A250B" w:rsidRDefault="00DD7EE7" w:rsidP="00DD7EE7">
      <w:pPr>
        <w:pStyle w:val="normal0"/>
        <w:numPr>
          <w:ilvl w:val="0"/>
          <w:numId w:val="18"/>
        </w:numPr>
        <w:pBdr>
          <w:top w:val="nil"/>
          <w:left w:val="nil"/>
          <w:bottom w:val="nil"/>
          <w:right w:val="nil"/>
          <w:between w:val="nil"/>
        </w:pBdr>
        <w:spacing w:line="240" w:lineRule="auto"/>
      </w:pPr>
      <w:r>
        <w:t>Perhaps do a Google Street View walk-through of the neighborhood</w:t>
      </w:r>
    </w:p>
    <w:p w14:paraId="19BEF8DA" w14:textId="77777777" w:rsidR="002A250B" w:rsidRDefault="00DD7EE7" w:rsidP="00DD7EE7">
      <w:pPr>
        <w:pStyle w:val="normal0"/>
        <w:numPr>
          <w:ilvl w:val="0"/>
          <w:numId w:val="18"/>
        </w:numPr>
        <w:pBdr>
          <w:top w:val="nil"/>
          <w:left w:val="nil"/>
          <w:bottom w:val="nil"/>
          <w:right w:val="nil"/>
          <w:between w:val="nil"/>
        </w:pBdr>
        <w:spacing w:line="240" w:lineRule="auto"/>
      </w:pPr>
      <w:r>
        <w:t>Do a Google Transit search on how to get to the lab. Note that to get to the lab itself, you cannot take public transportation. Inste</w:t>
      </w:r>
      <w:r>
        <w:t>ad, there is a lab shuttle from several spots in downtown Berkeley and near campus, so you might want to gauge how to get to the nearest shuttle stop. Google “LBL shuttle map” to see the locations of the stops.</w:t>
      </w:r>
    </w:p>
    <w:p w14:paraId="4E5D79E4" w14:textId="77777777" w:rsidR="002A250B" w:rsidRDefault="00DD7EE7" w:rsidP="00DD7EE7">
      <w:pPr>
        <w:pStyle w:val="normal0"/>
        <w:numPr>
          <w:ilvl w:val="0"/>
          <w:numId w:val="18"/>
        </w:numPr>
        <w:pBdr>
          <w:top w:val="nil"/>
          <w:left w:val="nil"/>
          <w:bottom w:val="nil"/>
          <w:right w:val="nil"/>
          <w:between w:val="nil"/>
        </w:pBdr>
        <w:spacing w:line="240" w:lineRule="auto"/>
      </w:pPr>
      <w:r>
        <w:t>Remember that Uber is very convenient in the Berkeley area, so not everything needs to be ideal location-wise if you need to just get somewhere once in awhile.</w:t>
      </w:r>
    </w:p>
    <w:p w14:paraId="731A1098" w14:textId="77777777" w:rsidR="002A250B" w:rsidRDefault="00DD7EE7" w:rsidP="00DD7EE7">
      <w:pPr>
        <w:pStyle w:val="Heading2"/>
        <w:pBdr>
          <w:top w:val="nil"/>
          <w:left w:val="nil"/>
          <w:bottom w:val="nil"/>
          <w:right w:val="nil"/>
          <w:between w:val="nil"/>
        </w:pBdr>
        <w:spacing w:line="240" w:lineRule="auto"/>
        <w:rPr>
          <w:rFonts w:ascii="Arial" w:eastAsia="Arial" w:hAnsi="Arial" w:cs="Arial"/>
        </w:rPr>
      </w:pPr>
      <w:bookmarkStart w:id="69" w:name="_x394beg7clf2" w:colFirst="0" w:colLast="0"/>
      <w:bookmarkEnd w:id="69"/>
      <w:r>
        <w:t>A note about UC Village</w:t>
      </w:r>
    </w:p>
    <w:p w14:paraId="49FB7F38" w14:textId="77777777" w:rsidR="002A250B" w:rsidRDefault="00DD7EE7" w:rsidP="00DD7EE7">
      <w:pPr>
        <w:pStyle w:val="normal0"/>
        <w:pBdr>
          <w:top w:val="nil"/>
          <w:left w:val="nil"/>
          <w:bottom w:val="nil"/>
          <w:right w:val="nil"/>
          <w:between w:val="nil"/>
        </w:pBdr>
        <w:spacing w:line="240" w:lineRule="auto"/>
      </w:pPr>
      <w:r>
        <w:t>Many postdocs, especially those with families, find that UC Village (spo</w:t>
      </w:r>
      <w:r>
        <w:t xml:space="preserve">nsored housing from UC Berkeley and LBNL) is a nice place to live </w:t>
      </w:r>
      <w:r>
        <w:lastRenderedPageBreak/>
        <w:t>and also enjoy the community. Anubhav doesn’t have any personal experience with UC Village so it is best to research for yourself through a Google search.</w:t>
      </w:r>
    </w:p>
    <w:p w14:paraId="504C65AE" w14:textId="77777777" w:rsidR="002A250B" w:rsidRDefault="00DD7EE7" w:rsidP="00DD7EE7">
      <w:pPr>
        <w:pStyle w:val="Heading2"/>
        <w:pBdr>
          <w:top w:val="nil"/>
          <w:left w:val="nil"/>
          <w:bottom w:val="nil"/>
          <w:right w:val="nil"/>
          <w:between w:val="nil"/>
        </w:pBdr>
        <w:spacing w:line="240" w:lineRule="auto"/>
      </w:pPr>
      <w:bookmarkStart w:id="70" w:name="_ezxzt9wsstlg" w:colFirst="0" w:colLast="0"/>
      <w:bookmarkEnd w:id="70"/>
      <w:r>
        <w:t>What are the different neighborhood</w:t>
      </w:r>
      <w:r>
        <w:t>s like?</w:t>
      </w:r>
    </w:p>
    <w:p w14:paraId="1DE591FD" w14:textId="77777777" w:rsidR="002A250B" w:rsidRDefault="00DD7EE7" w:rsidP="00DD7EE7">
      <w:pPr>
        <w:pStyle w:val="normal0"/>
        <w:pBdr>
          <w:top w:val="nil"/>
          <w:left w:val="nil"/>
          <w:bottom w:val="nil"/>
          <w:right w:val="nil"/>
          <w:between w:val="nil"/>
        </w:pBdr>
        <w:spacing w:line="240" w:lineRule="auto"/>
      </w:pPr>
      <w:r>
        <w:t>If you want to know how specific neighborhoods or cities surrounding Berkeley are like, the best way is to post a question to the #housing channel on Slack. You can usually get very good and relevant advice.</w:t>
      </w:r>
      <w:r>
        <w:br/>
      </w:r>
      <w:r>
        <w:br/>
        <w:t>Good luck!</w:t>
      </w:r>
    </w:p>
    <w:p w14:paraId="0B1E5F38" w14:textId="77777777" w:rsidR="002A250B" w:rsidRDefault="002A250B" w:rsidP="00DD7EE7">
      <w:pPr>
        <w:pStyle w:val="normal0"/>
        <w:pBdr>
          <w:top w:val="nil"/>
          <w:left w:val="nil"/>
          <w:bottom w:val="nil"/>
          <w:right w:val="nil"/>
          <w:between w:val="nil"/>
        </w:pBdr>
        <w:spacing w:line="240" w:lineRule="auto"/>
      </w:pPr>
    </w:p>
    <w:p w14:paraId="2737A5B0" w14:textId="77777777" w:rsidR="002A250B" w:rsidRDefault="00DD7EE7" w:rsidP="00DD7EE7">
      <w:pPr>
        <w:pStyle w:val="Heading1"/>
        <w:pBdr>
          <w:top w:val="nil"/>
          <w:left w:val="nil"/>
          <w:bottom w:val="nil"/>
          <w:right w:val="nil"/>
          <w:between w:val="nil"/>
        </w:pBdr>
        <w:spacing w:line="240" w:lineRule="auto"/>
        <w:rPr>
          <w:rFonts w:ascii="Arial" w:eastAsia="Arial" w:hAnsi="Arial" w:cs="Arial"/>
          <w:b w:val="0"/>
          <w:sz w:val="52"/>
          <w:szCs w:val="52"/>
        </w:rPr>
      </w:pPr>
      <w:bookmarkStart w:id="71" w:name="_x6grhljve1f" w:colFirst="0" w:colLast="0"/>
      <w:bookmarkEnd w:id="71"/>
      <w:r>
        <w:t>Appendix B: P</w:t>
      </w:r>
      <w:r>
        <w:t>urchasing a computer</w:t>
      </w:r>
    </w:p>
    <w:p w14:paraId="1CDC0936" w14:textId="77777777" w:rsidR="002A250B" w:rsidRDefault="002A250B" w:rsidP="00DD7EE7">
      <w:pPr>
        <w:pStyle w:val="normal0"/>
        <w:pBdr>
          <w:top w:val="nil"/>
          <w:left w:val="nil"/>
          <w:bottom w:val="nil"/>
          <w:right w:val="nil"/>
          <w:between w:val="nil"/>
        </w:pBdr>
        <w:spacing w:line="240" w:lineRule="auto"/>
        <w:rPr>
          <w:b/>
        </w:rPr>
      </w:pPr>
    </w:p>
    <w:p w14:paraId="405A1FE7" w14:textId="77777777" w:rsidR="002A250B" w:rsidRDefault="00DD7EE7" w:rsidP="00DD7EE7">
      <w:pPr>
        <w:pStyle w:val="normal0"/>
        <w:pBdr>
          <w:top w:val="nil"/>
          <w:left w:val="nil"/>
          <w:bottom w:val="nil"/>
          <w:right w:val="nil"/>
          <w:between w:val="nil"/>
        </w:pBdr>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stated - you will instead receive an excellent computer from the group’s stock.</w:t>
      </w:r>
    </w:p>
    <w:p w14:paraId="5C86BF1A" w14:textId="77777777" w:rsidR="002A250B" w:rsidRDefault="00DD7EE7" w:rsidP="00DD7EE7">
      <w:pPr>
        <w:pStyle w:val="Heading2"/>
        <w:pBdr>
          <w:top w:val="nil"/>
          <w:left w:val="nil"/>
          <w:bottom w:val="nil"/>
          <w:right w:val="nil"/>
          <w:between w:val="nil"/>
        </w:pBdr>
        <w:spacing w:before="400" w:line="240" w:lineRule="auto"/>
      </w:pPr>
      <w:bookmarkStart w:id="72" w:name="_3v8g9n6bj20w" w:colFirst="0" w:colLast="0"/>
      <w:bookmarkEnd w:id="72"/>
      <w:r>
        <w:t>Mac, Windows, or Linux?</w:t>
      </w:r>
    </w:p>
    <w:p w14:paraId="385E2EA6" w14:textId="77777777" w:rsidR="002A250B" w:rsidRDefault="00DD7EE7" w:rsidP="00DD7EE7">
      <w:pPr>
        <w:pStyle w:val="normal0"/>
        <w:pBdr>
          <w:top w:val="nil"/>
          <w:left w:val="nil"/>
          <w:bottom w:val="nil"/>
          <w:right w:val="nil"/>
          <w:between w:val="nil"/>
        </w:pBdr>
        <w:spacing w:line="240" w:lineRule="auto"/>
      </w:pPr>
      <w:r>
        <w:t>You should buy a Mac, and probably a Macbook. Although this sounds extreme, and may even induce strong fee</w:t>
      </w:r>
      <w:r>
        <w:t xml:space="preserve">lings if you are used to a different system, in practice this has never been much of a problem. Note that I am not an Apple fanatic but simply find that these are the </w:t>
      </w:r>
      <w:r>
        <w:lastRenderedPageBreak/>
        <w:t>best systems for our type of work because they contain many of the advantages of both Lin</w:t>
      </w:r>
      <w:r>
        <w:t>ux and Windows systems in a single package.</w:t>
      </w:r>
    </w:p>
    <w:p w14:paraId="103066DB" w14:textId="77777777" w:rsidR="002A250B" w:rsidRDefault="002A250B" w:rsidP="00DD7EE7">
      <w:pPr>
        <w:pStyle w:val="normal0"/>
        <w:pBdr>
          <w:top w:val="nil"/>
          <w:left w:val="nil"/>
          <w:bottom w:val="nil"/>
          <w:right w:val="nil"/>
          <w:between w:val="nil"/>
        </w:pBdr>
        <w:spacing w:line="240" w:lineRule="auto"/>
      </w:pPr>
    </w:p>
    <w:p w14:paraId="2BE69D27" w14:textId="77777777" w:rsidR="002A250B" w:rsidRDefault="00DD7EE7" w:rsidP="00DD7EE7">
      <w:pPr>
        <w:pStyle w:val="normal0"/>
        <w:pBdr>
          <w:top w:val="nil"/>
          <w:left w:val="nil"/>
          <w:bottom w:val="nil"/>
          <w:right w:val="nil"/>
          <w:between w:val="nil"/>
        </w:pBdr>
        <w:spacing w:line="240" w:lineRule="auto"/>
      </w:pPr>
      <w:r>
        <w:t xml:space="preserve">Why not Windows? Anubhav used Windows for a very long time; it is nice, but a couple of things make it non-optimal for our work. There is no native Terminal, which you will use heavily, and programs like Cygwin </w:t>
      </w:r>
      <w:r>
        <w:t>are poor substitutes. Certain seemingly minor decisions made by Windows (directory slashes, line endings) are different than those from Linux, making interoperability between Linux/Mac and Windows systems more problematic (e.g., copying files to and from s</w:t>
      </w:r>
      <w:r>
        <w:t>upercomputing centers requires auto-converting line ending format).</w:t>
      </w:r>
    </w:p>
    <w:p w14:paraId="4927A07B" w14:textId="77777777" w:rsidR="002A250B" w:rsidRDefault="002A250B" w:rsidP="00DD7EE7">
      <w:pPr>
        <w:pStyle w:val="normal0"/>
        <w:pBdr>
          <w:top w:val="nil"/>
          <w:left w:val="nil"/>
          <w:bottom w:val="nil"/>
          <w:right w:val="nil"/>
          <w:between w:val="nil"/>
        </w:pBdr>
        <w:spacing w:line="240" w:lineRule="auto"/>
      </w:pPr>
    </w:p>
    <w:p w14:paraId="10447B2F" w14:textId="77777777" w:rsidR="002A250B" w:rsidRDefault="00DD7EE7" w:rsidP="00DD7EE7">
      <w:pPr>
        <w:pStyle w:val="normal0"/>
        <w:pBdr>
          <w:top w:val="nil"/>
          <w:left w:val="nil"/>
          <w:bottom w:val="nil"/>
          <w:right w:val="nil"/>
          <w:between w:val="nil"/>
        </w:pBdr>
        <w:spacing w:line="240" w:lineRule="auto"/>
      </w:pPr>
      <w:r>
        <w:t>Why not Linux? Linux is fine, but Microsoft Office is not available (which is used by us and most of the materials science research world) and OpenOffice is a poor substitute. Certain vid</w:t>
      </w:r>
      <w:r>
        <w:t>eoconferencing software doesn’t work well with Linux.</w:t>
      </w:r>
    </w:p>
    <w:p w14:paraId="2E366E27" w14:textId="77777777" w:rsidR="002A250B" w:rsidRDefault="002A250B" w:rsidP="00DD7EE7">
      <w:pPr>
        <w:pStyle w:val="normal0"/>
        <w:pBdr>
          <w:top w:val="nil"/>
          <w:left w:val="nil"/>
          <w:bottom w:val="nil"/>
          <w:right w:val="nil"/>
          <w:between w:val="nil"/>
        </w:pBdr>
        <w:spacing w:line="240" w:lineRule="auto"/>
      </w:pPr>
    </w:p>
    <w:p w14:paraId="792C8ADB" w14:textId="77777777" w:rsidR="002A250B" w:rsidRDefault="00DD7EE7" w:rsidP="00DD7EE7">
      <w:pPr>
        <w:pStyle w:val="normal0"/>
        <w:pBdr>
          <w:top w:val="nil"/>
          <w:left w:val="nil"/>
          <w:bottom w:val="nil"/>
          <w:right w:val="nil"/>
          <w:between w:val="nil"/>
        </w:pBdr>
        <w:spacing w:line="240" w:lineRule="auto"/>
      </w:pPr>
      <w:r>
        <w:t>How about Mac? I have my complaints about it, as they are catering more to the general consumer and less to developers. Thus, you really need to spend some time setting up your Mac to make it productiv</w:t>
      </w:r>
      <w:r>
        <w:t xml:space="preserve">e for power users. But for the moment it remains a very good compromise between Linux-like and Windows-like and thus forms the basis for our workstations. </w:t>
      </w:r>
    </w:p>
    <w:p w14:paraId="3CD7F8B5" w14:textId="77777777" w:rsidR="002A250B" w:rsidRDefault="00DD7EE7" w:rsidP="00DD7EE7">
      <w:pPr>
        <w:pStyle w:val="Heading2"/>
        <w:pBdr>
          <w:top w:val="nil"/>
          <w:left w:val="nil"/>
          <w:bottom w:val="nil"/>
          <w:right w:val="nil"/>
          <w:between w:val="nil"/>
        </w:pBdr>
        <w:spacing w:before="400" w:line="240" w:lineRule="auto"/>
        <w:rPr>
          <w:rFonts w:ascii="Arial" w:eastAsia="Arial" w:hAnsi="Arial" w:cs="Arial"/>
        </w:rPr>
      </w:pPr>
      <w:bookmarkStart w:id="73" w:name="_hnrk86w1wj84" w:colFirst="0" w:colLast="0"/>
      <w:bookmarkEnd w:id="73"/>
      <w:r>
        <w:t>Preliminaries</w:t>
      </w:r>
    </w:p>
    <w:p w14:paraId="446D090D" w14:textId="77777777" w:rsidR="002A250B" w:rsidRDefault="00DD7EE7" w:rsidP="00DD7EE7">
      <w:pPr>
        <w:pStyle w:val="normal0"/>
        <w:pBdr>
          <w:top w:val="nil"/>
          <w:left w:val="nil"/>
          <w:bottom w:val="nil"/>
          <w:right w:val="nil"/>
          <w:between w:val="nil"/>
        </w:pBdr>
        <w:spacing w:line="240" w:lineRule="auto"/>
      </w:pPr>
      <w:r>
        <w:t>Here is how to purchase a computer at the lab. Before we begin, a few notes:</w:t>
      </w:r>
    </w:p>
    <w:p w14:paraId="260114A3" w14:textId="77777777" w:rsidR="002A250B" w:rsidRDefault="00DD7EE7" w:rsidP="00DD7EE7">
      <w:pPr>
        <w:pStyle w:val="normal0"/>
        <w:numPr>
          <w:ilvl w:val="0"/>
          <w:numId w:val="50"/>
        </w:numPr>
        <w:pBdr>
          <w:top w:val="nil"/>
          <w:left w:val="nil"/>
          <w:bottom w:val="nil"/>
          <w:right w:val="nil"/>
          <w:between w:val="nil"/>
        </w:pBdr>
        <w:spacing w:line="240" w:lineRule="auto"/>
      </w:pPr>
      <w:r>
        <w:t xml:space="preserve">In terms </w:t>
      </w:r>
      <w:r>
        <w:t>of the mechanics of purchasing:</w:t>
      </w:r>
    </w:p>
    <w:p w14:paraId="12816DAF" w14:textId="77777777" w:rsidR="002A250B" w:rsidRDefault="00DD7EE7" w:rsidP="00DD7EE7">
      <w:pPr>
        <w:pStyle w:val="normal0"/>
        <w:numPr>
          <w:ilvl w:val="1"/>
          <w:numId w:val="50"/>
        </w:numPr>
        <w:pBdr>
          <w:top w:val="nil"/>
          <w:left w:val="nil"/>
          <w:bottom w:val="nil"/>
          <w:right w:val="nil"/>
          <w:between w:val="nil"/>
        </w:pBdr>
        <w:spacing w:line="240" w:lineRule="auto"/>
      </w:pPr>
      <w:r>
        <w:lastRenderedPageBreak/>
        <w:t>use LBNL Ebuy (not Ebay) wherever possible - you need to be on the lab network (onsite via an ethernet cable) or be connected via the VPN</w:t>
      </w:r>
    </w:p>
    <w:p w14:paraId="0A599C75" w14:textId="77777777" w:rsidR="002A250B" w:rsidRDefault="00DD7EE7" w:rsidP="00DD7EE7">
      <w:pPr>
        <w:pStyle w:val="normal0"/>
        <w:numPr>
          <w:ilvl w:val="1"/>
          <w:numId w:val="50"/>
        </w:numPr>
        <w:pBdr>
          <w:top w:val="nil"/>
          <w:left w:val="nil"/>
          <w:bottom w:val="nil"/>
          <w:right w:val="nil"/>
          <w:between w:val="nil"/>
        </w:pBdr>
        <w:spacing w:line="240" w:lineRule="auto"/>
      </w:pPr>
      <w:r>
        <w:t>use Amazon, etc. to buy various components if not available via EBuy</w:t>
      </w:r>
    </w:p>
    <w:p w14:paraId="2AD3EBBA" w14:textId="77777777" w:rsidR="002A250B" w:rsidRDefault="00DD7EE7" w:rsidP="00DD7EE7">
      <w:pPr>
        <w:pStyle w:val="normal0"/>
        <w:numPr>
          <w:ilvl w:val="0"/>
          <w:numId w:val="50"/>
        </w:numPr>
        <w:pBdr>
          <w:top w:val="nil"/>
          <w:left w:val="nil"/>
          <w:bottom w:val="nil"/>
          <w:right w:val="nil"/>
          <w:between w:val="nil"/>
        </w:pBdr>
        <w:spacing w:line="240" w:lineRule="auto"/>
      </w:pPr>
      <w:r>
        <w:t>The laptop is government property; you are expected to return it to the group when you are done working at LBNL. Note that Mac computers make it very simple to transfer everything over to your next computer.</w:t>
      </w:r>
    </w:p>
    <w:p w14:paraId="1F071364" w14:textId="77777777" w:rsidR="002A250B" w:rsidRDefault="00DD7EE7" w:rsidP="00DD7EE7">
      <w:pPr>
        <w:pStyle w:val="normal0"/>
        <w:numPr>
          <w:ilvl w:val="0"/>
          <w:numId w:val="50"/>
        </w:numPr>
        <w:pBdr>
          <w:top w:val="nil"/>
          <w:left w:val="nil"/>
          <w:bottom w:val="nil"/>
          <w:right w:val="nil"/>
          <w:between w:val="nil"/>
        </w:pBdr>
        <w:spacing w:line="240" w:lineRule="auto"/>
      </w:pPr>
      <w:r>
        <w:t>You are free to take your laptop home, on trips,</w:t>
      </w:r>
      <w:r>
        <w:t xml:space="preserve"> etc., unless you are an intern in which case other restrictions may apply from the internship program.</w:t>
      </w:r>
    </w:p>
    <w:p w14:paraId="6D7FAE7B" w14:textId="77777777" w:rsidR="002A250B" w:rsidRDefault="00DD7EE7" w:rsidP="00DD7EE7">
      <w:pPr>
        <w:pStyle w:val="normal0"/>
        <w:numPr>
          <w:ilvl w:val="0"/>
          <w:numId w:val="50"/>
        </w:numPr>
        <w:pBdr>
          <w:top w:val="nil"/>
          <w:left w:val="nil"/>
          <w:bottom w:val="nil"/>
          <w:right w:val="nil"/>
          <w:between w:val="nil"/>
        </w:pBdr>
        <w:spacing w:line="240" w:lineRule="auto"/>
      </w:pPr>
      <w:r>
        <w:t>The lab receives your computer and tags it before sending it over to you.</w:t>
      </w:r>
    </w:p>
    <w:p w14:paraId="565585A4" w14:textId="77777777" w:rsidR="002A250B" w:rsidRDefault="00DD7EE7" w:rsidP="00DD7EE7">
      <w:pPr>
        <w:pStyle w:val="normal0"/>
        <w:numPr>
          <w:ilvl w:val="0"/>
          <w:numId w:val="50"/>
        </w:numPr>
        <w:pBdr>
          <w:top w:val="nil"/>
          <w:left w:val="nil"/>
          <w:bottom w:val="nil"/>
          <w:right w:val="nil"/>
          <w:between w:val="nil"/>
        </w:pBdr>
        <w:spacing w:line="240" w:lineRule="auto"/>
      </w:pPr>
      <w:r>
        <w:t xml:space="preserve">You </w:t>
      </w:r>
      <w:r>
        <w:rPr>
          <w:b/>
          <w:u w:val="single"/>
        </w:rPr>
        <w:t>must</w:t>
      </w:r>
      <w:r>
        <w:t xml:space="preserve"> back up your computer very regularly (at least once per week, ideally</w:t>
      </w:r>
      <w:r>
        <w:t xml:space="preserve"> continuously). This is simple using the Time Machine app. Just plug your backup drive into your monitor so when you connect to your monitor, you also back up. If there are (for some reason) errors in backing up, fix that issue immediately. There are zero </w:t>
      </w:r>
      <w:r>
        <w:t>excuses for not doing this.</w:t>
      </w:r>
    </w:p>
    <w:p w14:paraId="29F4C038" w14:textId="77777777" w:rsidR="002A250B" w:rsidRDefault="00DD7EE7" w:rsidP="00DD7EE7">
      <w:pPr>
        <w:pStyle w:val="Heading2"/>
        <w:pBdr>
          <w:top w:val="nil"/>
          <w:left w:val="nil"/>
          <w:bottom w:val="nil"/>
          <w:right w:val="nil"/>
          <w:between w:val="nil"/>
        </w:pBdr>
        <w:spacing w:before="400" w:line="240" w:lineRule="auto"/>
      </w:pPr>
      <w:bookmarkStart w:id="74" w:name="_9d74vvansx51" w:colFirst="0" w:colLast="0"/>
      <w:bookmarkEnd w:id="74"/>
      <w:r>
        <w:t>Selecting a computer, monitor, and accessories</w:t>
      </w:r>
    </w:p>
    <w:p w14:paraId="2D7EDD71" w14:textId="77777777" w:rsidR="002A250B" w:rsidRDefault="00DD7EE7" w:rsidP="00DD7EE7">
      <w:pPr>
        <w:pStyle w:val="normal0"/>
        <w:pBdr>
          <w:top w:val="nil"/>
          <w:left w:val="nil"/>
          <w:bottom w:val="nil"/>
          <w:right w:val="nil"/>
          <w:between w:val="nil"/>
        </w:pBdr>
        <w:spacing w:line="240" w:lineRule="auto"/>
      </w:pPr>
      <w:r>
        <w:t xml:space="preserve">Your computer workstation is one area where you should just get whatever you think will make you most productive and not care about cost. </w:t>
      </w:r>
      <w:r>
        <w:rPr>
          <w:u w:val="single"/>
        </w:rPr>
        <w:t>Seriously, just get what is best and do not worry about cost</w:t>
      </w:r>
      <w:r>
        <w:t>.</w:t>
      </w:r>
    </w:p>
    <w:p w14:paraId="7701FB42" w14:textId="77777777" w:rsidR="002A250B" w:rsidRDefault="002A250B" w:rsidP="00DD7EE7">
      <w:pPr>
        <w:pStyle w:val="normal0"/>
        <w:pBdr>
          <w:top w:val="nil"/>
          <w:left w:val="nil"/>
          <w:bottom w:val="nil"/>
          <w:right w:val="nil"/>
          <w:between w:val="nil"/>
        </w:pBdr>
        <w:spacing w:line="240" w:lineRule="auto"/>
      </w:pPr>
    </w:p>
    <w:p w14:paraId="2211108F" w14:textId="77777777" w:rsidR="002A250B" w:rsidRDefault="00DD7EE7" w:rsidP="00DD7EE7">
      <w:pPr>
        <w:pStyle w:val="normal0"/>
        <w:pBdr>
          <w:top w:val="nil"/>
          <w:left w:val="nil"/>
          <w:bottom w:val="nil"/>
          <w:right w:val="nil"/>
          <w:between w:val="nil"/>
        </w:pBdr>
        <w:spacing w:line="240" w:lineRule="auto"/>
      </w:pPr>
      <w:r>
        <w:t xml:space="preserve">For the computer, you should select a Macbook Pro (any screen size) as mentioned above. You can use the Apple website to browse details. </w:t>
      </w:r>
      <w:r>
        <w:lastRenderedPageBreak/>
        <w:t>Anubhav uses a 13” Macbook Pro. It is powerful enough to</w:t>
      </w:r>
      <w:r>
        <w:t xml:space="preserve"> do serious work and light/small enough to use on a plane. A 15” Macbook Pro is also a good choice. If you would like to get anything other than a Macbook Pro, talk to Anubhav.</w:t>
      </w:r>
    </w:p>
    <w:p w14:paraId="03B501EA" w14:textId="77777777" w:rsidR="002A250B" w:rsidRDefault="002A250B" w:rsidP="00DD7EE7">
      <w:pPr>
        <w:pStyle w:val="normal0"/>
        <w:pBdr>
          <w:top w:val="nil"/>
          <w:left w:val="nil"/>
          <w:bottom w:val="nil"/>
          <w:right w:val="nil"/>
          <w:between w:val="nil"/>
        </w:pBdr>
        <w:spacing w:line="240" w:lineRule="auto"/>
      </w:pPr>
    </w:p>
    <w:p w14:paraId="521717D1" w14:textId="77777777" w:rsidR="002A250B" w:rsidRDefault="00DD7EE7" w:rsidP="00DD7EE7">
      <w:pPr>
        <w:pStyle w:val="normal0"/>
        <w:pBdr>
          <w:top w:val="nil"/>
          <w:left w:val="nil"/>
          <w:bottom w:val="nil"/>
          <w:right w:val="nil"/>
          <w:between w:val="nil"/>
        </w:pBdr>
        <w:spacing w:line="240" w:lineRule="auto"/>
      </w:pPr>
      <w:r>
        <w:t>For the monitor, Anubhav uses a single Thunderbolt display but this is no long</w:t>
      </w:r>
      <w:r>
        <w:t>er available. One option available is the LG 27MU88-W (4K resolution) monitor which is on Ebuy. Note that one big screen is usually better ergonomically than dual monitors, and you can use the “Spaces” feature of Mac OS/X to quickly flip between virtual sc</w:t>
      </w:r>
      <w:r>
        <w:t xml:space="preserve">reens if needed (this is what Anubhav does). </w:t>
      </w:r>
    </w:p>
    <w:p w14:paraId="5AF99467" w14:textId="77777777" w:rsidR="002A250B" w:rsidRDefault="002A250B" w:rsidP="00DD7EE7">
      <w:pPr>
        <w:pStyle w:val="normal0"/>
        <w:pBdr>
          <w:top w:val="nil"/>
          <w:left w:val="nil"/>
          <w:bottom w:val="nil"/>
          <w:right w:val="nil"/>
          <w:between w:val="nil"/>
        </w:pBdr>
        <w:spacing w:line="240" w:lineRule="auto"/>
      </w:pPr>
    </w:p>
    <w:p w14:paraId="33BF0757" w14:textId="77777777" w:rsidR="002A250B" w:rsidRDefault="00DD7EE7" w:rsidP="00DD7EE7">
      <w:pPr>
        <w:pStyle w:val="normal0"/>
        <w:pBdr>
          <w:top w:val="nil"/>
          <w:left w:val="nil"/>
          <w:bottom w:val="nil"/>
          <w:right w:val="nil"/>
          <w:between w:val="nil"/>
        </w:pBdr>
        <w:spacing w:line="240" w:lineRule="auto"/>
      </w:pPr>
      <w:r>
        <w:t>For accessories, make sure to get:</w:t>
      </w:r>
    </w:p>
    <w:p w14:paraId="428958DE" w14:textId="77777777" w:rsidR="002A250B" w:rsidRDefault="00DD7EE7" w:rsidP="00DD7EE7">
      <w:pPr>
        <w:pStyle w:val="normal0"/>
        <w:numPr>
          <w:ilvl w:val="0"/>
          <w:numId w:val="32"/>
        </w:numPr>
        <w:pBdr>
          <w:top w:val="nil"/>
          <w:left w:val="nil"/>
          <w:bottom w:val="nil"/>
          <w:right w:val="nil"/>
          <w:between w:val="nil"/>
        </w:pBdr>
        <w:spacing w:line="240" w:lineRule="auto"/>
      </w:pPr>
      <w:r>
        <w:t>An extra charging cable</w:t>
      </w:r>
    </w:p>
    <w:p w14:paraId="2A230255" w14:textId="77777777" w:rsidR="002A250B" w:rsidRDefault="00DD7EE7" w:rsidP="00DD7EE7">
      <w:pPr>
        <w:pStyle w:val="normal0"/>
        <w:numPr>
          <w:ilvl w:val="0"/>
          <w:numId w:val="32"/>
        </w:numPr>
        <w:pBdr>
          <w:top w:val="nil"/>
          <w:left w:val="nil"/>
          <w:bottom w:val="nil"/>
          <w:right w:val="nil"/>
          <w:between w:val="nil"/>
        </w:pBdr>
        <w:spacing w:line="240" w:lineRule="auto"/>
      </w:pPr>
      <w:r>
        <w:t>A VGA adapter dongle</w:t>
      </w:r>
    </w:p>
    <w:p w14:paraId="1C1D4DE0" w14:textId="77777777" w:rsidR="002A250B" w:rsidRDefault="00DD7EE7" w:rsidP="00DD7EE7">
      <w:pPr>
        <w:pStyle w:val="normal0"/>
        <w:numPr>
          <w:ilvl w:val="0"/>
          <w:numId w:val="32"/>
        </w:numPr>
        <w:pBdr>
          <w:top w:val="nil"/>
          <w:left w:val="nil"/>
          <w:bottom w:val="nil"/>
          <w:right w:val="nil"/>
          <w:between w:val="nil"/>
        </w:pBdr>
        <w:spacing w:line="240" w:lineRule="auto"/>
      </w:pPr>
      <w:r>
        <w:t>An ethernet cable adapter dongle</w:t>
      </w:r>
    </w:p>
    <w:p w14:paraId="2B41396E" w14:textId="77777777" w:rsidR="002A250B" w:rsidRDefault="00DD7EE7" w:rsidP="00DD7EE7">
      <w:pPr>
        <w:pStyle w:val="normal0"/>
        <w:numPr>
          <w:ilvl w:val="0"/>
          <w:numId w:val="32"/>
        </w:numPr>
        <w:pBdr>
          <w:top w:val="nil"/>
          <w:left w:val="nil"/>
          <w:bottom w:val="nil"/>
          <w:right w:val="nil"/>
          <w:between w:val="nil"/>
        </w:pBdr>
        <w:spacing w:line="240" w:lineRule="auto"/>
      </w:pPr>
      <w:r>
        <w:t xml:space="preserve">A Time Machine hard disk (for backup), I have currently  use the </w:t>
      </w:r>
      <w:r>
        <w:rPr>
          <w:i/>
        </w:rPr>
        <w:t>Western Digital 4GB Passport fo</w:t>
      </w:r>
      <w:r>
        <w:rPr>
          <w:i/>
        </w:rPr>
        <w:t>r Mac</w:t>
      </w:r>
    </w:p>
    <w:p w14:paraId="00450D80" w14:textId="77777777" w:rsidR="002A250B" w:rsidRDefault="00DD7EE7" w:rsidP="00DD7EE7">
      <w:pPr>
        <w:pStyle w:val="normal0"/>
        <w:numPr>
          <w:ilvl w:val="0"/>
          <w:numId w:val="32"/>
        </w:numPr>
        <w:pBdr>
          <w:top w:val="nil"/>
          <w:left w:val="nil"/>
          <w:bottom w:val="nil"/>
          <w:right w:val="nil"/>
          <w:between w:val="nil"/>
        </w:pBdr>
        <w:spacing w:line="240" w:lineRule="auto"/>
      </w:pPr>
      <w:r>
        <w:t>A keyboard. I suggest Apple Wireless Keyboard since I like the feel of Mac keys and I also like a consistent feel between my laptop keyboard and my desk keyboard. If you prefer a larger or ergonomic keyboard, you can get that.</w:t>
      </w:r>
    </w:p>
    <w:p w14:paraId="7423A77C" w14:textId="77777777" w:rsidR="002A250B" w:rsidRDefault="00DD7EE7" w:rsidP="00DD7EE7">
      <w:pPr>
        <w:pStyle w:val="normal0"/>
        <w:numPr>
          <w:ilvl w:val="0"/>
          <w:numId w:val="32"/>
        </w:numPr>
        <w:pBdr>
          <w:top w:val="nil"/>
          <w:left w:val="nil"/>
          <w:bottom w:val="nil"/>
          <w:right w:val="nil"/>
          <w:between w:val="nil"/>
        </w:pBdr>
        <w:spacing w:line="240" w:lineRule="auto"/>
      </w:pPr>
      <w:r>
        <w:t>A mouse/trackpad. I sug</w:t>
      </w:r>
      <w:r>
        <w:t>gest Apple Magic Trackpad. Note that I’ve found that a mouse is better on Windows but a trackpad is better on Mac. The reason is because the Mac OS has really customized a lot of the interface for the trackpad (e.g., gestures). I also value consistency bet</w:t>
      </w:r>
      <w:r>
        <w:t xml:space="preserve">ween my laptop and desk workstation. After awhile you get used to doing everything on </w:t>
      </w:r>
      <w:r>
        <w:lastRenderedPageBreak/>
        <w:t>your trackpad even if you were previously very productive/accurate with a mouse on Windows.</w:t>
      </w:r>
    </w:p>
    <w:p w14:paraId="16DD44E6" w14:textId="77777777" w:rsidR="002A250B" w:rsidRDefault="00DD7EE7" w:rsidP="00DD7EE7">
      <w:pPr>
        <w:pStyle w:val="normal0"/>
        <w:numPr>
          <w:ilvl w:val="0"/>
          <w:numId w:val="32"/>
        </w:numPr>
        <w:pBdr>
          <w:top w:val="nil"/>
          <w:left w:val="nil"/>
          <w:bottom w:val="nil"/>
          <w:right w:val="nil"/>
          <w:between w:val="nil"/>
        </w:pBdr>
        <w:spacing w:line="240" w:lineRule="auto"/>
      </w:pPr>
      <w:r>
        <w:t xml:space="preserve">(optional) A presentation tool, </w:t>
      </w:r>
      <w:r>
        <w:rPr>
          <w:i/>
        </w:rPr>
        <w:t>e.g.</w:t>
      </w:r>
      <w:r>
        <w:t>, Logitech R800</w:t>
      </w:r>
    </w:p>
    <w:p w14:paraId="41A8EF5D" w14:textId="77777777" w:rsidR="002A250B" w:rsidRDefault="00DD7EE7" w:rsidP="00DD7EE7">
      <w:pPr>
        <w:pStyle w:val="Heading2"/>
        <w:pBdr>
          <w:top w:val="nil"/>
          <w:left w:val="nil"/>
          <w:bottom w:val="nil"/>
          <w:right w:val="nil"/>
          <w:between w:val="nil"/>
        </w:pBdr>
        <w:spacing w:before="400" w:line="240" w:lineRule="auto"/>
        <w:rPr>
          <w:rFonts w:ascii="Arial" w:eastAsia="Arial" w:hAnsi="Arial" w:cs="Arial"/>
        </w:rPr>
      </w:pPr>
      <w:bookmarkStart w:id="75" w:name="_h3jimbbvr5ll" w:colFirst="0" w:colLast="0"/>
      <w:bookmarkEnd w:id="75"/>
      <w:r>
        <w:t>Making the purchase</w:t>
      </w:r>
    </w:p>
    <w:p w14:paraId="08F3AB64" w14:textId="77777777" w:rsidR="002A250B" w:rsidRDefault="00DD7EE7" w:rsidP="00DD7EE7">
      <w:pPr>
        <w:pStyle w:val="normal0"/>
        <w:numPr>
          <w:ilvl w:val="0"/>
          <w:numId w:val="55"/>
        </w:numPr>
        <w:pBdr>
          <w:top w:val="nil"/>
          <w:left w:val="nil"/>
          <w:bottom w:val="nil"/>
          <w:right w:val="nil"/>
          <w:between w:val="nil"/>
        </w:pBdr>
        <w:spacing w:line="240" w:lineRule="auto"/>
      </w:pPr>
      <w:r>
        <w:t xml:space="preserve">Provide all the details of your selections in an email and send to Anubhav. If all looks OK, he will give you a project and activity ID. </w:t>
      </w:r>
    </w:p>
    <w:p w14:paraId="0702BE53" w14:textId="77777777" w:rsidR="002A250B" w:rsidRDefault="00DD7EE7" w:rsidP="00DD7EE7">
      <w:pPr>
        <w:pStyle w:val="normal0"/>
        <w:numPr>
          <w:ilvl w:val="0"/>
          <w:numId w:val="55"/>
        </w:numPr>
        <w:pBdr>
          <w:top w:val="nil"/>
          <w:left w:val="nil"/>
          <w:bottom w:val="nil"/>
          <w:right w:val="nil"/>
          <w:between w:val="nil"/>
        </w:pBdr>
        <w:spacing w:line="240" w:lineRule="auto"/>
      </w:pPr>
      <w:r>
        <w:t>Go to eBuy, and for items available there, add them to your cart and submit the requisition with the project and activ</w:t>
      </w:r>
      <w:r>
        <w:t>ity ID, and SAS approver as Micah Liedeker.</w:t>
      </w:r>
    </w:p>
    <w:p w14:paraId="0F4C22F6" w14:textId="77777777" w:rsidR="002A250B" w:rsidRDefault="00DD7EE7" w:rsidP="00DD7EE7">
      <w:pPr>
        <w:pStyle w:val="normal0"/>
        <w:numPr>
          <w:ilvl w:val="0"/>
          <w:numId w:val="55"/>
        </w:numPr>
        <w:pBdr>
          <w:top w:val="nil"/>
          <w:left w:val="nil"/>
          <w:bottom w:val="nil"/>
          <w:right w:val="nil"/>
          <w:between w:val="nil"/>
        </w:pBdr>
        <w:spacing w:line="240" w:lineRule="auto"/>
      </w:pPr>
      <w:r>
        <w:t xml:space="preserve">For items not available on eBuy, contact esdradmin@lbl.gov (and cc Anubhav) to obtain a procurement form. Fill it out with item details (Vendor, website, price, etc.) and send it back to her. </w:t>
      </w:r>
    </w:p>
    <w:p w14:paraId="76E602AB" w14:textId="77777777" w:rsidR="002A250B" w:rsidRDefault="00DD7EE7" w:rsidP="00DD7EE7">
      <w:pPr>
        <w:pStyle w:val="normal0"/>
        <w:numPr>
          <w:ilvl w:val="0"/>
          <w:numId w:val="55"/>
        </w:numPr>
        <w:pBdr>
          <w:top w:val="nil"/>
          <w:left w:val="nil"/>
          <w:bottom w:val="nil"/>
          <w:right w:val="nil"/>
          <w:between w:val="nil"/>
        </w:pBdr>
        <w:spacing w:line="240" w:lineRule="auto"/>
      </w:pPr>
      <w:r>
        <w:t>If you select the o</w:t>
      </w:r>
      <w:r>
        <w:t>vernight shipping option (ask Anubhav about this and the related extra costs) most parts, except the computer, will arrive within a week to 10 days. The computer needs to be tagged by the lab, so with overnight shipping, it should arrive within 2 weeks. Id</w:t>
      </w:r>
      <w:r>
        <w:t>eally, you will select your computer well before arriving at the lab and won’t need overnight shipping.</w:t>
      </w:r>
    </w:p>
    <w:p w14:paraId="71014903" w14:textId="77777777" w:rsidR="002A250B" w:rsidRDefault="002A250B" w:rsidP="00DD7EE7">
      <w:pPr>
        <w:pStyle w:val="Heading1"/>
        <w:pBdr>
          <w:top w:val="nil"/>
          <w:left w:val="nil"/>
          <w:bottom w:val="nil"/>
          <w:right w:val="nil"/>
          <w:between w:val="nil"/>
        </w:pBdr>
        <w:spacing w:line="240" w:lineRule="auto"/>
      </w:pPr>
      <w:bookmarkStart w:id="76" w:name="_o5frcwdvndj7" w:colFirst="0" w:colLast="0"/>
      <w:bookmarkEnd w:id="76"/>
    </w:p>
    <w:p w14:paraId="595AF1B2" w14:textId="77777777" w:rsidR="002A250B" w:rsidRDefault="00DD7EE7" w:rsidP="00DD7EE7">
      <w:pPr>
        <w:pStyle w:val="Heading1"/>
        <w:pBdr>
          <w:top w:val="nil"/>
          <w:left w:val="nil"/>
          <w:bottom w:val="nil"/>
          <w:right w:val="nil"/>
          <w:between w:val="nil"/>
        </w:pBdr>
        <w:spacing w:line="240" w:lineRule="auto"/>
        <w:rPr>
          <w:rFonts w:ascii="Roboto" w:eastAsia="Roboto" w:hAnsi="Roboto" w:cs="Roboto"/>
        </w:rPr>
      </w:pPr>
      <w:bookmarkStart w:id="77" w:name="_sft7wttktqdz" w:colFirst="0" w:colLast="0"/>
      <w:bookmarkEnd w:id="77"/>
      <w:r>
        <w:t>Appendix C: Setting up a new Macbook</w:t>
      </w:r>
    </w:p>
    <w:p w14:paraId="10F73260" w14:textId="77777777" w:rsidR="002A250B" w:rsidRDefault="00DD7EE7" w:rsidP="00DD7EE7">
      <w:pPr>
        <w:pStyle w:val="Heading2"/>
        <w:pBdr>
          <w:top w:val="nil"/>
          <w:left w:val="nil"/>
          <w:bottom w:val="nil"/>
          <w:right w:val="nil"/>
          <w:between w:val="nil"/>
        </w:pBdr>
        <w:spacing w:before="400" w:line="240" w:lineRule="auto"/>
      </w:pPr>
      <w:bookmarkStart w:id="78" w:name="_cj79vnj4ssut" w:colFirst="0" w:colLast="0"/>
      <w:bookmarkEnd w:id="78"/>
      <w:r>
        <w:t>Upgrade your OS</w:t>
      </w:r>
    </w:p>
    <w:p w14:paraId="76545840" w14:textId="77777777" w:rsidR="002A250B" w:rsidRDefault="00DD7EE7" w:rsidP="00DD7EE7">
      <w:pPr>
        <w:pStyle w:val="normal0"/>
        <w:pBdr>
          <w:top w:val="nil"/>
          <w:left w:val="nil"/>
          <w:bottom w:val="nil"/>
          <w:right w:val="nil"/>
          <w:between w:val="nil"/>
        </w:pBdr>
        <w:spacing w:line="240" w:lineRule="auto"/>
      </w:pPr>
      <w:r>
        <w:t>If your computer is not using the latest OS, you should upgrade to the latest OS first.</w:t>
      </w:r>
    </w:p>
    <w:p w14:paraId="1CCA851D" w14:textId="77777777" w:rsidR="002A250B" w:rsidRDefault="00DD7EE7" w:rsidP="00DD7EE7">
      <w:pPr>
        <w:pStyle w:val="Heading2"/>
        <w:pBdr>
          <w:top w:val="nil"/>
          <w:left w:val="nil"/>
          <w:bottom w:val="nil"/>
          <w:right w:val="nil"/>
          <w:between w:val="nil"/>
        </w:pBdr>
        <w:spacing w:before="400" w:line="240" w:lineRule="auto"/>
        <w:rPr>
          <w:rFonts w:ascii="Roboto" w:eastAsia="Roboto" w:hAnsi="Roboto" w:cs="Roboto"/>
        </w:rPr>
      </w:pPr>
      <w:bookmarkStart w:id="79" w:name="_k6hisu4cmqml" w:colFirst="0" w:colLast="0"/>
      <w:bookmarkEnd w:id="79"/>
      <w:r>
        <w:t>Installing Python development environment</w:t>
      </w:r>
    </w:p>
    <w:p w14:paraId="206178BD" w14:textId="77777777" w:rsidR="002A250B" w:rsidRDefault="00DD7EE7" w:rsidP="00DD7EE7">
      <w:pPr>
        <w:pStyle w:val="normal0"/>
        <w:pBdr>
          <w:top w:val="nil"/>
          <w:left w:val="nil"/>
          <w:bottom w:val="nil"/>
          <w:right w:val="nil"/>
          <w:between w:val="nil"/>
        </w:pBdr>
        <w:spacing w:line="240" w:lineRule="auto"/>
      </w:pPr>
      <w:r>
        <w:t>The best way to manage Python installations these days is a “conda env”. This will allow you to manage different Python “environments”, where each environment is a set of libraries that you have installed. For exam</w:t>
      </w:r>
      <w:r>
        <w:t>ple, you can have one environment that uses Python 2.7 and has certain library versions installed, and another environment that uses Python 3.5 and has other libraries installed. Another advantage of conda environments is that you can apply the same proced</w:t>
      </w:r>
      <w:r>
        <w:t>ure on NERSC and other computing centers that support conda.</w:t>
      </w:r>
    </w:p>
    <w:p w14:paraId="56619DE9" w14:textId="77777777" w:rsidR="002A250B" w:rsidRDefault="002A250B" w:rsidP="00DD7EE7">
      <w:pPr>
        <w:pStyle w:val="normal0"/>
        <w:pBdr>
          <w:top w:val="nil"/>
          <w:left w:val="nil"/>
          <w:bottom w:val="nil"/>
          <w:right w:val="nil"/>
          <w:between w:val="nil"/>
        </w:pBdr>
        <w:spacing w:line="240" w:lineRule="auto"/>
      </w:pPr>
    </w:p>
    <w:p w14:paraId="79F3D6C5" w14:textId="77777777" w:rsidR="002A250B" w:rsidRDefault="00DD7EE7" w:rsidP="00DD7EE7">
      <w:pPr>
        <w:pStyle w:val="normal0"/>
        <w:pBdr>
          <w:top w:val="nil"/>
          <w:left w:val="nil"/>
          <w:bottom w:val="nil"/>
          <w:right w:val="nil"/>
          <w:between w:val="nil"/>
        </w:pBdr>
        <w:spacing w:line="240" w:lineRule="auto"/>
      </w:pPr>
      <w:r>
        <w:t>How to do this:</w:t>
      </w:r>
    </w:p>
    <w:p w14:paraId="1A834FAF" w14:textId="77777777" w:rsidR="002A250B" w:rsidRDefault="00DD7EE7" w:rsidP="00DD7EE7">
      <w:pPr>
        <w:pStyle w:val="normal0"/>
        <w:numPr>
          <w:ilvl w:val="0"/>
          <w:numId w:val="19"/>
        </w:numPr>
        <w:pBdr>
          <w:top w:val="nil"/>
          <w:left w:val="nil"/>
          <w:bottom w:val="nil"/>
          <w:right w:val="nil"/>
          <w:between w:val="nil"/>
        </w:pBdr>
        <w:spacing w:line="240" w:lineRule="auto"/>
      </w:pPr>
      <w:r>
        <w:t>Follow the online instructions on installing a conda environment and see modifications below:</w:t>
      </w:r>
    </w:p>
    <w:p w14:paraId="3A94B9D3" w14:textId="77777777" w:rsidR="002A250B" w:rsidRDefault="00DD7EE7" w:rsidP="00DD7EE7">
      <w:pPr>
        <w:pStyle w:val="normal0"/>
        <w:numPr>
          <w:ilvl w:val="1"/>
          <w:numId w:val="19"/>
        </w:numPr>
        <w:pBdr>
          <w:top w:val="nil"/>
          <w:left w:val="nil"/>
          <w:bottom w:val="nil"/>
          <w:right w:val="nil"/>
          <w:between w:val="nil"/>
        </w:pBdr>
        <w:spacing w:line="240" w:lineRule="auto"/>
        <w:rPr>
          <w:i/>
        </w:rPr>
      </w:pPr>
      <w:r>
        <w:rPr>
          <w:b/>
          <w:i/>
        </w:rPr>
        <w:t>http://conda.pydata.org/docs/using/index.html</w:t>
      </w:r>
    </w:p>
    <w:p w14:paraId="76A9B7E7" w14:textId="77777777" w:rsidR="002A250B" w:rsidRDefault="00DD7EE7" w:rsidP="00DD7EE7">
      <w:pPr>
        <w:pStyle w:val="normal0"/>
        <w:numPr>
          <w:ilvl w:val="1"/>
          <w:numId w:val="19"/>
        </w:numPr>
        <w:pBdr>
          <w:top w:val="nil"/>
          <w:left w:val="nil"/>
          <w:bottom w:val="nil"/>
          <w:right w:val="nil"/>
          <w:between w:val="nil"/>
        </w:pBdr>
        <w:spacing w:line="240" w:lineRule="auto"/>
      </w:pPr>
      <w:r>
        <w:t>(probably) prefer to install the “miniconda” version rather than anaconda</w:t>
      </w:r>
    </w:p>
    <w:p w14:paraId="68011A78" w14:textId="77777777" w:rsidR="002A250B" w:rsidRDefault="00DD7EE7" w:rsidP="00DD7EE7">
      <w:pPr>
        <w:pStyle w:val="normal0"/>
        <w:numPr>
          <w:ilvl w:val="1"/>
          <w:numId w:val="19"/>
        </w:numPr>
        <w:pBdr>
          <w:top w:val="nil"/>
          <w:left w:val="nil"/>
          <w:bottom w:val="nil"/>
          <w:right w:val="nil"/>
          <w:between w:val="nil"/>
        </w:pBdr>
        <w:spacing w:line="240" w:lineRule="auto"/>
      </w:pPr>
      <w:r>
        <w:t>(probably) prefer to install “miniconda 3” rather than “miniconda 2”. Both will work fine and allow you to do everything the other one does so don’t stress too much about this decisi</w:t>
      </w:r>
      <w:r>
        <w:t>on.</w:t>
      </w:r>
    </w:p>
    <w:p w14:paraId="0D6149AF" w14:textId="77777777" w:rsidR="002A250B" w:rsidRDefault="00DD7EE7" w:rsidP="00DD7EE7">
      <w:pPr>
        <w:pStyle w:val="normal0"/>
        <w:numPr>
          <w:ilvl w:val="1"/>
          <w:numId w:val="19"/>
        </w:numPr>
        <w:pBdr>
          <w:top w:val="nil"/>
          <w:left w:val="nil"/>
          <w:bottom w:val="nil"/>
          <w:right w:val="nil"/>
          <w:between w:val="nil"/>
        </w:pBdr>
        <w:spacing w:line="240" w:lineRule="auto"/>
      </w:pPr>
      <w:r>
        <w:lastRenderedPageBreak/>
        <w:t xml:space="preserve">(probably) When creating environments, create at least one python 2 environment using the “python=2” parameter. It is up to you whether you want to work in Python 2.x or Python 3.x. For the moment, Anubhav prefers 2.x backward-compatible code for most </w:t>
      </w:r>
      <w:r>
        <w:t>base libraries (e.g. FireWorks), so if you use 3.x as your main environment, make sure your syntax doesn’t depend on the newer features. See next bullet point for more.</w:t>
      </w:r>
    </w:p>
    <w:p w14:paraId="68547B1D" w14:textId="77777777" w:rsidR="002A250B" w:rsidRDefault="00DD7EE7" w:rsidP="00DD7EE7">
      <w:pPr>
        <w:pStyle w:val="normal0"/>
        <w:numPr>
          <w:ilvl w:val="1"/>
          <w:numId w:val="19"/>
        </w:numPr>
        <w:pBdr>
          <w:top w:val="nil"/>
          <w:left w:val="nil"/>
          <w:bottom w:val="nil"/>
          <w:right w:val="nil"/>
          <w:between w:val="nil"/>
        </w:pBdr>
        <w:spacing w:line="240" w:lineRule="auto"/>
      </w:pPr>
      <w:r>
        <w:t>When creating environments, use a command like this (note that this also installs recom</w:t>
      </w:r>
      <w:r>
        <w:t>mended libraries):</w:t>
      </w:r>
    </w:p>
    <w:p w14:paraId="0C03FEC0" w14:textId="77777777" w:rsidR="002A250B" w:rsidRDefault="002A250B" w:rsidP="00DD7EE7">
      <w:pPr>
        <w:pStyle w:val="normal0"/>
        <w:pBdr>
          <w:top w:val="nil"/>
          <w:left w:val="nil"/>
          <w:bottom w:val="nil"/>
          <w:right w:val="nil"/>
          <w:between w:val="nil"/>
        </w:pBdr>
        <w:spacing w:line="240" w:lineRule="auto"/>
        <w:ind w:left="1440"/>
        <w:rPr>
          <w:rFonts w:ascii="Inconsolata" w:eastAsia="Inconsolata" w:hAnsi="Inconsolata" w:cs="Inconsolata"/>
        </w:rPr>
      </w:pPr>
    </w:p>
    <w:p w14:paraId="1050BEDB" w14:textId="77777777" w:rsidR="002A250B" w:rsidRDefault="00DD7EE7" w:rsidP="00DD7EE7">
      <w:pPr>
        <w:pStyle w:val="normal0"/>
        <w:pBdr>
          <w:top w:val="nil"/>
          <w:left w:val="nil"/>
          <w:bottom w:val="nil"/>
          <w:right w:val="nil"/>
          <w:between w:val="nil"/>
        </w:pBdr>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seaborn plotly pandas flask pymongo scipy sympy scikit-learn jupyter</w:t>
      </w:r>
    </w:p>
    <w:p w14:paraId="04B68665" w14:textId="77777777" w:rsidR="002A250B" w:rsidRDefault="002A250B" w:rsidP="00DD7EE7">
      <w:pPr>
        <w:pStyle w:val="normal0"/>
        <w:pBdr>
          <w:top w:val="nil"/>
          <w:left w:val="nil"/>
          <w:bottom w:val="nil"/>
          <w:right w:val="nil"/>
          <w:between w:val="nil"/>
        </w:pBdr>
        <w:spacing w:line="240" w:lineRule="auto"/>
        <w:ind w:left="1440"/>
        <w:rPr>
          <w:rFonts w:ascii="Inconsolata" w:eastAsia="Inconsolata" w:hAnsi="Inconsolata" w:cs="Inconsolata"/>
        </w:rPr>
      </w:pPr>
    </w:p>
    <w:p w14:paraId="694E71F5" w14:textId="77777777" w:rsidR="002A250B" w:rsidRDefault="00DD7EE7" w:rsidP="00DD7EE7">
      <w:pPr>
        <w:pStyle w:val="normal0"/>
        <w:numPr>
          <w:ilvl w:val="1"/>
          <w:numId w:val="19"/>
        </w:numPr>
        <w:pBdr>
          <w:top w:val="nil"/>
          <w:left w:val="nil"/>
          <w:bottom w:val="nil"/>
          <w:right w:val="nil"/>
          <w:between w:val="nil"/>
        </w:pBdr>
        <w:spacing w:line="240" w:lineRule="auto"/>
      </w:pPr>
      <w:r>
        <w:t xml:space="preserve">If you want a reference guide to conda commands, try: </w:t>
      </w:r>
      <w:r>
        <w:rPr>
          <w:b/>
          <w:i/>
        </w:rPr>
        <w:t>http://conda.pydata.org/docs/using/cheatsheet.html</w:t>
      </w:r>
    </w:p>
    <w:p w14:paraId="0176B6B9" w14:textId="77777777" w:rsidR="002A250B" w:rsidRDefault="002A250B" w:rsidP="00DD7EE7">
      <w:pPr>
        <w:pStyle w:val="normal0"/>
        <w:pBdr>
          <w:top w:val="nil"/>
          <w:left w:val="nil"/>
          <w:bottom w:val="nil"/>
          <w:right w:val="nil"/>
          <w:between w:val="nil"/>
        </w:pBdr>
        <w:spacing w:line="240" w:lineRule="auto"/>
        <w:ind w:left="1440"/>
        <w:rPr>
          <w:rFonts w:ascii="Inconsolata" w:eastAsia="Inconsolata" w:hAnsi="Inconsolata" w:cs="Inconsolata"/>
        </w:rPr>
      </w:pPr>
    </w:p>
    <w:p w14:paraId="424C8E34" w14:textId="77777777" w:rsidR="002A250B" w:rsidRDefault="00DD7EE7" w:rsidP="00DD7EE7">
      <w:pPr>
        <w:pStyle w:val="Heading2"/>
        <w:pBdr>
          <w:top w:val="nil"/>
          <w:left w:val="nil"/>
          <w:bottom w:val="nil"/>
          <w:right w:val="nil"/>
          <w:between w:val="nil"/>
        </w:pBdr>
        <w:spacing w:line="240" w:lineRule="auto"/>
      </w:pPr>
      <w:bookmarkStart w:id="80" w:name="_fitkzxwx0pf7" w:colFirst="0" w:colLast="0"/>
      <w:bookmarkEnd w:id="80"/>
      <w:r>
        <w:t>Install hi</w:t>
      </w:r>
      <w:r>
        <w:t>gh-throughput computation environment</w:t>
      </w:r>
    </w:p>
    <w:p w14:paraId="0DF8472C" w14:textId="77777777" w:rsidR="002A250B" w:rsidRDefault="00DD7EE7" w:rsidP="00DD7EE7">
      <w:pPr>
        <w:pStyle w:val="normal0"/>
        <w:pBdr>
          <w:top w:val="nil"/>
          <w:left w:val="nil"/>
          <w:bottom w:val="nil"/>
          <w:right w:val="nil"/>
          <w:between w:val="nil"/>
        </w:pBdr>
        <w:spacing w:line="240" w:lineRule="auto"/>
      </w:pPr>
      <w:r>
        <w:t>Our group has a set of base codebases used for performing high-throughput calculations. Note that if your project does not involve high-throughput calculation, you may need only one or two of these libraries installed – contact Anubhav if you are unsure.</w:t>
      </w:r>
    </w:p>
    <w:p w14:paraId="08CF1F9B" w14:textId="77777777" w:rsidR="002A250B" w:rsidRDefault="00DD7EE7" w:rsidP="00DD7EE7">
      <w:pPr>
        <w:pStyle w:val="normal0"/>
        <w:numPr>
          <w:ilvl w:val="0"/>
          <w:numId w:val="19"/>
        </w:numPr>
        <w:pBdr>
          <w:top w:val="nil"/>
          <w:left w:val="nil"/>
          <w:bottom w:val="nil"/>
          <w:right w:val="nil"/>
          <w:between w:val="nil"/>
        </w:pBdr>
        <w:spacing w:line="240" w:lineRule="auto"/>
      </w:pPr>
      <w:r>
        <w:t>I</w:t>
      </w:r>
      <w:r>
        <w:t xml:space="preserve">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0CFC2EC4" w14:textId="77777777" w:rsidR="002A250B" w:rsidRDefault="00DD7EE7" w:rsidP="00DD7EE7">
      <w:pPr>
        <w:pStyle w:val="normal0"/>
        <w:numPr>
          <w:ilvl w:val="1"/>
          <w:numId w:val="19"/>
        </w:numPr>
        <w:pBdr>
          <w:top w:val="nil"/>
          <w:left w:val="nil"/>
          <w:bottom w:val="nil"/>
          <w:right w:val="nil"/>
          <w:between w:val="nil"/>
        </w:pBdr>
        <w:spacing w:line="240" w:lineRule="auto"/>
      </w:pPr>
      <w:r>
        <w:rPr>
          <w:rFonts w:ascii="Inconsolata" w:eastAsia="Inconsolata" w:hAnsi="Inconsolata" w:cs="Inconsolata"/>
        </w:rPr>
        <w:t>git clone https://www.github.com/materialsproject/fireworks</w:t>
      </w:r>
    </w:p>
    <w:p w14:paraId="419AC42F" w14:textId="77777777" w:rsidR="002A250B" w:rsidRDefault="00DD7EE7" w:rsidP="00DD7EE7">
      <w:pPr>
        <w:pStyle w:val="normal0"/>
        <w:numPr>
          <w:ilvl w:val="2"/>
          <w:numId w:val="19"/>
        </w:numPr>
        <w:pBdr>
          <w:top w:val="nil"/>
          <w:left w:val="nil"/>
          <w:bottom w:val="nil"/>
          <w:right w:val="nil"/>
          <w:between w:val="nil"/>
        </w:pBdr>
        <w:spacing w:line="240" w:lineRule="auto"/>
      </w:pPr>
      <w:r>
        <w:t>You might need to generate an ssh key for the git clone command to work:</w:t>
      </w:r>
    </w:p>
    <w:p w14:paraId="696514A4" w14:textId="77777777" w:rsidR="002A250B" w:rsidRDefault="00DD7EE7" w:rsidP="00DD7EE7">
      <w:pPr>
        <w:pStyle w:val="normal0"/>
        <w:numPr>
          <w:ilvl w:val="3"/>
          <w:numId w:val="19"/>
        </w:numPr>
        <w:pBdr>
          <w:top w:val="nil"/>
          <w:left w:val="nil"/>
          <w:bottom w:val="nil"/>
          <w:right w:val="nil"/>
          <w:between w:val="nil"/>
        </w:pBdr>
        <w:spacing w:line="240" w:lineRule="auto"/>
        <w:rPr>
          <w:rFonts w:ascii="Inconsolata" w:eastAsia="Inconsolata" w:hAnsi="Inconsolata" w:cs="Inconsolata"/>
        </w:rPr>
      </w:pPr>
      <w:r>
        <w:rPr>
          <w:rFonts w:ascii="Inconsolata" w:eastAsia="Inconsolata" w:hAnsi="Inconsolata" w:cs="Inconsolata"/>
        </w:rPr>
        <w:t>ssh-keygen -t rsa -b 4096</w:t>
      </w:r>
    </w:p>
    <w:p w14:paraId="65D5C20D" w14:textId="77777777" w:rsidR="002A250B" w:rsidRDefault="00DD7EE7" w:rsidP="00DD7EE7">
      <w:pPr>
        <w:pStyle w:val="normal0"/>
        <w:numPr>
          <w:ilvl w:val="3"/>
          <w:numId w:val="19"/>
        </w:numPr>
        <w:pBdr>
          <w:top w:val="nil"/>
          <w:left w:val="nil"/>
          <w:bottom w:val="nil"/>
          <w:right w:val="nil"/>
          <w:between w:val="nil"/>
        </w:pBdr>
        <w:spacing w:line="240" w:lineRule="auto"/>
      </w:pPr>
      <w:r>
        <w:t>no password is probably OK unless you are security conscious</w:t>
      </w:r>
    </w:p>
    <w:p w14:paraId="54824AD5" w14:textId="77777777" w:rsidR="002A250B" w:rsidRDefault="00DD7EE7" w:rsidP="00DD7EE7">
      <w:pPr>
        <w:pStyle w:val="normal0"/>
        <w:numPr>
          <w:ilvl w:val="3"/>
          <w:numId w:val="19"/>
        </w:numPr>
        <w:pBdr>
          <w:top w:val="nil"/>
          <w:left w:val="nil"/>
          <w:bottom w:val="nil"/>
          <w:right w:val="nil"/>
          <w:between w:val="nil"/>
        </w:pBdr>
        <w:spacing w:line="240" w:lineRule="auto"/>
      </w:pPr>
      <w:r>
        <w:t>add your SSH key to your Github profile</w:t>
      </w:r>
    </w:p>
    <w:p w14:paraId="257DAC9D" w14:textId="77777777" w:rsidR="002A250B" w:rsidRDefault="00DD7EE7" w:rsidP="00DD7EE7">
      <w:pPr>
        <w:pStyle w:val="normal0"/>
        <w:numPr>
          <w:ilvl w:val="1"/>
          <w:numId w:val="19"/>
        </w:numPr>
        <w:pBdr>
          <w:top w:val="nil"/>
          <w:left w:val="nil"/>
          <w:bottom w:val="nil"/>
          <w:right w:val="nil"/>
          <w:between w:val="nil"/>
        </w:pBdr>
        <w:spacing w:line="240" w:lineRule="auto"/>
      </w:pPr>
      <w:r>
        <w:t>Then:</w:t>
      </w:r>
      <w:r>
        <w:br/>
      </w:r>
      <w:r>
        <w:rPr>
          <w:rFonts w:ascii="Inconsolata" w:eastAsia="Inconsolata" w:hAnsi="Inconsolata" w:cs="Inconsolata"/>
        </w:rPr>
        <w:t>cd fireworks; python setup.py develop</w:t>
      </w:r>
    </w:p>
    <w:p w14:paraId="6153D7B4" w14:textId="77777777" w:rsidR="002A250B" w:rsidRDefault="00DD7EE7" w:rsidP="00DD7EE7">
      <w:pPr>
        <w:pStyle w:val="normal0"/>
        <w:numPr>
          <w:ilvl w:val="1"/>
          <w:numId w:val="19"/>
        </w:numPr>
        <w:pBdr>
          <w:top w:val="nil"/>
          <w:left w:val="nil"/>
          <w:bottom w:val="nil"/>
          <w:right w:val="nil"/>
          <w:between w:val="nil"/>
        </w:pBdr>
        <w:spacing w:line="240" w:lineRule="auto"/>
      </w:pPr>
      <w:r>
        <w:t>Repeat the process above but replace “fireworks” with:</w:t>
      </w:r>
    </w:p>
    <w:p w14:paraId="6886F7F8" w14:textId="77777777" w:rsidR="002A250B" w:rsidRDefault="00DD7EE7" w:rsidP="00DD7EE7">
      <w:pPr>
        <w:pStyle w:val="normal0"/>
        <w:numPr>
          <w:ilvl w:val="2"/>
          <w:numId w:val="19"/>
        </w:numPr>
        <w:pBdr>
          <w:top w:val="nil"/>
          <w:left w:val="nil"/>
          <w:bottom w:val="nil"/>
          <w:right w:val="nil"/>
          <w:between w:val="nil"/>
        </w:pBdr>
        <w:spacing w:line="240" w:lineRule="auto"/>
      </w:pPr>
      <w:r>
        <w:t>pymatgen</w:t>
      </w:r>
    </w:p>
    <w:p w14:paraId="1CE3CE4C" w14:textId="77777777" w:rsidR="002A250B" w:rsidRDefault="00DD7EE7" w:rsidP="00DD7EE7">
      <w:pPr>
        <w:pStyle w:val="normal0"/>
        <w:numPr>
          <w:ilvl w:val="2"/>
          <w:numId w:val="19"/>
        </w:numPr>
        <w:pBdr>
          <w:top w:val="nil"/>
          <w:left w:val="nil"/>
          <w:bottom w:val="nil"/>
          <w:right w:val="nil"/>
          <w:between w:val="nil"/>
        </w:pBdr>
        <w:spacing w:line="240" w:lineRule="auto"/>
      </w:pPr>
      <w:r>
        <w:t>pymatgen-db</w:t>
      </w:r>
    </w:p>
    <w:p w14:paraId="6A6DEDFB" w14:textId="77777777" w:rsidR="002A250B" w:rsidRDefault="00DD7EE7" w:rsidP="00DD7EE7">
      <w:pPr>
        <w:pStyle w:val="normal0"/>
        <w:numPr>
          <w:ilvl w:val="2"/>
          <w:numId w:val="19"/>
        </w:numPr>
        <w:pBdr>
          <w:top w:val="nil"/>
          <w:left w:val="nil"/>
          <w:bottom w:val="nil"/>
          <w:right w:val="nil"/>
          <w:between w:val="nil"/>
        </w:pBdr>
        <w:spacing w:line="240" w:lineRule="auto"/>
      </w:pPr>
      <w:r>
        <w:t>custodian</w:t>
      </w:r>
    </w:p>
    <w:p w14:paraId="164FB51D" w14:textId="77777777" w:rsidR="002A250B" w:rsidRDefault="00DD7EE7" w:rsidP="00DD7EE7">
      <w:pPr>
        <w:pStyle w:val="normal0"/>
        <w:numPr>
          <w:ilvl w:val="2"/>
          <w:numId w:val="19"/>
        </w:numPr>
        <w:pBdr>
          <w:top w:val="nil"/>
          <w:left w:val="nil"/>
          <w:bottom w:val="nil"/>
          <w:right w:val="nil"/>
          <w:between w:val="nil"/>
        </w:pBdr>
        <w:spacing w:line="240" w:lineRule="auto"/>
      </w:pPr>
      <w:r>
        <w:t>atomate (note: this is on the hackingmaterials github site)</w:t>
      </w:r>
    </w:p>
    <w:p w14:paraId="0AE3E7D7" w14:textId="77777777" w:rsidR="002A250B" w:rsidRDefault="00DD7EE7" w:rsidP="00DD7EE7">
      <w:pPr>
        <w:pStyle w:val="normal0"/>
        <w:numPr>
          <w:ilvl w:val="2"/>
          <w:numId w:val="19"/>
        </w:numPr>
        <w:pBdr>
          <w:top w:val="nil"/>
          <w:left w:val="nil"/>
          <w:bottom w:val="nil"/>
          <w:right w:val="nil"/>
          <w:between w:val="nil"/>
        </w:pBdr>
        <w:spacing w:line="240" w:lineRule="auto"/>
      </w:pPr>
      <w:r>
        <w:t>matminer (note: this is on the hackingmaterials github site)</w:t>
      </w:r>
    </w:p>
    <w:p w14:paraId="6441CF76" w14:textId="77777777" w:rsidR="002A250B" w:rsidRDefault="00DD7EE7" w:rsidP="00DD7EE7">
      <w:pPr>
        <w:pStyle w:val="normal0"/>
        <w:numPr>
          <w:ilvl w:val="0"/>
          <w:numId w:val="19"/>
        </w:numPr>
        <w:pBdr>
          <w:top w:val="nil"/>
          <w:left w:val="nil"/>
          <w:bottom w:val="nil"/>
          <w:right w:val="nil"/>
          <w:between w:val="nil"/>
        </w:pBdr>
        <w:spacing w:line="240" w:lineRule="auto"/>
      </w:pPr>
      <w:r>
        <w:t>If you want, you can automatically source activate your environment in your .bash_profile file. This will automatically load your environment when you open a Terminal. Otherwise, you will start off in your default Mac Python and will likely cause you a lot</w:t>
      </w:r>
      <w:r>
        <w:t xml:space="preserve"> of confusion</w:t>
      </w:r>
    </w:p>
    <w:p w14:paraId="4BC0D016" w14:textId="77777777" w:rsidR="002A250B" w:rsidRDefault="00DD7EE7" w:rsidP="00DD7EE7">
      <w:pPr>
        <w:pStyle w:val="Heading2"/>
        <w:pBdr>
          <w:top w:val="nil"/>
          <w:left w:val="nil"/>
          <w:bottom w:val="nil"/>
          <w:right w:val="nil"/>
          <w:between w:val="nil"/>
        </w:pBdr>
        <w:spacing w:before="400" w:line="240" w:lineRule="auto"/>
      </w:pPr>
      <w:bookmarkStart w:id="81" w:name="_kfvdohmgskjz" w:colFirst="0" w:colLast="0"/>
      <w:bookmarkEnd w:id="81"/>
      <w:r>
        <w:t>Configure Pycharm IDE</w:t>
      </w:r>
    </w:p>
    <w:p w14:paraId="3EFBBD40" w14:textId="77777777" w:rsidR="002A250B" w:rsidRDefault="00DD7EE7" w:rsidP="00DD7EE7">
      <w:pPr>
        <w:pStyle w:val="normal0"/>
        <w:pBdr>
          <w:top w:val="nil"/>
          <w:left w:val="nil"/>
          <w:bottom w:val="nil"/>
          <w:right w:val="nil"/>
          <w:between w:val="nil"/>
        </w:pBdr>
        <w:spacing w:line="240" w:lineRule="auto"/>
      </w:pPr>
      <w:r>
        <w:t>An IDE allows you to be a much more productive coder. It is like a text editor but contains many useful keyboard shortcuts, code-completion tools, refactoring tools, and debugging/profiling tools to help you be more prod</w:t>
      </w:r>
      <w:r>
        <w:t>uctive. It can also automatically reformat your code to trim line lengths and add proper whitespace to be in-line with recommended Python formatting guidelines.</w:t>
      </w:r>
    </w:p>
    <w:p w14:paraId="5A98113F" w14:textId="77777777" w:rsidR="002A250B" w:rsidRDefault="002A250B" w:rsidP="00DD7EE7">
      <w:pPr>
        <w:pStyle w:val="normal0"/>
        <w:pBdr>
          <w:top w:val="nil"/>
          <w:left w:val="nil"/>
          <w:bottom w:val="nil"/>
          <w:right w:val="nil"/>
          <w:between w:val="nil"/>
        </w:pBdr>
        <w:spacing w:line="240" w:lineRule="auto"/>
      </w:pPr>
    </w:p>
    <w:p w14:paraId="16DA854A" w14:textId="77777777" w:rsidR="002A250B" w:rsidRDefault="00DD7EE7" w:rsidP="00DD7EE7">
      <w:pPr>
        <w:pStyle w:val="normal0"/>
        <w:pBdr>
          <w:top w:val="nil"/>
          <w:left w:val="nil"/>
          <w:bottom w:val="nil"/>
          <w:right w:val="nil"/>
          <w:between w:val="nil"/>
        </w:pBdr>
        <w:spacing w:line="240" w:lineRule="auto"/>
      </w:pPr>
      <w:r>
        <w:t>Pycharm is the group’s recommended IDE for Python and they offer a free community edition (CE)</w:t>
      </w:r>
      <w:r>
        <w:t xml:space="preserve"> that contains all the features you need. There are other programs you might consider like Sublime Text, although those are more like advanced text editors than proper IDEs. Note that there are some advanced programmers that know their way around an IDE bu</w:t>
      </w:r>
      <w:r>
        <w:t>t still prefer an editor like vi or emacs with appropriate plugins. This is fine so long as (i) you are an advanced programmer and (ii) you have first tried an IDE for a few months and really tried to make use of it, but find that it hampers your productiv</w:t>
      </w:r>
      <w:r>
        <w:t>ity. Note that most people that think they fall into category (i) do not and I find them making mistakes that could easily be avoided with an IDE. Thus, it is recommended that essentially everyone in the group use an IDE.</w:t>
      </w:r>
    </w:p>
    <w:p w14:paraId="583834D5" w14:textId="77777777" w:rsidR="002A250B" w:rsidRDefault="002A250B" w:rsidP="00DD7EE7">
      <w:pPr>
        <w:pStyle w:val="normal0"/>
        <w:pBdr>
          <w:top w:val="nil"/>
          <w:left w:val="nil"/>
          <w:bottom w:val="nil"/>
          <w:right w:val="nil"/>
          <w:between w:val="nil"/>
        </w:pBdr>
        <w:spacing w:line="240" w:lineRule="auto"/>
      </w:pPr>
    </w:p>
    <w:p w14:paraId="7F4FBE1F" w14:textId="77777777" w:rsidR="002A250B" w:rsidRDefault="00DD7EE7" w:rsidP="00DD7EE7">
      <w:pPr>
        <w:pStyle w:val="normal0"/>
        <w:pBdr>
          <w:top w:val="nil"/>
          <w:left w:val="nil"/>
          <w:bottom w:val="nil"/>
          <w:right w:val="nil"/>
          <w:between w:val="nil"/>
        </w:pBdr>
        <w:spacing w:line="240" w:lineRule="auto"/>
      </w:pPr>
      <w:r>
        <w:t xml:space="preserve">After downloading and installing </w:t>
      </w:r>
      <w:r>
        <w:t>Pycharm and launching it for the first time, you’ll be asked some options. I suggest using the default Mac OS X keymap unless you are already very familiar with Emacs or other keymaps. Note that these things can be changed later if desired.</w:t>
      </w:r>
    </w:p>
    <w:p w14:paraId="313D96EF" w14:textId="77777777" w:rsidR="002A250B" w:rsidRDefault="002A250B" w:rsidP="00DD7EE7">
      <w:pPr>
        <w:pStyle w:val="normal0"/>
        <w:pBdr>
          <w:top w:val="nil"/>
          <w:left w:val="nil"/>
          <w:bottom w:val="nil"/>
          <w:right w:val="nil"/>
          <w:between w:val="nil"/>
        </w:pBdr>
        <w:spacing w:line="240" w:lineRule="auto"/>
      </w:pPr>
    </w:p>
    <w:p w14:paraId="22D4296A" w14:textId="77777777" w:rsidR="002A250B" w:rsidRDefault="00DD7EE7" w:rsidP="00DD7EE7">
      <w:pPr>
        <w:pStyle w:val="normal0"/>
        <w:pBdr>
          <w:top w:val="nil"/>
          <w:left w:val="nil"/>
          <w:bottom w:val="nil"/>
          <w:right w:val="nil"/>
          <w:between w:val="nil"/>
        </w:pBdr>
        <w:spacing w:line="240" w:lineRule="auto"/>
      </w:pPr>
      <w:r>
        <w:t>Next, and assu</w:t>
      </w:r>
      <w:r>
        <w:t>ming you’ve already cloned the source code of your desired repos from Github, you do the following:</w:t>
      </w:r>
    </w:p>
    <w:p w14:paraId="40459223" w14:textId="77777777" w:rsidR="002A250B" w:rsidRDefault="00DD7EE7" w:rsidP="00DD7EE7">
      <w:pPr>
        <w:pStyle w:val="normal0"/>
        <w:numPr>
          <w:ilvl w:val="0"/>
          <w:numId w:val="15"/>
        </w:numPr>
        <w:pBdr>
          <w:top w:val="nil"/>
          <w:left w:val="nil"/>
          <w:bottom w:val="nil"/>
          <w:right w:val="nil"/>
          <w:between w:val="nil"/>
        </w:pBdr>
        <w:spacing w:line="240" w:lineRule="auto"/>
        <w:contextualSpacing/>
      </w:pPr>
      <w:r>
        <w:t>Create a new project (give it any name)</w:t>
      </w:r>
    </w:p>
    <w:p w14:paraId="48041F42" w14:textId="77777777" w:rsidR="002A250B" w:rsidRDefault="00DD7EE7" w:rsidP="00DD7EE7">
      <w:pPr>
        <w:pStyle w:val="normal0"/>
        <w:numPr>
          <w:ilvl w:val="0"/>
          <w:numId w:val="15"/>
        </w:numPr>
        <w:pBdr>
          <w:top w:val="nil"/>
          <w:left w:val="nil"/>
          <w:bottom w:val="nil"/>
          <w:right w:val="nil"/>
          <w:between w:val="nil"/>
        </w:pBdr>
        <w:spacing w:line="240" w:lineRule="auto"/>
        <w:contextualSpacing/>
      </w:pPr>
      <w:r>
        <w:t>In the menu bar, click Pycharm CE -&gt; Preferences -&gt; Project -&gt;</w:t>
      </w:r>
      <w:r>
        <w:t xml:space="preserve"> Project interpreter. Change this to your conda Python interpreter. You can also set your default interpreter from File-&gt;Default Settings-&gt;Project Interpreter and set that to your conda environment interpreter. </w:t>
      </w:r>
      <w:r>
        <w:rPr>
          <w:u w:val="single"/>
        </w:rPr>
        <w:t>Do not skip these steps!</w:t>
      </w:r>
      <w:r>
        <w:t xml:space="preserve"> </w:t>
      </w:r>
    </w:p>
    <w:p w14:paraId="612FF8F2" w14:textId="77777777" w:rsidR="002A250B" w:rsidRDefault="00DD7EE7" w:rsidP="00DD7EE7">
      <w:pPr>
        <w:pStyle w:val="normal0"/>
        <w:numPr>
          <w:ilvl w:val="0"/>
          <w:numId w:val="15"/>
        </w:numPr>
        <w:pBdr>
          <w:top w:val="nil"/>
          <w:left w:val="nil"/>
          <w:bottom w:val="nil"/>
          <w:right w:val="nil"/>
          <w:between w:val="nil"/>
        </w:pBdr>
        <w:spacing w:line="240" w:lineRule="auto"/>
        <w:contextualSpacing/>
      </w:pPr>
      <w:r>
        <w:t>Click File-&gt;</w:t>
      </w:r>
      <w:r>
        <w:t>Open and navigate to the root folder of one your desired repos (I suggest pymatgen to start) and click open.</w:t>
      </w:r>
    </w:p>
    <w:p w14:paraId="086E512E" w14:textId="77777777" w:rsidR="002A250B" w:rsidRDefault="00DD7EE7" w:rsidP="00DD7EE7">
      <w:pPr>
        <w:pStyle w:val="normal0"/>
        <w:numPr>
          <w:ilvl w:val="1"/>
          <w:numId w:val="15"/>
        </w:numPr>
        <w:pBdr>
          <w:top w:val="nil"/>
          <w:left w:val="nil"/>
          <w:bottom w:val="nil"/>
          <w:right w:val="nil"/>
          <w:between w:val="nil"/>
        </w:pBdr>
        <w:spacing w:line="240" w:lineRule="auto"/>
        <w:contextualSpacing/>
      </w:pPr>
      <w:r>
        <w:t>Make sure to select “open in current window” AND check “add to currently opened projects”</w:t>
      </w:r>
    </w:p>
    <w:p w14:paraId="0B2D0F75" w14:textId="77777777" w:rsidR="002A250B" w:rsidRDefault="00DD7EE7" w:rsidP="00DD7EE7">
      <w:pPr>
        <w:pStyle w:val="normal0"/>
        <w:numPr>
          <w:ilvl w:val="0"/>
          <w:numId w:val="15"/>
        </w:numPr>
        <w:pBdr>
          <w:top w:val="nil"/>
          <w:left w:val="nil"/>
          <w:bottom w:val="nil"/>
          <w:right w:val="nil"/>
          <w:between w:val="nil"/>
        </w:pBdr>
        <w:spacing w:line="240" w:lineRule="auto"/>
        <w:contextualSpacing/>
      </w:pPr>
      <w:r>
        <w:t>Repeat step #3 for all your desired codebases. When finis</w:t>
      </w:r>
      <w:r>
        <w:t>hed, you should see in the sidebar all the various codebases.</w:t>
      </w:r>
    </w:p>
    <w:p w14:paraId="5AB6A264" w14:textId="77777777" w:rsidR="002A250B" w:rsidRDefault="002A250B" w:rsidP="00DD7EE7">
      <w:pPr>
        <w:pStyle w:val="normal0"/>
        <w:pBdr>
          <w:top w:val="nil"/>
          <w:left w:val="nil"/>
          <w:bottom w:val="nil"/>
          <w:right w:val="nil"/>
          <w:between w:val="nil"/>
        </w:pBdr>
        <w:spacing w:line="240" w:lineRule="auto"/>
      </w:pPr>
    </w:p>
    <w:p w14:paraId="2B80BA95" w14:textId="77777777" w:rsidR="002A250B" w:rsidRDefault="00DD7EE7" w:rsidP="00DD7EE7">
      <w:pPr>
        <w:pStyle w:val="normal0"/>
        <w:pBdr>
          <w:top w:val="nil"/>
          <w:left w:val="nil"/>
          <w:bottom w:val="nil"/>
          <w:right w:val="nil"/>
          <w:between w:val="nil"/>
        </w:pBdr>
        <w:spacing w:line="240" w:lineRule="auto"/>
      </w:pPr>
      <w:r>
        <w:t>If you want to try adding some of your own scratch code, then:</w:t>
      </w:r>
    </w:p>
    <w:p w14:paraId="0482C152" w14:textId="77777777" w:rsidR="002A250B" w:rsidRDefault="00DD7EE7" w:rsidP="00DD7EE7">
      <w:pPr>
        <w:pStyle w:val="normal0"/>
        <w:numPr>
          <w:ilvl w:val="0"/>
          <w:numId w:val="14"/>
        </w:numPr>
        <w:pBdr>
          <w:top w:val="nil"/>
          <w:left w:val="nil"/>
          <w:bottom w:val="nil"/>
          <w:right w:val="nil"/>
          <w:between w:val="nil"/>
        </w:pBdr>
        <w:spacing w:line="240" w:lineRule="auto"/>
        <w:contextualSpacing/>
      </w:pPr>
      <w:r>
        <w:t>Navigate in the sidebar to your main project folder (folder with your chosen project name). Right-click and click New-&gt;</w:t>
      </w:r>
      <w:r>
        <w:t>Python package. Give it a name.</w:t>
      </w:r>
    </w:p>
    <w:p w14:paraId="273F1C71" w14:textId="77777777" w:rsidR="002A250B" w:rsidRDefault="00DD7EE7" w:rsidP="00DD7EE7">
      <w:pPr>
        <w:pStyle w:val="normal0"/>
        <w:numPr>
          <w:ilvl w:val="0"/>
          <w:numId w:val="14"/>
        </w:numPr>
        <w:pBdr>
          <w:top w:val="nil"/>
          <w:left w:val="nil"/>
          <w:bottom w:val="nil"/>
          <w:right w:val="nil"/>
          <w:between w:val="nil"/>
        </w:pBdr>
        <w:spacing w:line="240" w:lineRule="auto"/>
        <w:contextualSpacing/>
      </w:pPr>
      <w:r>
        <w:t>The previous command created a new folder. Navigate inside that folder, right-click, and choose New-&gt;Python file. When finished, that folder should contain two .py files - __init__.py (created automatically for the new Pytho</w:t>
      </w:r>
      <w:r>
        <w:t>n package) and your chosen filename.</w:t>
      </w:r>
    </w:p>
    <w:p w14:paraId="3B32D0A0" w14:textId="77777777" w:rsidR="002A250B" w:rsidRDefault="00DD7EE7" w:rsidP="00DD7EE7">
      <w:pPr>
        <w:pStyle w:val="normal0"/>
        <w:numPr>
          <w:ilvl w:val="0"/>
          <w:numId w:val="14"/>
        </w:numPr>
        <w:pBdr>
          <w:top w:val="nil"/>
          <w:left w:val="nil"/>
          <w:bottom w:val="nil"/>
          <w:right w:val="nil"/>
          <w:between w:val="nil"/>
        </w:pBdr>
        <w:spacing w:line="240" w:lineRule="auto"/>
        <w:contextualSpacing/>
      </w:pPr>
      <w:r>
        <w:t xml:space="preserve">Finally, type some code in your new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To execute the code, you can use Ctrl+Shift+R with default Mac keybindings or go through the “Run” menu for more options.</w:t>
      </w:r>
    </w:p>
    <w:p w14:paraId="277A5F18" w14:textId="77777777" w:rsidR="002A250B" w:rsidRDefault="002A250B" w:rsidP="00DD7EE7">
      <w:pPr>
        <w:pStyle w:val="normal0"/>
        <w:pBdr>
          <w:top w:val="nil"/>
          <w:left w:val="nil"/>
          <w:bottom w:val="nil"/>
          <w:right w:val="nil"/>
          <w:between w:val="nil"/>
        </w:pBdr>
        <w:spacing w:line="240" w:lineRule="auto"/>
      </w:pPr>
    </w:p>
    <w:p w14:paraId="1C9EF4D0" w14:textId="77777777" w:rsidR="002A250B" w:rsidRDefault="00DD7EE7" w:rsidP="00DD7EE7">
      <w:pPr>
        <w:pStyle w:val="normal0"/>
        <w:pBdr>
          <w:top w:val="nil"/>
          <w:left w:val="nil"/>
          <w:bottom w:val="nil"/>
          <w:right w:val="nil"/>
          <w:between w:val="nil"/>
        </w:pBdr>
        <w:spacing w:line="240" w:lineRule="auto"/>
      </w:pPr>
      <w:r>
        <w:t xml:space="preserve">Now you are </w:t>
      </w:r>
      <w:r>
        <w:t>all set! There are many things you might want to do:</w:t>
      </w:r>
    </w:p>
    <w:p w14:paraId="192281EB" w14:textId="77777777" w:rsidR="002A250B" w:rsidRDefault="00DD7EE7" w:rsidP="00DD7EE7">
      <w:pPr>
        <w:pStyle w:val="normal0"/>
        <w:numPr>
          <w:ilvl w:val="0"/>
          <w:numId w:val="24"/>
        </w:numPr>
        <w:pBdr>
          <w:top w:val="nil"/>
          <w:left w:val="nil"/>
          <w:bottom w:val="nil"/>
          <w:right w:val="nil"/>
          <w:between w:val="nil"/>
        </w:pBdr>
        <w:spacing w:line="240" w:lineRule="auto"/>
        <w:contextualSpacing/>
      </w:pPr>
      <w:r>
        <w:t>Configure the way your Pycharm window looks. For large monitors, Anubhav likes Project Navigation at left, main code in center, and “Structure” panel on right which is basically like an outline of a part</w:t>
      </w:r>
      <w:r>
        <w:t>icular Python file showing all the classes, functions, etc. at a glance.</w:t>
      </w:r>
    </w:p>
    <w:p w14:paraId="5BDECA3E" w14:textId="77777777" w:rsidR="002A250B" w:rsidRDefault="00DD7EE7" w:rsidP="00DD7EE7">
      <w:pPr>
        <w:pStyle w:val="normal0"/>
        <w:numPr>
          <w:ilvl w:val="0"/>
          <w:numId w:val="24"/>
        </w:numPr>
        <w:pBdr>
          <w:top w:val="nil"/>
          <w:left w:val="nil"/>
          <w:bottom w:val="nil"/>
          <w:right w:val="nil"/>
          <w:between w:val="nil"/>
        </w:pBdr>
        <w:spacing w:line="240" w:lineRule="auto"/>
        <w:contextualSpacing/>
      </w:pPr>
      <w:r>
        <w:t>Explore the various options and capabilities of PyCharm. Appendix D of the handbook has some tips and you can enable PyCharm’s “tip of the day” which will really step you through some</w:t>
      </w:r>
      <w:r>
        <w:t xml:space="preserve"> of the great features. </w:t>
      </w:r>
    </w:p>
    <w:p w14:paraId="0D019D5E" w14:textId="77777777" w:rsidR="002A250B" w:rsidRDefault="00DD7EE7" w:rsidP="00DD7EE7">
      <w:pPr>
        <w:pStyle w:val="Heading2"/>
        <w:pBdr>
          <w:top w:val="nil"/>
          <w:left w:val="nil"/>
          <w:bottom w:val="nil"/>
          <w:right w:val="nil"/>
          <w:between w:val="nil"/>
        </w:pBdr>
        <w:spacing w:before="400" w:line="240" w:lineRule="auto"/>
      </w:pPr>
      <w:bookmarkStart w:id="82" w:name="_6rj50q7rddyl" w:colFirst="0" w:colLast="0"/>
      <w:bookmarkEnd w:id="82"/>
      <w:r>
        <w:t>Other things to do</w:t>
      </w:r>
    </w:p>
    <w:p w14:paraId="11FEE7C2" w14:textId="77777777" w:rsidR="002A250B" w:rsidRDefault="00DD7EE7" w:rsidP="00DD7EE7">
      <w:pPr>
        <w:pStyle w:val="normal0"/>
        <w:numPr>
          <w:ilvl w:val="0"/>
          <w:numId w:val="21"/>
        </w:numPr>
        <w:pBdr>
          <w:top w:val="nil"/>
          <w:left w:val="nil"/>
          <w:bottom w:val="nil"/>
          <w:right w:val="nil"/>
          <w:between w:val="nil"/>
        </w:pBdr>
        <w:spacing w:line="240" w:lineRule="auto"/>
      </w:pPr>
      <w:r>
        <w:t>Set up your Time Machine backup (make sure you have purchased or received an external hard disk).</w:t>
      </w:r>
    </w:p>
    <w:p w14:paraId="7B0DB153" w14:textId="77777777" w:rsidR="002A250B" w:rsidRDefault="00DD7EE7" w:rsidP="00DD7EE7">
      <w:pPr>
        <w:pStyle w:val="normal0"/>
        <w:numPr>
          <w:ilvl w:val="1"/>
          <w:numId w:val="21"/>
        </w:numPr>
        <w:pBdr>
          <w:top w:val="nil"/>
          <w:left w:val="nil"/>
          <w:bottom w:val="nil"/>
          <w:right w:val="nil"/>
          <w:between w:val="nil"/>
        </w:pBdr>
        <w:spacing w:line="240" w:lineRule="auto"/>
        <w:rPr>
          <w:i/>
        </w:rPr>
      </w:pPr>
      <w:r>
        <w:rPr>
          <w:b/>
          <w:i/>
        </w:rPr>
        <w:t>https://support.apple.com/en-us/HT204412</w:t>
      </w:r>
    </w:p>
    <w:p w14:paraId="5758B1AA" w14:textId="77777777" w:rsidR="002A250B" w:rsidRDefault="00DD7EE7" w:rsidP="00DD7EE7">
      <w:pPr>
        <w:pStyle w:val="normal0"/>
        <w:numPr>
          <w:ilvl w:val="0"/>
          <w:numId w:val="21"/>
        </w:numPr>
        <w:pBdr>
          <w:top w:val="nil"/>
          <w:left w:val="nil"/>
          <w:bottom w:val="nil"/>
          <w:right w:val="nil"/>
          <w:between w:val="nil"/>
        </w:pBdr>
        <w:spacing w:line="240" w:lineRule="auto"/>
      </w:pPr>
      <w:r>
        <w:t>You can also set up an online backup plan (e.g., Crashplan or Backblaze) to provide you with a second backup.</w:t>
      </w:r>
    </w:p>
    <w:p w14:paraId="00A4B1FC" w14:textId="77777777" w:rsidR="002A250B" w:rsidRDefault="00DD7EE7" w:rsidP="00DD7EE7">
      <w:pPr>
        <w:pStyle w:val="normal0"/>
        <w:numPr>
          <w:ilvl w:val="0"/>
          <w:numId w:val="21"/>
        </w:numPr>
        <w:pBdr>
          <w:top w:val="nil"/>
          <w:left w:val="nil"/>
          <w:bottom w:val="nil"/>
          <w:right w:val="nil"/>
          <w:between w:val="nil"/>
        </w:pBdr>
        <w:spacing w:line="240" w:lineRule="auto"/>
      </w:pPr>
      <w:r>
        <w:t>Install MongoDB.</w:t>
      </w:r>
    </w:p>
    <w:p w14:paraId="494CC140" w14:textId="77777777" w:rsidR="002A250B" w:rsidRDefault="00DD7EE7" w:rsidP="00DD7EE7">
      <w:pPr>
        <w:pStyle w:val="normal0"/>
        <w:numPr>
          <w:ilvl w:val="0"/>
          <w:numId w:val="21"/>
        </w:numPr>
        <w:pBdr>
          <w:top w:val="nil"/>
          <w:left w:val="nil"/>
          <w:bottom w:val="nil"/>
          <w:right w:val="nil"/>
          <w:between w:val="nil"/>
        </w:pBdr>
        <w:spacing w:line="240" w:lineRule="auto"/>
      </w:pPr>
      <w:r>
        <w:t>Purchase Microsoft office from LBNL software distribution. Anubhav currently prefers Office 2011 due to stability and usability i</w:t>
      </w:r>
      <w:r>
        <w:t>ssues in the new subscription version.</w:t>
      </w:r>
    </w:p>
    <w:p w14:paraId="209E90A4" w14:textId="77777777" w:rsidR="002A250B" w:rsidRDefault="00DD7EE7" w:rsidP="00DD7EE7">
      <w:pPr>
        <w:pStyle w:val="Heading2"/>
        <w:spacing w:line="240" w:lineRule="auto"/>
      </w:pPr>
      <w:bookmarkStart w:id="83" w:name="_kx2jipais0bm" w:colFirst="0" w:colLast="0"/>
      <w:bookmarkEnd w:id="83"/>
      <w:r>
        <w:t>Contributing code to software libraries</w:t>
      </w:r>
    </w:p>
    <w:p w14:paraId="7E1FA117" w14:textId="77777777" w:rsidR="002A250B" w:rsidRDefault="00DD7EE7" w:rsidP="00DD7EE7">
      <w:pPr>
        <w:pStyle w:val="normal0"/>
        <w:spacing w:line="240" w:lineRule="auto"/>
      </w:pPr>
      <w:r>
        <w:t>If you are unfamiliar with how to contribute back to the various software libraries we develop through Github, refer to the procedure described here:</w:t>
      </w:r>
    </w:p>
    <w:p w14:paraId="1E73F46E" w14:textId="77777777" w:rsidR="002A250B" w:rsidRDefault="002A250B" w:rsidP="00DD7EE7">
      <w:pPr>
        <w:pStyle w:val="normal0"/>
        <w:spacing w:line="240" w:lineRule="auto"/>
      </w:pPr>
    </w:p>
    <w:p w14:paraId="6174EA37" w14:textId="77777777" w:rsidR="002A250B" w:rsidRDefault="00DD7EE7" w:rsidP="00DD7EE7">
      <w:pPr>
        <w:pStyle w:val="normal0"/>
        <w:spacing w:line="240" w:lineRule="auto"/>
      </w:pPr>
      <w:r>
        <w:rPr>
          <w:b/>
          <w:i/>
        </w:rPr>
        <w:t>http://bit.ly/2AYeT0j</w:t>
      </w:r>
      <w:r>
        <w:br/>
      </w:r>
    </w:p>
    <w:p w14:paraId="5D4A1A0B" w14:textId="77777777" w:rsidR="002A250B" w:rsidRDefault="002A250B" w:rsidP="00DD7EE7">
      <w:pPr>
        <w:pStyle w:val="Heading1"/>
        <w:pBdr>
          <w:top w:val="nil"/>
          <w:left w:val="nil"/>
          <w:bottom w:val="nil"/>
          <w:right w:val="nil"/>
          <w:between w:val="nil"/>
        </w:pBdr>
        <w:spacing w:line="240" w:lineRule="auto"/>
      </w:pPr>
      <w:bookmarkStart w:id="84" w:name="_tacvzoeajm6v" w:colFirst="0" w:colLast="0"/>
      <w:bookmarkEnd w:id="84"/>
    </w:p>
    <w:p w14:paraId="7ED5FE92" w14:textId="77777777" w:rsidR="002A250B" w:rsidRDefault="00DD7EE7" w:rsidP="00DD7EE7">
      <w:pPr>
        <w:pStyle w:val="Heading1"/>
        <w:pBdr>
          <w:top w:val="nil"/>
          <w:left w:val="nil"/>
          <w:bottom w:val="nil"/>
          <w:right w:val="nil"/>
          <w:between w:val="nil"/>
        </w:pBdr>
        <w:spacing w:line="240" w:lineRule="auto"/>
      </w:pPr>
      <w:bookmarkStart w:id="85" w:name="_fp8xj6vvporj" w:colFirst="0" w:colLast="0"/>
      <w:bookmarkEnd w:id="85"/>
      <w:r>
        <w:t>Appendix D: Some notes on using a Mac from Anubhav</w:t>
      </w:r>
    </w:p>
    <w:p w14:paraId="72941A6D" w14:textId="77777777" w:rsidR="002A250B" w:rsidRDefault="00DD7EE7" w:rsidP="00DD7EE7">
      <w:pPr>
        <w:pStyle w:val="Heading2"/>
        <w:pBdr>
          <w:top w:val="nil"/>
          <w:left w:val="nil"/>
          <w:bottom w:val="nil"/>
          <w:right w:val="nil"/>
          <w:between w:val="nil"/>
        </w:pBdr>
        <w:spacing w:line="240" w:lineRule="auto"/>
      </w:pPr>
      <w:bookmarkStart w:id="86" w:name="_3zfehef3y8uy" w:colFirst="0" w:colLast="0"/>
      <w:bookmarkEnd w:id="86"/>
      <w:r>
        <w:t>Basic setup</w:t>
      </w:r>
    </w:p>
    <w:p w14:paraId="36C6BD50" w14:textId="77777777" w:rsidR="002A250B" w:rsidRDefault="00DD7EE7" w:rsidP="00DD7EE7">
      <w:pPr>
        <w:pStyle w:val="normal0"/>
        <w:numPr>
          <w:ilvl w:val="0"/>
          <w:numId w:val="54"/>
        </w:numPr>
        <w:pBdr>
          <w:top w:val="nil"/>
          <w:left w:val="nil"/>
          <w:bottom w:val="nil"/>
          <w:right w:val="nil"/>
          <w:between w:val="nil"/>
        </w:pBdr>
        <w:spacing w:line="240" w:lineRule="auto"/>
      </w:pPr>
      <w:r>
        <w:t>Macbook Pro 13” laptop</w:t>
      </w:r>
    </w:p>
    <w:p w14:paraId="01596754" w14:textId="77777777" w:rsidR="002A250B" w:rsidRDefault="00DD7EE7" w:rsidP="00DD7EE7">
      <w:pPr>
        <w:pStyle w:val="normal0"/>
        <w:numPr>
          <w:ilvl w:val="0"/>
          <w:numId w:val="54"/>
        </w:numPr>
        <w:pBdr>
          <w:top w:val="nil"/>
          <w:left w:val="nil"/>
          <w:bottom w:val="nil"/>
          <w:right w:val="nil"/>
          <w:between w:val="nil"/>
        </w:pBdr>
        <w:spacing w:line="240" w:lineRule="auto"/>
      </w:pPr>
      <w:r>
        <w:t>Thunderbolt Display (now discontinued)</w:t>
      </w:r>
    </w:p>
    <w:p w14:paraId="5DDDBD02" w14:textId="77777777" w:rsidR="002A250B" w:rsidRDefault="00DD7EE7" w:rsidP="00DD7EE7">
      <w:pPr>
        <w:pStyle w:val="normal0"/>
        <w:numPr>
          <w:ilvl w:val="0"/>
          <w:numId w:val="54"/>
        </w:numPr>
        <w:pBdr>
          <w:top w:val="nil"/>
          <w:left w:val="nil"/>
          <w:bottom w:val="nil"/>
          <w:right w:val="nil"/>
          <w:between w:val="nil"/>
        </w:pBdr>
        <w:spacing w:line="240" w:lineRule="auto"/>
      </w:pPr>
      <w:r>
        <w:t>Apple keyboard</w:t>
      </w:r>
    </w:p>
    <w:p w14:paraId="1EA8D81C" w14:textId="77777777" w:rsidR="002A250B" w:rsidRDefault="00DD7EE7" w:rsidP="00DD7EE7">
      <w:pPr>
        <w:pStyle w:val="normal0"/>
        <w:numPr>
          <w:ilvl w:val="0"/>
          <w:numId w:val="54"/>
        </w:numPr>
        <w:pBdr>
          <w:top w:val="nil"/>
          <w:left w:val="nil"/>
          <w:bottom w:val="nil"/>
          <w:right w:val="nil"/>
          <w:between w:val="nil"/>
        </w:pBdr>
        <w:spacing w:line="240" w:lineRule="auto"/>
      </w:pPr>
      <w:r>
        <w:t>Apple Trackpad - less precise than mouse, but can be very productive if you learn all the gestures (e.g., for web br</w:t>
      </w:r>
      <w:r>
        <w:t>owsing back/forward, for mission control, for swiping between different Mac “Spaces”)</w:t>
      </w:r>
    </w:p>
    <w:p w14:paraId="4E777C11"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58DF8678" w14:textId="77777777" w:rsidR="002A250B" w:rsidRDefault="00DD7EE7" w:rsidP="00DD7EE7">
      <w:pPr>
        <w:pStyle w:val="normal0"/>
        <w:pBdr>
          <w:top w:val="nil"/>
          <w:left w:val="nil"/>
          <w:bottom w:val="nil"/>
          <w:right w:val="nil"/>
          <w:between w:val="nil"/>
        </w:pBdr>
        <w:spacing w:line="240" w:lineRule="auto"/>
      </w:pPr>
      <w:r>
        <w:t>I use an Apple keyboard and Trackpad so that typing/navigating is similar whether I am at my workstation or whether I am on my laptop.</w:t>
      </w:r>
    </w:p>
    <w:p w14:paraId="123691D2" w14:textId="77777777" w:rsidR="002A250B" w:rsidRDefault="002A250B" w:rsidP="00DD7EE7">
      <w:pPr>
        <w:pStyle w:val="normal0"/>
        <w:pBdr>
          <w:top w:val="nil"/>
          <w:left w:val="nil"/>
          <w:bottom w:val="nil"/>
          <w:right w:val="nil"/>
          <w:between w:val="nil"/>
        </w:pBdr>
        <w:spacing w:line="240" w:lineRule="auto"/>
      </w:pPr>
    </w:p>
    <w:p w14:paraId="5284F22A" w14:textId="77777777" w:rsidR="002A250B" w:rsidRDefault="00DD7EE7" w:rsidP="00DD7EE7">
      <w:pPr>
        <w:pStyle w:val="normal0"/>
        <w:pBdr>
          <w:top w:val="nil"/>
          <w:left w:val="nil"/>
          <w:bottom w:val="nil"/>
          <w:right w:val="nil"/>
          <w:between w:val="nil"/>
        </w:pBdr>
        <w:spacing w:line="240" w:lineRule="auto"/>
      </w:pPr>
      <w:r>
        <w:t>Early on, I turned up my Trackpad speed all the way to the max. This means I can very quickly move the cursor all the way across the screen. It took a few days to get used to this very sensitive setting but now I don’t even notice it (when other people use</w:t>
      </w:r>
      <w:r>
        <w:t xml:space="preserve"> my trackpad, they usually freak out…)</w:t>
      </w:r>
    </w:p>
    <w:p w14:paraId="514B1D08" w14:textId="77777777" w:rsidR="002A250B" w:rsidRDefault="002A250B" w:rsidP="00DD7EE7">
      <w:pPr>
        <w:pStyle w:val="normal0"/>
        <w:pBdr>
          <w:top w:val="nil"/>
          <w:left w:val="nil"/>
          <w:bottom w:val="nil"/>
          <w:right w:val="nil"/>
          <w:between w:val="nil"/>
        </w:pBdr>
        <w:spacing w:line="240" w:lineRule="auto"/>
      </w:pPr>
    </w:p>
    <w:p w14:paraId="49A5ABB3" w14:textId="77777777" w:rsidR="002A250B" w:rsidRDefault="00DD7EE7" w:rsidP="00DD7EE7">
      <w:pPr>
        <w:pStyle w:val="normal0"/>
        <w:pBdr>
          <w:top w:val="nil"/>
          <w:left w:val="nil"/>
          <w:bottom w:val="nil"/>
          <w:right w:val="nil"/>
          <w:between w:val="nil"/>
        </w:pBdr>
        <w:spacing w:line="240" w:lineRule="auto"/>
      </w:pPr>
      <w:r>
        <w:t>There are many options I set to make OS/X more oriented for power users. For example, my Finder window shows directory paths at the bottom, I have sidebar shortcuts to many important locations, I display hidden files</w:t>
      </w:r>
      <w:r>
        <w:t>, I have a shortcut to copy the path of the current Finder location to the clipboard, etc. There are many settings like these for various built-in OS/X apps, but unfortunately I don’t remember them all. Getting a good Finder setup is probably the most impo</w:t>
      </w:r>
      <w:r>
        <w:t>rtant.</w:t>
      </w:r>
    </w:p>
    <w:p w14:paraId="73B8CC2A" w14:textId="77777777" w:rsidR="002A250B" w:rsidRDefault="00DD7EE7" w:rsidP="00DD7EE7">
      <w:pPr>
        <w:pStyle w:val="Heading2"/>
        <w:pBdr>
          <w:top w:val="nil"/>
          <w:left w:val="nil"/>
          <w:bottom w:val="nil"/>
          <w:right w:val="nil"/>
          <w:between w:val="nil"/>
        </w:pBdr>
        <w:spacing w:line="240" w:lineRule="auto"/>
      </w:pPr>
      <w:bookmarkStart w:id="87" w:name="_i578v418hljp" w:colFirst="0" w:colLast="0"/>
      <w:bookmarkEnd w:id="87"/>
      <w:r>
        <w:t>Apps I use for programming</w:t>
      </w:r>
    </w:p>
    <w:p w14:paraId="137D54CE" w14:textId="77777777" w:rsidR="002A250B" w:rsidRDefault="00DD7EE7" w:rsidP="00DD7EE7">
      <w:pPr>
        <w:pStyle w:val="normal0"/>
        <w:numPr>
          <w:ilvl w:val="0"/>
          <w:numId w:val="27"/>
        </w:numPr>
        <w:pBdr>
          <w:top w:val="nil"/>
          <w:left w:val="nil"/>
          <w:bottom w:val="nil"/>
          <w:right w:val="nil"/>
          <w:between w:val="nil"/>
        </w:pBdr>
        <w:spacing w:line="240" w:lineRule="auto"/>
      </w:pPr>
      <w:r>
        <w:t>I use the PyCharm IDE. Things I like about PyCharm include:</w:t>
      </w:r>
    </w:p>
    <w:p w14:paraId="4A2B2BE4" w14:textId="77777777" w:rsidR="002A250B" w:rsidRDefault="00DD7EE7" w:rsidP="00DD7EE7">
      <w:pPr>
        <w:pStyle w:val="normal0"/>
        <w:numPr>
          <w:ilvl w:val="1"/>
          <w:numId w:val="27"/>
        </w:numPr>
        <w:pBdr>
          <w:top w:val="nil"/>
          <w:left w:val="nil"/>
          <w:bottom w:val="nil"/>
          <w:right w:val="nil"/>
          <w:between w:val="nil"/>
        </w:pBdr>
        <w:spacing w:line="240" w:lineRule="auto"/>
      </w:pPr>
      <w:r>
        <w:t>underlining errors</w:t>
      </w:r>
    </w:p>
    <w:p w14:paraId="753FA77C" w14:textId="77777777" w:rsidR="002A250B" w:rsidRDefault="00DD7EE7" w:rsidP="00DD7EE7">
      <w:pPr>
        <w:pStyle w:val="normal0"/>
        <w:numPr>
          <w:ilvl w:val="1"/>
          <w:numId w:val="27"/>
        </w:numPr>
        <w:pBdr>
          <w:top w:val="nil"/>
          <w:left w:val="nil"/>
          <w:bottom w:val="nil"/>
          <w:right w:val="nil"/>
          <w:between w:val="nil"/>
        </w:pBdr>
        <w:spacing w:line="240" w:lineRule="auto"/>
      </w:pPr>
      <w:r>
        <w:t>underlining code “lint”, e.g., spacings that do not follow PEP</w:t>
      </w:r>
    </w:p>
    <w:p w14:paraId="26094233" w14:textId="77777777" w:rsidR="002A250B" w:rsidRDefault="00DD7EE7" w:rsidP="00DD7EE7">
      <w:pPr>
        <w:pStyle w:val="normal0"/>
        <w:numPr>
          <w:ilvl w:val="1"/>
          <w:numId w:val="27"/>
        </w:numPr>
        <w:pBdr>
          <w:top w:val="nil"/>
          <w:left w:val="nil"/>
          <w:bottom w:val="nil"/>
          <w:right w:val="nil"/>
          <w:between w:val="nil"/>
        </w:pBdr>
        <w:spacing w:line="240" w:lineRule="auto"/>
      </w:pPr>
      <w:r>
        <w:t>code highlighting / editor features (e.g., when you open a CSS file, lines of code that define a color automatically display a swatch preview of that color)</w:t>
      </w:r>
    </w:p>
    <w:p w14:paraId="4C3D65A2" w14:textId="77777777" w:rsidR="002A250B" w:rsidRDefault="00DD7EE7" w:rsidP="00DD7EE7">
      <w:pPr>
        <w:pStyle w:val="normal0"/>
        <w:numPr>
          <w:ilvl w:val="1"/>
          <w:numId w:val="27"/>
        </w:numPr>
        <w:pBdr>
          <w:top w:val="nil"/>
          <w:left w:val="nil"/>
          <w:bottom w:val="nil"/>
          <w:right w:val="nil"/>
          <w:between w:val="nil"/>
        </w:pBdr>
        <w:spacing w:line="240" w:lineRule="auto"/>
      </w:pPr>
      <w:r>
        <w:t>a nice and powerful search tool (regexes, find/replace in certain files, easily filter through resu</w:t>
      </w:r>
      <w:r>
        <w:t>lts visually and categorize by what type of file they occur in)</w:t>
      </w:r>
    </w:p>
    <w:p w14:paraId="6A70E026" w14:textId="77777777" w:rsidR="002A250B" w:rsidRDefault="00DD7EE7" w:rsidP="00DD7EE7">
      <w:pPr>
        <w:pStyle w:val="normal0"/>
        <w:numPr>
          <w:ilvl w:val="1"/>
          <w:numId w:val="27"/>
        </w:numPr>
        <w:pBdr>
          <w:top w:val="nil"/>
          <w:left w:val="nil"/>
          <w:bottom w:val="nil"/>
          <w:right w:val="nil"/>
          <w:between w:val="nil"/>
        </w:pBdr>
        <w:spacing w:line="240" w:lineRule="auto"/>
      </w:pPr>
      <w:r>
        <w:t>autocomplete (ctrl+space)</w:t>
      </w:r>
    </w:p>
    <w:p w14:paraId="07540C04" w14:textId="77777777" w:rsidR="002A250B" w:rsidRDefault="00DD7EE7" w:rsidP="00DD7EE7">
      <w:pPr>
        <w:pStyle w:val="normal0"/>
        <w:numPr>
          <w:ilvl w:val="1"/>
          <w:numId w:val="27"/>
        </w:numPr>
        <w:pBdr>
          <w:top w:val="nil"/>
          <w:left w:val="nil"/>
          <w:bottom w:val="nil"/>
          <w:right w:val="nil"/>
          <w:between w:val="nil"/>
        </w:pBdr>
        <w:spacing w:line="240" w:lineRule="auto"/>
      </w:pPr>
      <w:r>
        <w:t>autofix errors, i.e. red underline stuff (option+enter)</w:t>
      </w:r>
    </w:p>
    <w:p w14:paraId="3E5DB2BF" w14:textId="77777777" w:rsidR="002A250B" w:rsidRDefault="00DD7EE7" w:rsidP="00DD7EE7">
      <w:pPr>
        <w:pStyle w:val="normal0"/>
        <w:numPr>
          <w:ilvl w:val="1"/>
          <w:numId w:val="27"/>
        </w:numPr>
        <w:pBdr>
          <w:top w:val="nil"/>
          <w:left w:val="nil"/>
          <w:bottom w:val="nil"/>
          <w:right w:val="nil"/>
          <w:between w:val="nil"/>
        </w:pBdr>
        <w:spacing w:line="240" w:lineRule="auto"/>
      </w:pPr>
      <w:r>
        <w:t>follow definitions of variables, methods, classes (Cmd+b)</w:t>
      </w:r>
    </w:p>
    <w:p w14:paraId="2B9F1331" w14:textId="77777777" w:rsidR="002A250B" w:rsidRDefault="00DD7EE7" w:rsidP="00DD7EE7">
      <w:pPr>
        <w:pStyle w:val="normal0"/>
        <w:numPr>
          <w:ilvl w:val="1"/>
          <w:numId w:val="27"/>
        </w:numPr>
        <w:pBdr>
          <w:top w:val="nil"/>
          <w:left w:val="nil"/>
          <w:bottom w:val="nil"/>
          <w:right w:val="nil"/>
          <w:between w:val="nil"/>
        </w:pBdr>
        <w:spacing w:line="240" w:lineRule="auto"/>
      </w:pPr>
      <w:r>
        <w:t>quickly open classes (Cmd+o) and files (Cmd+shift+o)</w:t>
      </w:r>
      <w:r>
        <w:t xml:space="preserve"> and variables (Cmd+option+o). Or simply tap shift twice to search across everything.</w:t>
      </w:r>
    </w:p>
    <w:p w14:paraId="10B0156C" w14:textId="77777777" w:rsidR="002A250B" w:rsidRDefault="00DD7EE7" w:rsidP="00DD7EE7">
      <w:pPr>
        <w:pStyle w:val="normal0"/>
        <w:numPr>
          <w:ilvl w:val="1"/>
          <w:numId w:val="27"/>
        </w:numPr>
        <w:pBdr>
          <w:top w:val="nil"/>
          <w:left w:val="nil"/>
          <w:bottom w:val="nil"/>
          <w:right w:val="nil"/>
          <w:between w:val="nil"/>
        </w:pBdr>
        <w:spacing w:line="240" w:lineRule="auto"/>
      </w:pPr>
      <w:r>
        <w:t>go back to previous/next file being edited like forward/back on a web browser ( Cmd+[ or Cmd+] )</w:t>
      </w:r>
    </w:p>
    <w:p w14:paraId="4E3282CF" w14:textId="77777777" w:rsidR="002A250B" w:rsidRDefault="00DD7EE7" w:rsidP="00DD7EE7">
      <w:pPr>
        <w:pStyle w:val="normal0"/>
        <w:numPr>
          <w:ilvl w:val="1"/>
          <w:numId w:val="27"/>
        </w:numPr>
        <w:pBdr>
          <w:top w:val="nil"/>
          <w:left w:val="nil"/>
          <w:bottom w:val="nil"/>
          <w:right w:val="nil"/>
          <w:between w:val="nil"/>
        </w:pBdr>
        <w:spacing w:line="240" w:lineRule="auto"/>
      </w:pPr>
      <w:r>
        <w:t>the “find usages” command</w:t>
      </w:r>
    </w:p>
    <w:p w14:paraId="02D13058" w14:textId="77777777" w:rsidR="002A250B" w:rsidRDefault="00DD7EE7" w:rsidP="00DD7EE7">
      <w:pPr>
        <w:pStyle w:val="normal0"/>
        <w:numPr>
          <w:ilvl w:val="1"/>
          <w:numId w:val="27"/>
        </w:numPr>
        <w:pBdr>
          <w:top w:val="nil"/>
          <w:left w:val="nil"/>
          <w:bottom w:val="nil"/>
          <w:right w:val="nil"/>
          <w:between w:val="nil"/>
        </w:pBdr>
        <w:spacing w:line="240" w:lineRule="auto"/>
      </w:pPr>
      <w:r>
        <w:t>quick documentation lookup (F1)</w:t>
      </w:r>
    </w:p>
    <w:p w14:paraId="2E385E16" w14:textId="77777777" w:rsidR="002A250B" w:rsidRDefault="00DD7EE7" w:rsidP="00DD7EE7">
      <w:pPr>
        <w:pStyle w:val="normal0"/>
        <w:numPr>
          <w:ilvl w:val="1"/>
          <w:numId w:val="27"/>
        </w:numPr>
        <w:pBdr>
          <w:top w:val="nil"/>
          <w:left w:val="nil"/>
          <w:bottom w:val="nil"/>
          <w:right w:val="nil"/>
          <w:between w:val="nil"/>
        </w:pBdr>
        <w:spacing w:line="240" w:lineRule="auto"/>
      </w:pPr>
      <w:r>
        <w:t xml:space="preserve">fixing all the </w:t>
      </w:r>
      <w:r>
        <w:t>various spacing / formatting issues automatically (Code -&gt; Reformat code and Code --&gt; Auto-indent lines).</w:t>
      </w:r>
    </w:p>
    <w:p w14:paraId="437E3BB9" w14:textId="77777777" w:rsidR="002A250B" w:rsidRDefault="00DD7EE7" w:rsidP="00DD7EE7">
      <w:pPr>
        <w:pStyle w:val="normal0"/>
        <w:numPr>
          <w:ilvl w:val="1"/>
          <w:numId w:val="27"/>
        </w:numPr>
        <w:pBdr>
          <w:top w:val="nil"/>
          <w:left w:val="nil"/>
          <w:bottom w:val="nil"/>
          <w:right w:val="nil"/>
          <w:between w:val="nil"/>
        </w:pBdr>
        <w:spacing w:line="240" w:lineRule="auto"/>
      </w:pPr>
      <w:r>
        <w:t>code refactoring</w:t>
      </w:r>
    </w:p>
    <w:p w14:paraId="5CC60EDB" w14:textId="77777777" w:rsidR="002A250B" w:rsidRDefault="00DD7EE7" w:rsidP="00DD7EE7">
      <w:pPr>
        <w:pStyle w:val="normal0"/>
        <w:numPr>
          <w:ilvl w:val="1"/>
          <w:numId w:val="27"/>
        </w:numPr>
        <w:pBdr>
          <w:top w:val="nil"/>
          <w:left w:val="nil"/>
          <w:bottom w:val="nil"/>
          <w:right w:val="nil"/>
          <w:between w:val="nil"/>
        </w:pBdr>
        <w:spacing w:line="240" w:lineRule="auto"/>
      </w:pPr>
      <w:r>
        <w:t>structure view of code. I usually have “Project” view at left of window, code in middle of window, “Structure” view at right of windo</w:t>
      </w:r>
      <w:r>
        <w:t>w, and “Todo”, “Terminal”, and “Python console” at bottom of window (along with search results).</w:t>
      </w:r>
    </w:p>
    <w:p w14:paraId="3534E1EB" w14:textId="77777777" w:rsidR="002A250B" w:rsidRDefault="00DD7EE7" w:rsidP="00DD7EE7">
      <w:pPr>
        <w:pStyle w:val="normal0"/>
        <w:numPr>
          <w:ilvl w:val="1"/>
          <w:numId w:val="27"/>
        </w:numPr>
        <w:pBdr>
          <w:top w:val="nil"/>
          <w:left w:val="nil"/>
          <w:bottom w:val="nil"/>
          <w:right w:val="nil"/>
          <w:between w:val="nil"/>
        </w:pBdr>
        <w:spacing w:line="240" w:lineRule="auto"/>
      </w:pPr>
      <w:r>
        <w:t>debugger (sometimes, typically only for heavier debugging issues)</w:t>
      </w:r>
    </w:p>
    <w:p w14:paraId="48CBBF99" w14:textId="77777777" w:rsidR="002A250B" w:rsidRDefault="00DD7EE7" w:rsidP="00DD7EE7">
      <w:pPr>
        <w:pStyle w:val="normal0"/>
        <w:numPr>
          <w:ilvl w:val="1"/>
          <w:numId w:val="27"/>
        </w:numPr>
        <w:pBdr>
          <w:top w:val="nil"/>
          <w:left w:val="nil"/>
          <w:bottom w:val="nil"/>
          <w:right w:val="nil"/>
          <w:between w:val="nil"/>
        </w:pBdr>
        <w:spacing w:line="240" w:lineRule="auto"/>
      </w:pPr>
      <w:r>
        <w:t>easy IPython console to test code snippets</w:t>
      </w:r>
    </w:p>
    <w:p w14:paraId="4B823882" w14:textId="77777777" w:rsidR="002A250B" w:rsidRDefault="00DD7EE7" w:rsidP="00DD7EE7">
      <w:pPr>
        <w:pStyle w:val="normal0"/>
        <w:numPr>
          <w:ilvl w:val="1"/>
          <w:numId w:val="27"/>
        </w:numPr>
        <w:pBdr>
          <w:top w:val="nil"/>
          <w:left w:val="nil"/>
          <w:bottom w:val="nil"/>
          <w:right w:val="nil"/>
          <w:between w:val="nil"/>
        </w:pBdr>
        <w:spacing w:line="240" w:lineRule="auto"/>
      </w:pPr>
      <w:r>
        <w:t>there are other commands that I use, but those are</w:t>
      </w:r>
      <w:r>
        <w:t xml:space="preserve"> the ones I use most often</w:t>
      </w:r>
    </w:p>
    <w:p w14:paraId="5DBEAA97" w14:textId="77777777" w:rsidR="002A250B" w:rsidRDefault="00DD7EE7" w:rsidP="00DD7EE7">
      <w:pPr>
        <w:pStyle w:val="normal0"/>
        <w:numPr>
          <w:ilvl w:val="1"/>
          <w:numId w:val="27"/>
        </w:numPr>
        <w:pBdr>
          <w:top w:val="nil"/>
          <w:left w:val="nil"/>
          <w:bottom w:val="nil"/>
          <w:right w:val="nil"/>
          <w:between w:val="nil"/>
        </w:pBdr>
        <w:spacing w:line="240" w:lineRule="auto"/>
      </w:pPr>
      <w:r>
        <w:t>note that others use the git integration, which avoids needing to leave PyCharm to pull/push/etc. to Github, but I prefer Gitbox for this purpose. I just leave Gitbox in an adjacent “Space” (virtual screen) on my Mac and use a sw</w:t>
      </w:r>
      <w:r>
        <w:t>ipe gesture to quickly flip between screens.</w:t>
      </w:r>
    </w:p>
    <w:p w14:paraId="76A35B1D" w14:textId="77777777" w:rsidR="002A250B" w:rsidRDefault="00DD7EE7" w:rsidP="00DD7EE7">
      <w:pPr>
        <w:pStyle w:val="normal0"/>
        <w:numPr>
          <w:ilvl w:val="0"/>
          <w:numId w:val="27"/>
        </w:numPr>
        <w:pBdr>
          <w:top w:val="nil"/>
          <w:left w:val="nil"/>
          <w:bottom w:val="nil"/>
          <w:right w:val="nil"/>
          <w:between w:val="nil"/>
        </w:pBdr>
        <w:spacing w:line="240" w:lineRule="auto"/>
      </w:pPr>
      <w:r>
        <w:t>MongoHub (for visually exploring Mongo databases)</w:t>
      </w:r>
    </w:p>
    <w:p w14:paraId="73EB55D4" w14:textId="77777777" w:rsidR="002A250B" w:rsidRDefault="00DD7EE7" w:rsidP="00DD7EE7">
      <w:pPr>
        <w:pStyle w:val="normal0"/>
        <w:numPr>
          <w:ilvl w:val="0"/>
          <w:numId w:val="27"/>
        </w:numPr>
        <w:pBdr>
          <w:top w:val="nil"/>
          <w:left w:val="nil"/>
          <w:bottom w:val="nil"/>
          <w:right w:val="nil"/>
          <w:between w:val="nil"/>
        </w:pBdr>
        <w:spacing w:line="240" w:lineRule="auto"/>
      </w:pPr>
      <w:r>
        <w:t>Gitbox (I almost never use the Git command line; Gitbox is unique in that it is really easy to preview changes to the remote before pulling them in. It is also the most intuitive Git tool I know of)</w:t>
      </w:r>
    </w:p>
    <w:p w14:paraId="26488E3E" w14:textId="77777777" w:rsidR="002A250B" w:rsidRDefault="00DD7EE7" w:rsidP="00DD7EE7">
      <w:pPr>
        <w:pStyle w:val="normal0"/>
        <w:numPr>
          <w:ilvl w:val="0"/>
          <w:numId w:val="27"/>
        </w:numPr>
        <w:pBdr>
          <w:top w:val="nil"/>
          <w:left w:val="nil"/>
          <w:bottom w:val="nil"/>
          <w:right w:val="nil"/>
          <w:between w:val="nil"/>
        </w:pBdr>
        <w:spacing w:line="240" w:lineRule="auto"/>
      </w:pPr>
      <w:r>
        <w:t>Patterns (for tricky regexes) - although the free web sit</w:t>
      </w:r>
      <w:r>
        <w:t xml:space="preserve">e </w:t>
      </w:r>
      <w:r>
        <w:rPr>
          <w:b/>
          <w:i/>
        </w:rPr>
        <w:t>https://regexr.com</w:t>
      </w:r>
      <w:r>
        <w:t xml:space="preserve"> is just as good.</w:t>
      </w:r>
    </w:p>
    <w:p w14:paraId="4885AD79" w14:textId="77777777" w:rsidR="002A250B" w:rsidRDefault="00DD7EE7" w:rsidP="00DD7EE7">
      <w:pPr>
        <w:pStyle w:val="normal0"/>
        <w:numPr>
          <w:ilvl w:val="0"/>
          <w:numId w:val="27"/>
        </w:numPr>
        <w:pBdr>
          <w:top w:val="nil"/>
          <w:left w:val="nil"/>
          <w:bottom w:val="nil"/>
          <w:right w:val="nil"/>
          <w:between w:val="nil"/>
        </w:pBdr>
        <w:spacing w:line="240" w:lineRule="auto"/>
      </w:pPr>
      <w:r>
        <w:t>Cocoa JSON Editor (for examining large JSON)</w:t>
      </w:r>
    </w:p>
    <w:p w14:paraId="4B5CE9B3" w14:textId="77777777" w:rsidR="002A250B" w:rsidRDefault="00DD7EE7" w:rsidP="00DD7EE7">
      <w:pPr>
        <w:pStyle w:val="normal0"/>
        <w:numPr>
          <w:ilvl w:val="0"/>
          <w:numId w:val="27"/>
        </w:numPr>
        <w:pBdr>
          <w:top w:val="nil"/>
          <w:left w:val="nil"/>
          <w:bottom w:val="nil"/>
          <w:right w:val="nil"/>
          <w:between w:val="nil"/>
        </w:pBdr>
        <w:spacing w:line="240" w:lineRule="auto"/>
      </w:pPr>
      <w:r>
        <w:t>Balsamiq Mockups - wireframes</w:t>
      </w:r>
    </w:p>
    <w:p w14:paraId="467E63B3" w14:textId="77777777" w:rsidR="002A250B" w:rsidRDefault="00DD7EE7" w:rsidP="00DD7EE7">
      <w:pPr>
        <w:pStyle w:val="Heading2"/>
        <w:pBdr>
          <w:top w:val="nil"/>
          <w:left w:val="nil"/>
          <w:bottom w:val="nil"/>
          <w:right w:val="nil"/>
          <w:between w:val="nil"/>
        </w:pBdr>
        <w:spacing w:line="240" w:lineRule="auto"/>
      </w:pPr>
      <w:bookmarkStart w:id="88" w:name="_6fybw7hi9hdx" w:colFirst="0" w:colLast="0"/>
      <w:bookmarkEnd w:id="88"/>
      <w:r>
        <w:t>Apps I use for Science</w:t>
      </w:r>
    </w:p>
    <w:p w14:paraId="79C3A48A" w14:textId="77777777" w:rsidR="002A250B" w:rsidRDefault="00DD7EE7" w:rsidP="00DD7EE7">
      <w:pPr>
        <w:pStyle w:val="normal0"/>
        <w:numPr>
          <w:ilvl w:val="0"/>
          <w:numId w:val="27"/>
        </w:numPr>
        <w:pBdr>
          <w:top w:val="nil"/>
          <w:left w:val="nil"/>
          <w:bottom w:val="nil"/>
          <w:right w:val="nil"/>
          <w:between w:val="nil"/>
        </w:pBdr>
        <w:spacing w:line="240" w:lineRule="auto"/>
      </w:pPr>
      <w:r>
        <w:t>CrystalMaker (and sometimes Vesta) - crystal structure visualization</w:t>
      </w:r>
    </w:p>
    <w:p w14:paraId="618C2C28" w14:textId="77777777" w:rsidR="002A250B" w:rsidRDefault="00DD7EE7" w:rsidP="00DD7EE7">
      <w:pPr>
        <w:pStyle w:val="normal0"/>
        <w:numPr>
          <w:ilvl w:val="0"/>
          <w:numId w:val="27"/>
        </w:numPr>
        <w:pBdr>
          <w:top w:val="nil"/>
          <w:left w:val="nil"/>
          <w:bottom w:val="nil"/>
          <w:right w:val="nil"/>
          <w:between w:val="nil"/>
        </w:pBdr>
        <w:spacing w:line="240" w:lineRule="auto"/>
      </w:pPr>
      <w:r>
        <w:t>Mendeley - reference management</w:t>
      </w:r>
    </w:p>
    <w:p w14:paraId="5986D545" w14:textId="77777777" w:rsidR="002A250B" w:rsidRDefault="00DD7EE7" w:rsidP="00DD7EE7">
      <w:pPr>
        <w:pStyle w:val="normal0"/>
        <w:numPr>
          <w:ilvl w:val="0"/>
          <w:numId w:val="27"/>
        </w:numPr>
        <w:pBdr>
          <w:top w:val="nil"/>
          <w:left w:val="nil"/>
          <w:bottom w:val="nil"/>
          <w:right w:val="nil"/>
          <w:between w:val="nil"/>
        </w:pBdr>
        <w:spacing w:line="240" w:lineRule="auto"/>
      </w:pPr>
      <w:r>
        <w:t>MS Office Suite</w:t>
      </w:r>
    </w:p>
    <w:p w14:paraId="24B090A2" w14:textId="77777777" w:rsidR="002A250B" w:rsidRDefault="002A250B" w:rsidP="00DD7EE7">
      <w:pPr>
        <w:pStyle w:val="normal0"/>
        <w:pBdr>
          <w:top w:val="nil"/>
          <w:left w:val="nil"/>
          <w:bottom w:val="nil"/>
          <w:right w:val="nil"/>
          <w:between w:val="nil"/>
        </w:pBdr>
        <w:spacing w:line="240" w:lineRule="auto"/>
      </w:pPr>
    </w:p>
    <w:p w14:paraId="24A96527" w14:textId="77777777" w:rsidR="002A250B" w:rsidRDefault="00DD7EE7" w:rsidP="00DD7EE7">
      <w:pPr>
        <w:pStyle w:val="normal0"/>
        <w:pBdr>
          <w:top w:val="nil"/>
          <w:left w:val="nil"/>
          <w:bottom w:val="nil"/>
          <w:right w:val="nil"/>
          <w:between w:val="nil"/>
        </w:pBdr>
        <w:spacing w:line="240" w:lineRule="auto"/>
      </w:pPr>
      <w:r>
        <w:t>No</w:t>
      </w:r>
      <w:r>
        <w:t>te that I use Mendeley not only for reference management but also for taking notes on articles. To take notes on articles, I first “star” the article and then use the “Notes” tab to take notes in plain text in the free text box. Mendeley also allows you to</w:t>
      </w:r>
      <w:r>
        <w:t xml:space="preserve"> directly take notes on the article PDF but I don’t use that feature. Some of the things I like about this system:</w:t>
      </w:r>
    </w:p>
    <w:p w14:paraId="119A5BE4" w14:textId="77777777" w:rsidR="002A250B" w:rsidRDefault="00DD7EE7" w:rsidP="00DD7EE7">
      <w:pPr>
        <w:pStyle w:val="normal0"/>
        <w:numPr>
          <w:ilvl w:val="0"/>
          <w:numId w:val="62"/>
        </w:numPr>
        <w:pBdr>
          <w:top w:val="nil"/>
          <w:left w:val="nil"/>
          <w:bottom w:val="nil"/>
          <w:right w:val="nil"/>
          <w:between w:val="nil"/>
        </w:pBdr>
        <w:spacing w:line="240" w:lineRule="auto"/>
        <w:contextualSpacing/>
      </w:pPr>
      <w:r>
        <w:t>The notes are kept together with the articles, so I can quickly bring up the article if I am reviewing the notes</w:t>
      </w:r>
    </w:p>
    <w:p w14:paraId="69C401AF" w14:textId="77777777" w:rsidR="002A250B" w:rsidRDefault="00DD7EE7" w:rsidP="00DD7EE7">
      <w:pPr>
        <w:pStyle w:val="normal0"/>
        <w:numPr>
          <w:ilvl w:val="0"/>
          <w:numId w:val="62"/>
        </w:numPr>
        <w:pBdr>
          <w:top w:val="nil"/>
          <w:left w:val="nil"/>
          <w:bottom w:val="nil"/>
          <w:right w:val="nil"/>
          <w:between w:val="nil"/>
        </w:pBdr>
        <w:spacing w:line="240" w:lineRule="auto"/>
        <w:contextualSpacing/>
      </w:pPr>
      <w:r>
        <w:t>I can easily see which articles I took notes on by selecting my “Favorite” (i.e., starred) articles in Mendeley, i.e. to browse the articles I have read and annotated before. I can also search/filter those annotated articles using keywords from my notes as</w:t>
      </w:r>
      <w:r>
        <w:t xml:space="preserve"> well as the full text search via Mendeley, e.g., to see all the battery papers that I have taken notes on.</w:t>
      </w:r>
    </w:p>
    <w:p w14:paraId="1F8177D5" w14:textId="77777777" w:rsidR="002A250B" w:rsidRDefault="00DD7EE7" w:rsidP="00DD7EE7">
      <w:pPr>
        <w:pStyle w:val="normal0"/>
        <w:numPr>
          <w:ilvl w:val="0"/>
          <w:numId w:val="62"/>
        </w:numPr>
        <w:pBdr>
          <w:top w:val="nil"/>
          <w:left w:val="nil"/>
          <w:bottom w:val="nil"/>
          <w:right w:val="nil"/>
          <w:between w:val="nil"/>
        </w:pBdr>
        <w:spacing w:line="240" w:lineRule="auto"/>
        <w:contextualSpacing/>
      </w:pPr>
      <w:r>
        <w:t>The notes are very quickly readable as plain text (versus hunting for notes on the PDF itself)  and I can export them easily via BibTeX export. This</w:t>
      </w:r>
      <w:r>
        <w:t xml:space="preserve"> retains all the notes I took in the BibTeX in case I need to migrate to another system later.</w:t>
      </w:r>
    </w:p>
    <w:p w14:paraId="44DEF760" w14:textId="77777777" w:rsidR="002A250B" w:rsidRDefault="00DD7EE7" w:rsidP="00DD7EE7">
      <w:pPr>
        <w:pStyle w:val="normal0"/>
        <w:pBdr>
          <w:top w:val="nil"/>
          <w:left w:val="nil"/>
          <w:bottom w:val="nil"/>
          <w:right w:val="nil"/>
          <w:between w:val="nil"/>
        </w:pBdr>
        <w:spacing w:line="240" w:lineRule="auto"/>
      </w:pPr>
      <w:r>
        <w:t>This system isn’t perfect but has worked well enough so far.</w:t>
      </w:r>
    </w:p>
    <w:p w14:paraId="38C50547" w14:textId="77777777" w:rsidR="002A250B" w:rsidRDefault="00DD7EE7" w:rsidP="00DD7EE7">
      <w:pPr>
        <w:pStyle w:val="Heading2"/>
        <w:pBdr>
          <w:top w:val="nil"/>
          <w:left w:val="nil"/>
          <w:bottom w:val="nil"/>
          <w:right w:val="nil"/>
          <w:between w:val="nil"/>
        </w:pBdr>
        <w:spacing w:line="240" w:lineRule="auto"/>
      </w:pPr>
      <w:bookmarkStart w:id="89" w:name="_uwmuius8vy1g" w:colFirst="0" w:colLast="0"/>
      <w:bookmarkEnd w:id="89"/>
      <w:r>
        <w:t>Apps I use for working more quickly</w:t>
      </w:r>
    </w:p>
    <w:p w14:paraId="796841BE" w14:textId="77777777" w:rsidR="002A250B" w:rsidRDefault="00DD7EE7" w:rsidP="00DD7EE7">
      <w:pPr>
        <w:pStyle w:val="normal0"/>
        <w:numPr>
          <w:ilvl w:val="0"/>
          <w:numId w:val="27"/>
        </w:numPr>
        <w:pBdr>
          <w:top w:val="nil"/>
          <w:left w:val="nil"/>
          <w:bottom w:val="nil"/>
          <w:right w:val="nil"/>
          <w:between w:val="nil"/>
        </w:pBdr>
        <w:spacing w:line="240" w:lineRule="auto"/>
      </w:pPr>
      <w:r>
        <w:t>Alfred - application launcher, quick file opening, quickly go to</w:t>
      </w:r>
      <w:r>
        <w:t xml:space="preserve"> a web site. Note that if you don’t use Alfred, the built-in Mac Spotlight now includes some of its features.</w:t>
      </w:r>
    </w:p>
    <w:p w14:paraId="2FAF04C5" w14:textId="77777777" w:rsidR="002A250B" w:rsidRDefault="00DD7EE7" w:rsidP="00DD7EE7">
      <w:pPr>
        <w:pStyle w:val="normal0"/>
        <w:numPr>
          <w:ilvl w:val="0"/>
          <w:numId w:val="27"/>
        </w:numPr>
        <w:pBdr>
          <w:top w:val="nil"/>
          <w:left w:val="nil"/>
          <w:bottom w:val="nil"/>
          <w:right w:val="nil"/>
          <w:between w:val="nil"/>
        </w:pBdr>
        <w:spacing w:line="240" w:lineRule="auto"/>
      </w:pPr>
      <w:r>
        <w:t>Trickster - for easily calling up recent files, e.g. drag a recent file from Trickster into an email</w:t>
      </w:r>
    </w:p>
    <w:p w14:paraId="6856BF06" w14:textId="77777777" w:rsidR="002A250B" w:rsidRDefault="00DD7EE7" w:rsidP="00DD7EE7">
      <w:pPr>
        <w:pStyle w:val="normal0"/>
        <w:numPr>
          <w:ilvl w:val="0"/>
          <w:numId w:val="27"/>
        </w:numPr>
        <w:pBdr>
          <w:top w:val="nil"/>
          <w:left w:val="nil"/>
          <w:bottom w:val="nil"/>
          <w:right w:val="nil"/>
          <w:between w:val="nil"/>
        </w:pBdr>
        <w:spacing w:line="240" w:lineRule="auto"/>
      </w:pPr>
      <w:r>
        <w:t>Default Folder X - the most useful feature of</w:t>
      </w:r>
      <w:r>
        <w:t xml:space="preserve"> this is that it can add a sidebar to your save dialog that lets you access recent folders. This is 95% of the time where I want to save something.</w:t>
      </w:r>
    </w:p>
    <w:p w14:paraId="62EB31A1" w14:textId="77777777" w:rsidR="002A250B" w:rsidRDefault="00DD7EE7" w:rsidP="00DD7EE7">
      <w:pPr>
        <w:pStyle w:val="normal0"/>
        <w:numPr>
          <w:ilvl w:val="0"/>
          <w:numId w:val="27"/>
        </w:numPr>
        <w:pBdr>
          <w:top w:val="nil"/>
          <w:left w:val="nil"/>
          <w:bottom w:val="nil"/>
          <w:right w:val="nil"/>
          <w:between w:val="nil"/>
        </w:pBdr>
        <w:spacing w:line="240" w:lineRule="auto"/>
      </w:pPr>
      <w:r>
        <w:t>Fantastical - for quickly scheduling meetings or looking at my schedule</w:t>
      </w:r>
    </w:p>
    <w:p w14:paraId="73DBCF44" w14:textId="77777777" w:rsidR="002A250B" w:rsidRDefault="00DD7EE7" w:rsidP="00DD7EE7">
      <w:pPr>
        <w:pStyle w:val="Heading2"/>
        <w:pBdr>
          <w:top w:val="nil"/>
          <w:left w:val="nil"/>
          <w:bottom w:val="nil"/>
          <w:right w:val="nil"/>
          <w:between w:val="nil"/>
        </w:pBdr>
        <w:spacing w:line="240" w:lineRule="auto"/>
      </w:pPr>
      <w:bookmarkStart w:id="90" w:name="_kj4p4tvg5wyl" w:colFirst="0" w:colLast="0"/>
      <w:bookmarkEnd w:id="90"/>
      <w:r>
        <w:t>Apps I use to keep things organized</w:t>
      </w:r>
    </w:p>
    <w:p w14:paraId="52AB657A" w14:textId="77777777" w:rsidR="002A250B" w:rsidRDefault="00DD7EE7" w:rsidP="00DD7EE7">
      <w:pPr>
        <w:pStyle w:val="normal0"/>
        <w:numPr>
          <w:ilvl w:val="0"/>
          <w:numId w:val="27"/>
        </w:numPr>
        <w:pBdr>
          <w:top w:val="nil"/>
          <w:left w:val="nil"/>
          <w:bottom w:val="nil"/>
          <w:right w:val="nil"/>
          <w:between w:val="nil"/>
        </w:pBdr>
        <w:spacing w:line="240" w:lineRule="auto"/>
      </w:pPr>
      <w:r>
        <w:t>Evernote</w:t>
      </w:r>
    </w:p>
    <w:p w14:paraId="1460EA3D" w14:textId="77777777" w:rsidR="002A250B" w:rsidRDefault="00DD7EE7" w:rsidP="00DD7EE7">
      <w:pPr>
        <w:pStyle w:val="normal0"/>
        <w:numPr>
          <w:ilvl w:val="0"/>
          <w:numId w:val="27"/>
        </w:numPr>
        <w:pBdr>
          <w:top w:val="nil"/>
          <w:left w:val="nil"/>
          <w:bottom w:val="nil"/>
          <w:right w:val="nil"/>
          <w:between w:val="nil"/>
        </w:pBdr>
        <w:spacing w:line="240" w:lineRule="auto"/>
      </w:pPr>
      <w:r>
        <w:t>2Do - allows for complex todo lists, but also easy to use and intuitive. All my tasks are managed here.</w:t>
      </w:r>
    </w:p>
    <w:p w14:paraId="6506F5BB" w14:textId="77777777" w:rsidR="002A250B" w:rsidRDefault="00DD7EE7" w:rsidP="00DD7EE7">
      <w:pPr>
        <w:pStyle w:val="normal0"/>
        <w:numPr>
          <w:ilvl w:val="0"/>
          <w:numId w:val="27"/>
        </w:numPr>
        <w:pBdr>
          <w:top w:val="nil"/>
          <w:left w:val="nil"/>
          <w:bottom w:val="nil"/>
          <w:right w:val="nil"/>
          <w:between w:val="nil"/>
        </w:pBdr>
        <w:spacing w:line="240" w:lineRule="auto"/>
      </w:pPr>
      <w:r>
        <w:t>Screenshot Plus - Mac widget for quickly capturing screenshots (if like me you can’t remember the keyboard shortcuts)</w:t>
      </w:r>
    </w:p>
    <w:p w14:paraId="570E0363" w14:textId="77777777" w:rsidR="002A250B" w:rsidRDefault="00DD7EE7" w:rsidP="00DD7EE7">
      <w:pPr>
        <w:pStyle w:val="Heading2"/>
        <w:pBdr>
          <w:top w:val="nil"/>
          <w:left w:val="nil"/>
          <w:bottom w:val="nil"/>
          <w:right w:val="nil"/>
          <w:between w:val="nil"/>
        </w:pBdr>
        <w:spacing w:line="240" w:lineRule="auto"/>
      </w:pPr>
      <w:bookmarkStart w:id="91" w:name="_fwy0lk3rckdg" w:colFirst="0" w:colLast="0"/>
      <w:bookmarkEnd w:id="91"/>
      <w:r>
        <w:t>Misc Apps I use</w:t>
      </w:r>
    </w:p>
    <w:p w14:paraId="4FA4E1DA" w14:textId="77777777" w:rsidR="002A250B" w:rsidRDefault="00DD7EE7" w:rsidP="00DD7EE7">
      <w:pPr>
        <w:pStyle w:val="normal0"/>
        <w:numPr>
          <w:ilvl w:val="0"/>
          <w:numId w:val="27"/>
        </w:numPr>
        <w:pBdr>
          <w:top w:val="nil"/>
          <w:left w:val="nil"/>
          <w:bottom w:val="nil"/>
          <w:right w:val="nil"/>
          <w:between w:val="nil"/>
        </w:pBdr>
        <w:spacing w:line="240" w:lineRule="auto"/>
      </w:pPr>
      <w:r>
        <w:t>Bartender</w:t>
      </w:r>
      <w:r>
        <w:t xml:space="preserve"> - allows you to clean up and reorganize your (top) menu bar; especially useful on a 13” screen. (Also check out  a free competitor called Vanilla)</w:t>
      </w:r>
    </w:p>
    <w:p w14:paraId="03794FD3" w14:textId="77777777" w:rsidR="002A250B" w:rsidRDefault="00DD7EE7" w:rsidP="00DD7EE7">
      <w:pPr>
        <w:pStyle w:val="normal0"/>
        <w:numPr>
          <w:ilvl w:val="0"/>
          <w:numId w:val="27"/>
        </w:numPr>
        <w:pBdr>
          <w:top w:val="nil"/>
          <w:left w:val="nil"/>
          <w:bottom w:val="nil"/>
          <w:right w:val="nil"/>
          <w:between w:val="nil"/>
        </w:pBdr>
        <w:spacing w:line="240" w:lineRule="auto"/>
      </w:pPr>
      <w:r>
        <w:t>ShiftIt - keyboard shortcuts for half-screen, full-screen, etc. like Windows has had since Win7. (Also check</w:t>
      </w:r>
      <w:r>
        <w:t xml:space="preserve"> out Moom for the same purpose)</w:t>
      </w:r>
    </w:p>
    <w:p w14:paraId="5FF80D25" w14:textId="77777777" w:rsidR="002A250B" w:rsidRDefault="00DD7EE7" w:rsidP="00DD7EE7">
      <w:pPr>
        <w:pStyle w:val="normal0"/>
        <w:numPr>
          <w:ilvl w:val="0"/>
          <w:numId w:val="10"/>
        </w:numPr>
        <w:pBdr>
          <w:top w:val="nil"/>
          <w:left w:val="nil"/>
          <w:bottom w:val="nil"/>
          <w:right w:val="nil"/>
          <w:between w:val="nil"/>
        </w:pBdr>
        <w:spacing w:line="240" w:lineRule="auto"/>
      </w:pPr>
      <w:r>
        <w:t>Mousepose and IMovie - screencasts</w:t>
      </w:r>
    </w:p>
    <w:p w14:paraId="4A1D26D2" w14:textId="77777777" w:rsidR="002A250B" w:rsidRDefault="00DD7EE7" w:rsidP="00DD7EE7">
      <w:pPr>
        <w:pStyle w:val="normal0"/>
        <w:numPr>
          <w:ilvl w:val="0"/>
          <w:numId w:val="10"/>
        </w:numPr>
        <w:pBdr>
          <w:top w:val="nil"/>
          <w:left w:val="nil"/>
          <w:bottom w:val="nil"/>
          <w:right w:val="nil"/>
          <w:between w:val="nil"/>
        </w:pBdr>
        <w:spacing w:line="240" w:lineRule="auto"/>
      </w:pPr>
      <w:r>
        <w:t>Tomato One - if I find it hard to be productive or am avoiding doing something, I revert to Pomodoro method with 40 minute sessions and 10 minute breaks</w:t>
      </w:r>
    </w:p>
    <w:p w14:paraId="5B673315" w14:textId="77777777" w:rsidR="002A250B" w:rsidRDefault="00DD7EE7" w:rsidP="00DD7EE7">
      <w:pPr>
        <w:pStyle w:val="normal0"/>
        <w:numPr>
          <w:ilvl w:val="0"/>
          <w:numId w:val="10"/>
        </w:numPr>
        <w:pBdr>
          <w:top w:val="nil"/>
          <w:left w:val="nil"/>
          <w:bottom w:val="nil"/>
          <w:right w:val="nil"/>
          <w:between w:val="nil"/>
        </w:pBdr>
        <w:spacing w:line="240" w:lineRule="auto"/>
      </w:pPr>
      <w:r>
        <w:t>Focus - for sometimes restricting in</w:t>
      </w:r>
      <w:r>
        <w:t>ternet browsing if I really can’t focus (usually combined with Tomato One)</w:t>
      </w:r>
    </w:p>
    <w:p w14:paraId="211FA2F1" w14:textId="77777777" w:rsidR="002A250B" w:rsidRDefault="00DD7EE7" w:rsidP="00DD7EE7">
      <w:pPr>
        <w:pStyle w:val="normal0"/>
        <w:numPr>
          <w:ilvl w:val="0"/>
          <w:numId w:val="10"/>
        </w:numPr>
        <w:pBdr>
          <w:top w:val="nil"/>
          <w:left w:val="nil"/>
          <w:bottom w:val="nil"/>
          <w:right w:val="nil"/>
          <w:between w:val="nil"/>
        </w:pBdr>
        <w:spacing w:line="240" w:lineRule="auto"/>
      </w:pPr>
      <w:r>
        <w:t>Safari for web browsing (I find the experience to be very visually smooth and pleasing, e.g., when paired with Trackpad Gestures. For example, a two-finger pinch shows all tabs in a</w:t>
      </w:r>
      <w:r>
        <w:t xml:space="preserve"> window.)</w:t>
      </w:r>
    </w:p>
    <w:p w14:paraId="55BACA1F" w14:textId="77777777" w:rsidR="002A250B" w:rsidRDefault="00DD7EE7" w:rsidP="00DD7EE7">
      <w:pPr>
        <w:pStyle w:val="normal0"/>
        <w:numPr>
          <w:ilvl w:val="0"/>
          <w:numId w:val="10"/>
        </w:numPr>
        <w:pBdr>
          <w:top w:val="nil"/>
          <w:left w:val="nil"/>
          <w:bottom w:val="nil"/>
          <w:right w:val="nil"/>
          <w:between w:val="nil"/>
        </w:pBdr>
        <w:spacing w:line="240" w:lineRule="auto"/>
      </w:pPr>
      <w:r>
        <w:t>Pocket - for saving web pages to read later, and then usually never getting around to it</w:t>
      </w:r>
    </w:p>
    <w:p w14:paraId="79E8E78B" w14:textId="77777777" w:rsidR="002A250B" w:rsidRDefault="00DD7EE7" w:rsidP="00DD7EE7">
      <w:pPr>
        <w:pStyle w:val="normal0"/>
        <w:numPr>
          <w:ilvl w:val="0"/>
          <w:numId w:val="10"/>
        </w:numPr>
        <w:pBdr>
          <w:top w:val="nil"/>
          <w:left w:val="nil"/>
          <w:bottom w:val="nil"/>
          <w:right w:val="nil"/>
          <w:between w:val="nil"/>
        </w:pBdr>
        <w:spacing w:line="240" w:lineRule="auto"/>
      </w:pPr>
      <w:r>
        <w:t>Time Machine - not only for backups, but also for sometimes recovering past versions of files that might have gotten accidentally changed / overwritten.</w:t>
      </w:r>
    </w:p>
    <w:p w14:paraId="7707A8FE" w14:textId="77777777" w:rsidR="002A250B" w:rsidRDefault="00DD7EE7" w:rsidP="00DD7EE7">
      <w:pPr>
        <w:pStyle w:val="normal0"/>
        <w:numPr>
          <w:ilvl w:val="0"/>
          <w:numId w:val="10"/>
        </w:numPr>
        <w:pBdr>
          <w:top w:val="nil"/>
          <w:left w:val="nil"/>
          <w:bottom w:val="nil"/>
          <w:right w:val="nil"/>
          <w:between w:val="nil"/>
        </w:pBdr>
        <w:spacing w:line="240" w:lineRule="auto"/>
      </w:pPr>
      <w:r>
        <w:t>CrashPlan - online backup (also consider BackBlaze)</w:t>
      </w:r>
    </w:p>
    <w:p w14:paraId="7BEB0EE2" w14:textId="77777777" w:rsidR="002A250B" w:rsidRDefault="00DD7EE7" w:rsidP="00DD7EE7">
      <w:pPr>
        <w:pStyle w:val="normal0"/>
        <w:numPr>
          <w:ilvl w:val="0"/>
          <w:numId w:val="10"/>
        </w:numPr>
        <w:pBdr>
          <w:top w:val="nil"/>
          <w:left w:val="nil"/>
          <w:bottom w:val="nil"/>
          <w:right w:val="nil"/>
          <w:between w:val="nil"/>
        </w:pBdr>
        <w:spacing w:line="240" w:lineRule="auto"/>
      </w:pPr>
      <w:r>
        <w:t>Inbox When Ready - a Chrome extension that helps control the flow of your email (requires checking your GMail via Chrome)</w:t>
      </w:r>
    </w:p>
    <w:p w14:paraId="03A6E2A0" w14:textId="77777777" w:rsidR="002A250B" w:rsidRDefault="00DD7EE7" w:rsidP="00DD7EE7">
      <w:pPr>
        <w:pStyle w:val="normal0"/>
        <w:numPr>
          <w:ilvl w:val="0"/>
          <w:numId w:val="10"/>
        </w:numPr>
        <w:pBdr>
          <w:top w:val="nil"/>
          <w:left w:val="nil"/>
          <w:bottom w:val="nil"/>
          <w:right w:val="nil"/>
          <w:between w:val="nil"/>
        </w:pBdr>
        <w:spacing w:line="240" w:lineRule="auto"/>
      </w:pPr>
      <w:r>
        <w:t>Spotify - music</w:t>
      </w:r>
    </w:p>
    <w:p w14:paraId="3450C49B" w14:textId="77777777" w:rsidR="002A250B" w:rsidRDefault="00DD7EE7" w:rsidP="00DD7EE7">
      <w:pPr>
        <w:pStyle w:val="normal0"/>
        <w:numPr>
          <w:ilvl w:val="0"/>
          <w:numId w:val="10"/>
        </w:numPr>
        <w:pBdr>
          <w:top w:val="nil"/>
          <w:left w:val="nil"/>
          <w:bottom w:val="nil"/>
          <w:right w:val="nil"/>
          <w:between w:val="nil"/>
        </w:pBdr>
        <w:spacing w:line="240" w:lineRule="auto"/>
      </w:pPr>
      <w:r>
        <w:t>Pixelmator - image editing</w:t>
      </w:r>
    </w:p>
    <w:p w14:paraId="199335CB" w14:textId="77777777" w:rsidR="002A250B" w:rsidRDefault="00DD7EE7" w:rsidP="00DD7EE7">
      <w:pPr>
        <w:pStyle w:val="normal0"/>
        <w:numPr>
          <w:ilvl w:val="0"/>
          <w:numId w:val="10"/>
        </w:numPr>
        <w:pBdr>
          <w:top w:val="nil"/>
          <w:left w:val="nil"/>
          <w:bottom w:val="nil"/>
          <w:right w:val="nil"/>
          <w:between w:val="nil"/>
        </w:pBdr>
        <w:spacing w:line="240" w:lineRule="auto"/>
      </w:pPr>
      <w:r>
        <w:t>Not an “app”, but I subscribe to “10 th</w:t>
      </w:r>
      <w:r>
        <w:t>ings you need to know today” e-mail newsletter by TheWeek which contains enough news that I don’t need to check it throughout the day.</w:t>
      </w:r>
    </w:p>
    <w:p w14:paraId="3F836B29" w14:textId="77777777" w:rsidR="002A250B" w:rsidRDefault="002A250B" w:rsidP="00DD7EE7">
      <w:pPr>
        <w:pStyle w:val="normal0"/>
        <w:pBdr>
          <w:top w:val="nil"/>
          <w:left w:val="nil"/>
          <w:bottom w:val="nil"/>
          <w:right w:val="nil"/>
          <w:between w:val="nil"/>
        </w:pBdr>
        <w:spacing w:line="240" w:lineRule="auto"/>
      </w:pPr>
    </w:p>
    <w:p w14:paraId="2FB2E980" w14:textId="77777777" w:rsidR="002A250B" w:rsidRDefault="00DD7EE7" w:rsidP="00DD7EE7">
      <w:pPr>
        <w:pStyle w:val="Heading1"/>
        <w:pBdr>
          <w:top w:val="nil"/>
          <w:left w:val="nil"/>
          <w:bottom w:val="nil"/>
          <w:right w:val="nil"/>
          <w:between w:val="nil"/>
        </w:pBdr>
        <w:spacing w:line="240" w:lineRule="auto"/>
      </w:pPr>
      <w:bookmarkStart w:id="92" w:name="_7w644hgucei8" w:colFirst="0" w:colLast="0"/>
      <w:bookmarkEnd w:id="92"/>
      <w:r>
        <w:t>Appendix E: Our open source software philosophy</w:t>
      </w:r>
    </w:p>
    <w:p w14:paraId="7DB492A9" w14:textId="77777777" w:rsidR="002A250B" w:rsidRDefault="002A250B" w:rsidP="00DD7EE7">
      <w:pPr>
        <w:pStyle w:val="normal0"/>
        <w:pBdr>
          <w:top w:val="nil"/>
          <w:left w:val="nil"/>
          <w:bottom w:val="nil"/>
          <w:right w:val="nil"/>
          <w:between w:val="nil"/>
        </w:pBdr>
        <w:spacing w:line="240" w:lineRule="auto"/>
        <w:rPr>
          <w:rFonts w:ascii="Rokkitt" w:eastAsia="Rokkitt" w:hAnsi="Rokkitt" w:cs="Rokkitt"/>
          <w:i/>
        </w:rPr>
      </w:pPr>
    </w:p>
    <w:p w14:paraId="136B6252" w14:textId="77777777" w:rsidR="002A250B" w:rsidRDefault="00DD7EE7" w:rsidP="00DD7EE7">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19A7A042" w14:textId="77777777" w:rsidR="002A250B" w:rsidRDefault="00DD7EE7" w:rsidP="00DD7EE7">
      <w:pPr>
        <w:pStyle w:val="normal0"/>
        <w:pBdr>
          <w:top w:val="nil"/>
          <w:left w:val="nil"/>
          <w:bottom w:val="nil"/>
          <w:right w:val="nil"/>
          <w:between w:val="nil"/>
        </w:pBdr>
        <w:spacing w:line="240" w:lineRule="auto"/>
      </w:pPr>
      <w:r>
        <w:rPr>
          <w:rFonts w:ascii="Rokkitt" w:eastAsia="Rokkitt" w:hAnsi="Rokkitt" w:cs="Rokkitt"/>
          <w:b/>
          <w:i/>
        </w:rPr>
        <w:t>- Attributed to an African proverb</w:t>
      </w:r>
    </w:p>
    <w:p w14:paraId="4EBBCDDB" w14:textId="77777777" w:rsidR="002A250B" w:rsidRDefault="002A250B" w:rsidP="00DD7EE7">
      <w:pPr>
        <w:pStyle w:val="normal0"/>
        <w:pBdr>
          <w:top w:val="nil"/>
          <w:left w:val="nil"/>
          <w:bottom w:val="nil"/>
          <w:right w:val="nil"/>
          <w:between w:val="nil"/>
        </w:pBdr>
        <w:spacing w:line="240" w:lineRule="auto"/>
      </w:pPr>
    </w:p>
    <w:p w14:paraId="15D52826" w14:textId="77777777" w:rsidR="002A250B" w:rsidRDefault="00DD7EE7" w:rsidP="00DD7EE7">
      <w:pPr>
        <w:pStyle w:val="normal0"/>
        <w:pBdr>
          <w:top w:val="nil"/>
          <w:left w:val="nil"/>
          <w:bottom w:val="nil"/>
          <w:right w:val="nil"/>
          <w:between w:val="nil"/>
        </w:pBdr>
        <w:spacing w:line="240" w:lineRule="auto"/>
      </w:pPr>
      <w:r>
        <w:t>Although we develop both open and closed source pieces of code in our group, we try our best to release any software that is potentially useful to more than one person as open source. This ends up being almost all the s</w:t>
      </w:r>
      <w:r>
        <w:t>oftware that we write except perhaps code written to conduct a specific scientific analysis.</w:t>
      </w:r>
    </w:p>
    <w:p w14:paraId="2D71E843" w14:textId="77777777" w:rsidR="002A250B" w:rsidRDefault="002A250B" w:rsidP="00DD7EE7">
      <w:pPr>
        <w:pStyle w:val="normal0"/>
        <w:pBdr>
          <w:top w:val="nil"/>
          <w:left w:val="nil"/>
          <w:bottom w:val="nil"/>
          <w:right w:val="nil"/>
          <w:between w:val="nil"/>
        </w:pBdr>
        <w:spacing w:line="240" w:lineRule="auto"/>
      </w:pPr>
    </w:p>
    <w:p w14:paraId="05E81D7F" w14:textId="77777777" w:rsidR="002A250B" w:rsidRDefault="00DD7EE7" w:rsidP="00DD7EE7">
      <w:pPr>
        <w:pStyle w:val="normal0"/>
        <w:pBdr>
          <w:top w:val="nil"/>
          <w:left w:val="nil"/>
          <w:bottom w:val="nil"/>
          <w:right w:val="nil"/>
          <w:between w:val="nil"/>
        </w:pBdr>
        <w:spacing w:line="240" w:lineRule="auto"/>
      </w:pPr>
      <w:r>
        <w:t>Benefits of open-source software include:</w:t>
      </w:r>
    </w:p>
    <w:p w14:paraId="34C04BBB" w14:textId="77777777" w:rsidR="002A250B" w:rsidRDefault="00DD7EE7" w:rsidP="00DD7EE7">
      <w:pPr>
        <w:pStyle w:val="normal0"/>
        <w:numPr>
          <w:ilvl w:val="0"/>
          <w:numId w:val="2"/>
        </w:numPr>
        <w:pBdr>
          <w:top w:val="nil"/>
          <w:left w:val="nil"/>
          <w:bottom w:val="nil"/>
          <w:right w:val="nil"/>
          <w:between w:val="nil"/>
        </w:pBdr>
        <w:spacing w:line="240" w:lineRule="auto"/>
      </w:pPr>
      <w:r>
        <w:t>authors can include the code in their portfolio for future job applications</w:t>
      </w:r>
    </w:p>
    <w:p w14:paraId="5026206C" w14:textId="77777777" w:rsidR="002A250B" w:rsidRDefault="00DD7EE7" w:rsidP="00DD7EE7">
      <w:pPr>
        <w:pStyle w:val="normal0"/>
        <w:numPr>
          <w:ilvl w:val="0"/>
          <w:numId w:val="2"/>
        </w:numPr>
        <w:pBdr>
          <w:top w:val="nil"/>
          <w:left w:val="nil"/>
          <w:bottom w:val="nil"/>
          <w:right w:val="nil"/>
          <w:between w:val="nil"/>
        </w:pBdr>
        <w:spacing w:line="240" w:lineRule="auto"/>
      </w:pPr>
      <w:r>
        <w:t>you get recognition from the community of users of your code as well as personal pride</w:t>
      </w:r>
    </w:p>
    <w:p w14:paraId="61B6A0C1" w14:textId="77777777" w:rsidR="002A250B" w:rsidRDefault="00DD7EE7" w:rsidP="00DD7EE7">
      <w:pPr>
        <w:pStyle w:val="normal0"/>
        <w:numPr>
          <w:ilvl w:val="0"/>
          <w:numId w:val="2"/>
        </w:numPr>
        <w:pBdr>
          <w:top w:val="nil"/>
          <w:left w:val="nil"/>
          <w:bottom w:val="nil"/>
          <w:right w:val="nil"/>
          <w:between w:val="nil"/>
        </w:pBdr>
        <w:spacing w:line="240" w:lineRule="auto"/>
      </w:pPr>
      <w:r>
        <w:t>more users means more bug reports - this sounds scary but is in fact very useful and important for your own research</w:t>
      </w:r>
    </w:p>
    <w:p w14:paraId="3641FDEE" w14:textId="77777777" w:rsidR="002A250B" w:rsidRDefault="00DD7EE7" w:rsidP="00DD7EE7">
      <w:pPr>
        <w:pStyle w:val="normal0"/>
        <w:numPr>
          <w:ilvl w:val="0"/>
          <w:numId w:val="2"/>
        </w:numPr>
        <w:pBdr>
          <w:top w:val="nil"/>
          <w:left w:val="nil"/>
          <w:bottom w:val="nil"/>
          <w:right w:val="nil"/>
          <w:between w:val="nil"/>
        </w:pBdr>
        <w:spacing w:line="240" w:lineRule="auto"/>
      </w:pPr>
      <w:r>
        <w:t>outside developers can contribute fixes and features</w:t>
      </w:r>
      <w:r>
        <w:t>, so your code gets better for free</w:t>
      </w:r>
    </w:p>
    <w:p w14:paraId="1CB769EE" w14:textId="77777777" w:rsidR="002A250B" w:rsidRDefault="00DD7EE7" w:rsidP="00DD7EE7">
      <w:pPr>
        <w:pStyle w:val="normal0"/>
        <w:numPr>
          <w:ilvl w:val="0"/>
          <w:numId w:val="2"/>
        </w:numPr>
        <w:pBdr>
          <w:top w:val="nil"/>
          <w:left w:val="nil"/>
          <w:bottom w:val="nil"/>
          <w:right w:val="nil"/>
          <w:between w:val="nil"/>
        </w:pBdr>
        <w:spacing w:line="240" w:lineRule="auto"/>
      </w:pPr>
      <w:r>
        <w:t>much less friction - easy to share code, fork it, etc. without needing to set up permissions or access. Easy to distribute and install the code, e.g. via PyPI</w:t>
      </w:r>
    </w:p>
    <w:p w14:paraId="43679A77" w14:textId="77777777" w:rsidR="002A250B" w:rsidRDefault="00DD7EE7" w:rsidP="00DD7EE7">
      <w:pPr>
        <w:pStyle w:val="normal0"/>
        <w:numPr>
          <w:ilvl w:val="0"/>
          <w:numId w:val="2"/>
        </w:numPr>
        <w:pBdr>
          <w:top w:val="nil"/>
          <w:left w:val="nil"/>
          <w:bottom w:val="nil"/>
          <w:right w:val="nil"/>
          <w:between w:val="nil"/>
        </w:pBdr>
        <w:spacing w:line="240" w:lineRule="auto"/>
      </w:pPr>
      <w:r>
        <w:t xml:space="preserve">many services like CircleCI and PyCharm offer their products </w:t>
      </w:r>
      <w:r>
        <w:t>for free when the codebase is open source. Not only does this save money, it more importantly saves a lot of time in coordinating purchasing requests that need to be renewed.</w:t>
      </w:r>
    </w:p>
    <w:p w14:paraId="789D9A3F" w14:textId="77777777" w:rsidR="002A250B" w:rsidRDefault="00DD7EE7" w:rsidP="00DD7EE7">
      <w:pPr>
        <w:pStyle w:val="normal0"/>
        <w:numPr>
          <w:ilvl w:val="0"/>
          <w:numId w:val="2"/>
        </w:numPr>
        <w:pBdr>
          <w:top w:val="nil"/>
          <w:left w:val="nil"/>
          <w:bottom w:val="nil"/>
          <w:right w:val="nil"/>
          <w:between w:val="nil"/>
        </w:pBdr>
        <w:spacing w:line="240" w:lineRule="auto"/>
      </w:pPr>
      <w:r>
        <w:t xml:space="preserve">your own programming will automatically improve because your code is open source </w:t>
      </w:r>
      <w:r>
        <w:t>and public. You will be more likely to write documentation and write clean code if you know it is for the world and not only for yourself. This will also encourage writing the code in a more general manner rather than specific to your application.</w:t>
      </w:r>
    </w:p>
    <w:p w14:paraId="51336CFB" w14:textId="77777777" w:rsidR="002A250B" w:rsidRDefault="00DD7EE7" w:rsidP="00DD7EE7">
      <w:pPr>
        <w:pStyle w:val="normal0"/>
        <w:numPr>
          <w:ilvl w:val="0"/>
          <w:numId w:val="2"/>
        </w:numPr>
        <w:pBdr>
          <w:top w:val="nil"/>
          <w:left w:val="nil"/>
          <w:bottom w:val="nil"/>
          <w:right w:val="nil"/>
          <w:between w:val="nil"/>
        </w:pBdr>
        <w:spacing w:line="240" w:lineRule="auto"/>
      </w:pPr>
      <w:r>
        <w:t xml:space="preserve">you can </w:t>
      </w:r>
      <w:r>
        <w:t>write a paper about your code whenever ready. There is no separate process of “making the code open source” if it is already open source from day 1.</w:t>
      </w:r>
    </w:p>
    <w:p w14:paraId="3CE8AA08" w14:textId="77777777" w:rsidR="002A250B" w:rsidRDefault="00DD7EE7" w:rsidP="00DD7EE7">
      <w:pPr>
        <w:pStyle w:val="normal0"/>
        <w:numPr>
          <w:ilvl w:val="0"/>
          <w:numId w:val="2"/>
        </w:numPr>
        <w:pBdr>
          <w:top w:val="nil"/>
          <w:left w:val="nil"/>
          <w:bottom w:val="nil"/>
          <w:right w:val="nil"/>
          <w:between w:val="nil"/>
        </w:pBdr>
        <w:spacing w:line="240" w:lineRule="auto"/>
      </w:pPr>
      <w:r>
        <w:t>it is the right thing to do for the betterment of the research community!</w:t>
      </w:r>
    </w:p>
    <w:p w14:paraId="44CFCE5F" w14:textId="77777777" w:rsidR="002A250B" w:rsidRDefault="002A250B" w:rsidP="00DD7EE7">
      <w:pPr>
        <w:pStyle w:val="normal0"/>
        <w:pBdr>
          <w:top w:val="nil"/>
          <w:left w:val="nil"/>
          <w:bottom w:val="nil"/>
          <w:right w:val="nil"/>
          <w:between w:val="nil"/>
        </w:pBdr>
        <w:spacing w:line="240" w:lineRule="auto"/>
      </w:pPr>
    </w:p>
    <w:p w14:paraId="732CE7B4" w14:textId="77777777" w:rsidR="002A250B" w:rsidRDefault="00DD7EE7" w:rsidP="00DD7EE7">
      <w:pPr>
        <w:pStyle w:val="normal0"/>
        <w:pBdr>
          <w:top w:val="nil"/>
          <w:left w:val="nil"/>
          <w:bottom w:val="nil"/>
          <w:right w:val="nil"/>
          <w:between w:val="nil"/>
        </w:pBdr>
        <w:spacing w:line="240" w:lineRule="auto"/>
      </w:pPr>
      <w:r>
        <w:t>Clarifying common misconceptions</w:t>
      </w:r>
      <w:r>
        <w:t xml:space="preserve"> about open source code:</w:t>
      </w:r>
    </w:p>
    <w:p w14:paraId="1CC1D263" w14:textId="77777777" w:rsidR="002A250B" w:rsidRDefault="00DD7EE7" w:rsidP="00DD7EE7">
      <w:pPr>
        <w:pStyle w:val="normal0"/>
        <w:numPr>
          <w:ilvl w:val="0"/>
          <w:numId w:val="36"/>
        </w:numPr>
        <w:pBdr>
          <w:top w:val="nil"/>
          <w:left w:val="nil"/>
          <w:bottom w:val="nil"/>
          <w:right w:val="nil"/>
          <w:between w:val="nil"/>
        </w:pBdr>
        <w:spacing w:line="240" w:lineRule="auto"/>
      </w:pPr>
      <w:r>
        <w:t>Writing open source code almost never exposes you to getting scooped or having some outsider leapfrog you in research. First of all, it is very rare that an outsider will use your code rather than make their own, especially if you do not advertise your cod</w:t>
      </w:r>
      <w:r>
        <w:t>e. Most of the time, you will have the opposite problem - i.e., to convince people to use and trust your code. Second, as the code author you are the expert in the code. Even when there is an outside user, it is rare that they are as proficient as you in t</w:t>
      </w:r>
      <w:r>
        <w:t>he use of the code. Third, the majority of people are friendly and not as manipulative as you may think.</w:t>
      </w:r>
    </w:p>
    <w:p w14:paraId="52B0EC51" w14:textId="77777777" w:rsidR="002A250B" w:rsidRDefault="00DD7EE7" w:rsidP="00DD7EE7">
      <w:pPr>
        <w:pStyle w:val="normal0"/>
        <w:numPr>
          <w:ilvl w:val="0"/>
          <w:numId w:val="36"/>
        </w:numPr>
        <w:pBdr>
          <w:top w:val="nil"/>
          <w:left w:val="nil"/>
          <w:bottom w:val="nil"/>
          <w:right w:val="nil"/>
          <w:between w:val="nil"/>
        </w:pBdr>
        <w:spacing w:line="240" w:lineRule="auto"/>
      </w:pPr>
      <w:r>
        <w:t>Open source code doesn’t need to be perfect, nor does it even need to be any good. Often people think that they will make a code open source when it is</w:t>
      </w:r>
      <w:r>
        <w:t xml:space="preserve"> “ready”. This is not the right approach; code does not need to be “ready” to be open source.</w:t>
      </w:r>
    </w:p>
    <w:p w14:paraId="6866BCC9" w14:textId="77777777" w:rsidR="002A250B" w:rsidRDefault="00DD7EE7" w:rsidP="00DD7EE7">
      <w:pPr>
        <w:pStyle w:val="normal0"/>
        <w:numPr>
          <w:ilvl w:val="0"/>
          <w:numId w:val="36"/>
        </w:numPr>
        <w:pBdr>
          <w:top w:val="nil"/>
          <w:left w:val="nil"/>
          <w:bottom w:val="nil"/>
          <w:right w:val="nil"/>
          <w:between w:val="nil"/>
        </w:pBdr>
        <w:spacing w:line="240" w:lineRule="auto"/>
      </w:pPr>
      <w:r>
        <w:t>Publishing a code as open source doesn’t mean that you need to support the code or vouch for its correctness. You are offering the code publicly without any guara</w:t>
      </w:r>
      <w:r>
        <w:t>ntees whatsoever, and you don’t have any additional obligations to anyone. However, if you actively want your code to be used by the community and extended, then be prepared to document and support your code, and to help users and resolve their problems. B</w:t>
      </w:r>
      <w:r>
        <w:t>ut this is a separate decision. It is perfectly OK to have an open-source code for which you provide no support so long as you don’t try to advertise it for more than it is.</w:t>
      </w:r>
    </w:p>
    <w:p w14:paraId="4865514C" w14:textId="77777777" w:rsidR="002A250B" w:rsidRDefault="002A250B" w:rsidP="00DD7EE7">
      <w:pPr>
        <w:pStyle w:val="Heading1"/>
        <w:pBdr>
          <w:top w:val="nil"/>
          <w:left w:val="nil"/>
          <w:bottom w:val="nil"/>
          <w:right w:val="nil"/>
          <w:between w:val="nil"/>
        </w:pBdr>
        <w:spacing w:line="240" w:lineRule="auto"/>
      </w:pPr>
      <w:bookmarkStart w:id="93" w:name="_sy9vxj36p8or" w:colFirst="0" w:colLast="0"/>
      <w:bookmarkEnd w:id="93"/>
    </w:p>
    <w:p w14:paraId="71ECA81F" w14:textId="77777777" w:rsidR="002A250B" w:rsidRDefault="00DD7EE7" w:rsidP="00DD7EE7">
      <w:pPr>
        <w:pStyle w:val="Heading1"/>
        <w:pBdr>
          <w:top w:val="nil"/>
          <w:left w:val="nil"/>
          <w:bottom w:val="nil"/>
          <w:right w:val="nil"/>
          <w:between w:val="nil"/>
        </w:pBdr>
        <w:spacing w:line="240" w:lineRule="auto"/>
      </w:pPr>
      <w:bookmarkStart w:id="94" w:name="_igxq2wvyancg" w:colFirst="0" w:colLast="0"/>
      <w:bookmarkEnd w:id="94"/>
      <w:r>
        <w:t>Appendix F: 10 ways to write better code</w:t>
      </w:r>
    </w:p>
    <w:p w14:paraId="1EFAB376"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12C375A2" w14:textId="77777777" w:rsidR="002A250B" w:rsidRDefault="00DD7EE7" w:rsidP="00DD7EE7">
      <w:pPr>
        <w:pStyle w:val="normal0"/>
        <w:pBdr>
          <w:top w:val="nil"/>
          <w:left w:val="nil"/>
          <w:bottom w:val="nil"/>
          <w:right w:val="nil"/>
          <w:between w:val="nil"/>
        </w:pBdr>
        <w:spacing w:line="240" w:lineRule="auto"/>
      </w:pPr>
      <w:r>
        <w:t>There are many, many books and articles</w:t>
      </w:r>
      <w:r>
        <w:t xml:space="preserve"> on writing better Python code. Please use those if you want to really desire to become a good programmer. Here, I am just focusing on some of the most basic things that I think are particularly relevant to the types of scientific programmers we get in the</w:t>
      </w:r>
      <w:r>
        <w:t xml:space="preserve"> HackingMaterials group.</w:t>
      </w:r>
    </w:p>
    <w:p w14:paraId="6F84916E" w14:textId="77777777" w:rsidR="002A250B" w:rsidRDefault="002A250B" w:rsidP="00DD7EE7">
      <w:pPr>
        <w:pStyle w:val="normal0"/>
        <w:pBdr>
          <w:top w:val="nil"/>
          <w:left w:val="nil"/>
          <w:bottom w:val="nil"/>
          <w:right w:val="nil"/>
          <w:between w:val="nil"/>
        </w:pBdr>
        <w:spacing w:line="240" w:lineRule="auto"/>
      </w:pPr>
    </w:p>
    <w:p w14:paraId="4BCC1109" w14:textId="77777777" w:rsidR="002A250B" w:rsidRDefault="00DD7EE7" w:rsidP="00DD7EE7">
      <w:pPr>
        <w:pStyle w:val="normal0"/>
        <w:pBdr>
          <w:top w:val="nil"/>
          <w:left w:val="nil"/>
          <w:bottom w:val="nil"/>
          <w:right w:val="nil"/>
          <w:between w:val="nil"/>
        </w:pBdr>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6EB66BA5" w14:textId="77777777" w:rsidR="002A250B" w:rsidRDefault="002A250B" w:rsidP="00DD7EE7">
      <w:pPr>
        <w:pStyle w:val="normal0"/>
        <w:pBdr>
          <w:top w:val="nil"/>
          <w:left w:val="nil"/>
          <w:bottom w:val="nil"/>
          <w:right w:val="nil"/>
          <w:between w:val="nil"/>
        </w:pBdr>
        <w:spacing w:line="240" w:lineRule="auto"/>
      </w:pPr>
    </w:p>
    <w:p w14:paraId="674C8FED"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data structures that don’t require memorizing array indexes.</w:t>
      </w:r>
    </w:p>
    <w:p w14:paraId="7F3A6204"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7DCF3B5F" w14:textId="77777777" w:rsidR="002A250B" w:rsidRDefault="00DD7EE7" w:rsidP="00DD7EE7">
      <w:pPr>
        <w:pStyle w:val="normal0"/>
        <w:pBdr>
          <w:top w:val="nil"/>
          <w:left w:val="nil"/>
          <w:bottom w:val="nil"/>
          <w:right w:val="nil"/>
          <w:between w:val="nil"/>
        </w:pBdr>
        <w:spacing w:line="240" w:lineRule="auto"/>
      </w:pPr>
      <w:r>
        <w:t>Don’t use a data structure (like a list/array) that requires one to remember that “index 8” is the species string and “index 1” is the coordination number.</w:t>
      </w:r>
    </w:p>
    <w:p w14:paraId="12259889"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47597E56" w14:textId="77777777" w:rsidR="002A250B" w:rsidRDefault="00DD7EE7" w:rsidP="00DD7EE7">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Bad:</w:t>
      </w:r>
    </w:p>
    <w:p w14:paraId="4F50766B" w14:textId="77777777" w:rsidR="002A250B" w:rsidRDefault="002A250B" w:rsidP="00DD7EE7">
      <w:pPr>
        <w:pStyle w:val="normal0"/>
        <w:pBdr>
          <w:top w:val="nil"/>
          <w:left w:val="nil"/>
          <w:bottom w:val="nil"/>
          <w:right w:val="nil"/>
          <w:between w:val="nil"/>
        </w:pBdr>
        <w:spacing w:line="240" w:lineRule="auto"/>
        <w:rPr>
          <w:rFonts w:ascii="Arial" w:eastAsia="Arial" w:hAnsi="Arial" w:cs="Arial"/>
          <w:b/>
        </w:rPr>
      </w:pPr>
    </w:p>
    <w:p w14:paraId="5CDBC428" w14:textId="77777777" w:rsidR="002A250B" w:rsidRDefault="00DD7EE7" w:rsidP="00DD7EE7">
      <w:pPr>
        <w:pStyle w:val="normal0"/>
        <w:pBdr>
          <w:top w:val="nil"/>
          <w:left w:val="nil"/>
          <w:bottom w:val="nil"/>
          <w:right w:val="nil"/>
          <w:between w:val="nil"/>
        </w:pBdr>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r>
      <w:r>
        <w:rPr>
          <w:rFonts w:ascii="Inconsolata" w:eastAsia="Inconsolata" w:hAnsi="Inconsolata" w:cs="Inconsolata"/>
          <w:sz w:val="16"/>
          <w:szCs w:val="16"/>
          <w:highlight w:val="white"/>
        </w:rP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760111D6"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221640BF" w14:textId="77777777" w:rsidR="002A250B" w:rsidRDefault="00DD7EE7" w:rsidP="00DD7EE7">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Better:</w:t>
      </w:r>
    </w:p>
    <w:p w14:paraId="4ABE988F" w14:textId="77777777" w:rsidR="002A250B" w:rsidRDefault="002A250B" w:rsidP="00DD7EE7">
      <w:pPr>
        <w:pStyle w:val="normal0"/>
        <w:pBdr>
          <w:top w:val="nil"/>
          <w:left w:val="nil"/>
          <w:bottom w:val="nil"/>
          <w:right w:val="nil"/>
          <w:between w:val="nil"/>
        </w:pBdr>
        <w:spacing w:line="240" w:lineRule="auto"/>
        <w:rPr>
          <w:rFonts w:ascii="Arial" w:eastAsia="Arial" w:hAnsi="Arial" w:cs="Arial"/>
          <w:b/>
        </w:rPr>
      </w:pPr>
    </w:p>
    <w:p w14:paraId="0CEF7022" w14:textId="77777777" w:rsidR="002A250B" w:rsidRDefault="00DD7EE7" w:rsidP="00DD7EE7">
      <w:pPr>
        <w:pStyle w:val="normal0"/>
        <w:pBdr>
          <w:top w:val="nil"/>
          <w:left w:val="nil"/>
          <w:bottom w:val="nil"/>
          <w:right w:val="nil"/>
          <w:between w:val="nil"/>
        </w:pBdr>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58AD7515" w14:textId="77777777" w:rsidR="002A250B" w:rsidRDefault="002A250B" w:rsidP="00DD7EE7">
      <w:pPr>
        <w:pStyle w:val="normal0"/>
        <w:pBdr>
          <w:top w:val="nil"/>
          <w:left w:val="nil"/>
          <w:bottom w:val="nil"/>
          <w:right w:val="nil"/>
          <w:between w:val="nil"/>
        </w:pBdr>
        <w:spacing w:line="240" w:lineRule="auto"/>
      </w:pPr>
    </w:p>
    <w:p w14:paraId="11719154" w14:textId="77777777" w:rsidR="002A250B" w:rsidRDefault="00DD7EE7" w:rsidP="00DD7EE7">
      <w:pPr>
        <w:pStyle w:val="normal0"/>
        <w:pBdr>
          <w:top w:val="nil"/>
          <w:left w:val="nil"/>
          <w:bottom w:val="nil"/>
          <w:right w:val="nil"/>
          <w:between w:val="nil"/>
        </w:pBdr>
        <w:spacing w:line="240" w:lineRule="auto"/>
      </w:pPr>
      <w:r>
        <w:t>Notice how much easier it is to follow the logic of the code in the second example?</w:t>
      </w:r>
    </w:p>
    <w:p w14:paraId="4CE1102B" w14:textId="77777777" w:rsidR="002A250B" w:rsidRDefault="002A250B" w:rsidP="00DD7EE7">
      <w:pPr>
        <w:pStyle w:val="normal0"/>
        <w:pBdr>
          <w:top w:val="nil"/>
          <w:left w:val="nil"/>
          <w:bottom w:val="nil"/>
          <w:right w:val="nil"/>
          <w:between w:val="nil"/>
        </w:pBdr>
        <w:spacing w:line="240" w:lineRule="auto"/>
      </w:pPr>
    </w:p>
    <w:p w14:paraId="7136147D" w14:textId="77777777" w:rsidR="002A250B" w:rsidRDefault="00DD7EE7" w:rsidP="00DD7EE7">
      <w:pPr>
        <w:pStyle w:val="normal0"/>
        <w:pBdr>
          <w:top w:val="nil"/>
          <w:left w:val="nil"/>
          <w:bottom w:val="nil"/>
          <w:right w:val="nil"/>
          <w:between w:val="nil"/>
        </w:pBdr>
        <w:spacing w:line="240" w:lineRule="auto"/>
      </w:pPr>
      <w:r>
        <w:t>You can also use a pandas</w:t>
      </w:r>
      <w:r>
        <w:rPr>
          <w:i/>
        </w:rPr>
        <w:t xml:space="preserve"> DataFrame</w:t>
      </w:r>
      <w:r>
        <w:t xml:space="preserve"> object if you have lots of data and don’t want to repeat the same column headers many times.</w:t>
      </w:r>
    </w:p>
    <w:p w14:paraId="42BCFB91"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670BC2C3"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Document all classes and methods in a standard format</w:t>
      </w:r>
    </w:p>
    <w:p w14:paraId="493BB1EB"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1225609C" w14:textId="77777777" w:rsidR="002A250B" w:rsidRDefault="00DD7EE7" w:rsidP="00DD7EE7">
      <w:pPr>
        <w:pStyle w:val="normal0"/>
        <w:pBdr>
          <w:top w:val="nil"/>
          <w:left w:val="nil"/>
          <w:bottom w:val="nil"/>
          <w:right w:val="nil"/>
          <w:between w:val="nil"/>
        </w:pBdr>
        <w:spacing w:line="240" w:lineRule="auto"/>
      </w:pPr>
      <w:r>
        <w:t xml:space="preserve">It is really important that all classes and methods are documented. Code is much more often read than written (a tenet of Guido van Rossum), so it needs to be readable and understandable. If you don’t </w:t>
      </w:r>
      <w:r>
        <w:t>know what format to use, try the below:</w:t>
      </w:r>
    </w:p>
    <w:p w14:paraId="3EF80B27" w14:textId="77777777" w:rsidR="002A250B" w:rsidRDefault="002A250B" w:rsidP="00DD7EE7">
      <w:pPr>
        <w:pStyle w:val="normal0"/>
        <w:pBdr>
          <w:top w:val="nil"/>
          <w:left w:val="nil"/>
          <w:bottom w:val="nil"/>
          <w:right w:val="nil"/>
          <w:between w:val="nil"/>
        </w:pBdr>
        <w:spacing w:line="240" w:lineRule="auto"/>
      </w:pPr>
    </w:p>
    <w:p w14:paraId="4CD09FC6" w14:textId="77777777" w:rsidR="002A250B" w:rsidRDefault="00DD7EE7" w:rsidP="00DD7EE7">
      <w:pPr>
        <w:pStyle w:val="normal0"/>
        <w:pBdr>
          <w:top w:val="nil"/>
          <w:left w:val="nil"/>
          <w:bottom w:val="nil"/>
          <w:right w:val="nil"/>
          <w:between w:val="nil"/>
        </w:pBdr>
        <w:spacing w:line="240" w:lineRule="auto"/>
        <w:rPr>
          <w:rFonts w:ascii="Arial" w:eastAsia="Arial" w:hAnsi="Arial" w:cs="Arial"/>
          <w:b/>
          <w:i/>
        </w:rPr>
      </w:pPr>
      <w:r>
        <w:rPr>
          <w:b/>
          <w:i/>
        </w:rPr>
        <w:t>http://bit.ly/2nAxlT0</w:t>
      </w:r>
    </w:p>
    <w:p w14:paraId="7A8E4924"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3F98DE98" w14:textId="77777777" w:rsidR="002A250B" w:rsidRDefault="00DD7EE7" w:rsidP="00DD7EE7">
      <w:pPr>
        <w:pStyle w:val="normal0"/>
        <w:pBdr>
          <w:top w:val="nil"/>
          <w:left w:val="nil"/>
          <w:bottom w:val="nil"/>
          <w:right w:val="nil"/>
          <w:between w:val="nil"/>
        </w:pBdr>
        <w:spacing w:line="240" w:lineRule="auto"/>
        <w:rPr>
          <w:rFonts w:ascii="Arial" w:eastAsia="Arial" w:hAnsi="Arial" w:cs="Arial"/>
        </w:rPr>
      </w:pPr>
      <w:r>
        <w:t>You should also pay attention to the format already being used by a particular package.</w:t>
      </w:r>
    </w:p>
    <w:p w14:paraId="66A03213"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2AAE0055"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704F9943" w14:textId="77777777" w:rsidR="002A250B" w:rsidRDefault="002A250B" w:rsidP="00DD7EE7">
      <w:pPr>
        <w:pStyle w:val="normal0"/>
        <w:pBdr>
          <w:top w:val="nil"/>
          <w:left w:val="nil"/>
          <w:bottom w:val="nil"/>
          <w:right w:val="nil"/>
          <w:between w:val="nil"/>
        </w:pBdr>
        <w:spacing w:line="240" w:lineRule="auto"/>
      </w:pPr>
    </w:p>
    <w:p w14:paraId="38B79E1F" w14:textId="77777777" w:rsidR="002A250B" w:rsidRDefault="00DD7EE7" w:rsidP="00DD7EE7">
      <w:pPr>
        <w:pStyle w:val="normal0"/>
        <w:pBdr>
          <w:top w:val="nil"/>
          <w:left w:val="nil"/>
          <w:bottom w:val="nil"/>
          <w:right w:val="nil"/>
          <w:between w:val="nil"/>
        </w:pBdr>
        <w:spacing w:line="240" w:lineRule="auto"/>
      </w:pPr>
      <w:r>
        <w:t>This is usually achieved by writing descriptive variable names, function names, and good interfaces to functions. As a small example, why do this (requires documentation to tell user what my_d represents):</w:t>
      </w:r>
    </w:p>
    <w:p w14:paraId="7739CB9F" w14:textId="77777777" w:rsidR="002A250B" w:rsidRDefault="002A250B" w:rsidP="00DD7EE7">
      <w:pPr>
        <w:pStyle w:val="normal0"/>
        <w:pBdr>
          <w:top w:val="nil"/>
          <w:left w:val="nil"/>
          <w:bottom w:val="nil"/>
          <w:right w:val="nil"/>
          <w:between w:val="nil"/>
        </w:pBdr>
        <w:spacing w:line="240" w:lineRule="auto"/>
        <w:rPr>
          <w:rFonts w:ascii="Consolas" w:eastAsia="Consolas" w:hAnsi="Consolas" w:cs="Consolas"/>
          <w:sz w:val="21"/>
          <w:szCs w:val="21"/>
          <w:highlight w:val="white"/>
        </w:rPr>
      </w:pPr>
    </w:p>
    <w:p w14:paraId="7F459416" w14:textId="77777777" w:rsidR="002A250B" w:rsidRDefault="00DD7EE7" w:rsidP="00DD7EE7">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2B4EFD9D"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10643FFD" w14:textId="77777777" w:rsidR="002A250B" w:rsidRDefault="00DD7EE7" w:rsidP="00DD7EE7">
      <w:pPr>
        <w:pStyle w:val="normal0"/>
        <w:pBdr>
          <w:top w:val="nil"/>
          <w:left w:val="nil"/>
          <w:bottom w:val="nil"/>
          <w:right w:val="nil"/>
          <w:between w:val="nil"/>
        </w:pBdr>
        <w:spacing w:line="240" w:lineRule="auto"/>
      </w:pPr>
      <w:r>
        <w:t>when you can do this (same clarity in first line, better clarity in last two lines, no documentation):</w:t>
      </w:r>
    </w:p>
    <w:p w14:paraId="70F7791D"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60EE542E" w14:textId="77777777" w:rsidR="002A250B" w:rsidRDefault="00DD7EE7" w:rsidP="00DD7EE7">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32205249" w14:textId="77777777" w:rsidR="002A250B" w:rsidRDefault="002A250B" w:rsidP="00DD7EE7">
      <w:pPr>
        <w:pStyle w:val="normal0"/>
        <w:pBdr>
          <w:top w:val="nil"/>
          <w:left w:val="nil"/>
          <w:bottom w:val="nil"/>
          <w:right w:val="nil"/>
          <w:between w:val="nil"/>
        </w:pBdr>
        <w:spacing w:line="240" w:lineRule="auto"/>
        <w:rPr>
          <w:rFonts w:ascii="Inconsolata" w:eastAsia="Inconsolata" w:hAnsi="Inconsolata" w:cs="Inconsolata"/>
          <w:sz w:val="16"/>
          <w:szCs w:val="16"/>
        </w:rPr>
      </w:pPr>
    </w:p>
    <w:p w14:paraId="1D0191BD" w14:textId="77777777" w:rsidR="002A250B" w:rsidRDefault="00DD7EE7" w:rsidP="00DD7EE7">
      <w:pPr>
        <w:pStyle w:val="normal0"/>
        <w:pBdr>
          <w:top w:val="nil"/>
          <w:left w:val="nil"/>
          <w:bottom w:val="nil"/>
          <w:right w:val="nil"/>
          <w:between w:val="nil"/>
        </w:pBdr>
        <w:spacing w:line="240" w:lineRule="auto"/>
      </w:pPr>
      <w:r>
        <w:t xml:space="preserve"> Of course, sometimes you will need to write documentation - but usually to explain why, rather than how. Here is the perfect article about that</w:t>
      </w:r>
      <w:r>
        <w:t xml:space="preserve"> - it is short and sweet:</w:t>
      </w:r>
    </w:p>
    <w:p w14:paraId="6040C39E" w14:textId="77777777" w:rsidR="002A250B" w:rsidRDefault="002A250B" w:rsidP="00DD7EE7">
      <w:pPr>
        <w:pStyle w:val="normal0"/>
        <w:pBdr>
          <w:top w:val="nil"/>
          <w:left w:val="nil"/>
          <w:bottom w:val="nil"/>
          <w:right w:val="nil"/>
          <w:between w:val="nil"/>
        </w:pBdr>
        <w:spacing w:line="240" w:lineRule="auto"/>
      </w:pPr>
    </w:p>
    <w:p w14:paraId="2F9D7AF0" w14:textId="77777777" w:rsidR="002A250B" w:rsidRDefault="00DD7EE7" w:rsidP="00DD7EE7">
      <w:pPr>
        <w:pStyle w:val="normal0"/>
        <w:pBdr>
          <w:top w:val="nil"/>
          <w:left w:val="nil"/>
          <w:bottom w:val="nil"/>
          <w:right w:val="nil"/>
          <w:between w:val="nil"/>
        </w:pBdr>
        <w:spacing w:line="240" w:lineRule="auto"/>
        <w:rPr>
          <w:b/>
          <w:i/>
        </w:rPr>
      </w:pPr>
      <w:r>
        <w:rPr>
          <w:b/>
          <w:i/>
        </w:rPr>
        <w:t>http://bit.ly/2pgFQXs</w:t>
      </w:r>
    </w:p>
    <w:p w14:paraId="47820A4D" w14:textId="77777777" w:rsidR="002A250B" w:rsidRDefault="002A250B" w:rsidP="00DD7EE7">
      <w:pPr>
        <w:pStyle w:val="normal0"/>
        <w:pBdr>
          <w:top w:val="nil"/>
          <w:left w:val="nil"/>
          <w:bottom w:val="nil"/>
          <w:right w:val="nil"/>
          <w:between w:val="nil"/>
        </w:pBdr>
        <w:spacing w:line="240" w:lineRule="auto"/>
        <w:rPr>
          <w:b/>
          <w:i/>
        </w:rPr>
      </w:pPr>
    </w:p>
    <w:p w14:paraId="62D1FFE4" w14:textId="77777777" w:rsidR="002A250B" w:rsidRDefault="00DD7EE7" w:rsidP="00DD7EE7">
      <w:pPr>
        <w:pStyle w:val="normal0"/>
        <w:pBdr>
          <w:top w:val="nil"/>
          <w:left w:val="nil"/>
          <w:bottom w:val="nil"/>
          <w:right w:val="nil"/>
          <w:between w:val="nil"/>
        </w:pBdr>
        <w:spacing w:line="240" w:lineRule="auto"/>
      </w:pPr>
      <w:r>
        <w:t>Read it!</w:t>
      </w:r>
    </w:p>
    <w:p w14:paraId="2D52B874" w14:textId="77777777" w:rsidR="002A250B" w:rsidRDefault="002A250B" w:rsidP="00DD7EE7">
      <w:pPr>
        <w:pStyle w:val="normal0"/>
        <w:pBdr>
          <w:top w:val="nil"/>
          <w:left w:val="nil"/>
          <w:bottom w:val="nil"/>
          <w:right w:val="nil"/>
          <w:between w:val="nil"/>
        </w:pBdr>
        <w:spacing w:line="240" w:lineRule="auto"/>
        <w:rPr>
          <w:rFonts w:ascii="Inconsolata" w:eastAsia="Inconsolata" w:hAnsi="Inconsolata" w:cs="Inconsolata"/>
          <w:sz w:val="16"/>
          <w:szCs w:val="16"/>
        </w:rPr>
      </w:pPr>
    </w:p>
    <w:p w14:paraId="597AFFD3"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Follow PEP formatting guidelines</w:t>
      </w:r>
    </w:p>
    <w:p w14:paraId="5EB518A4"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647F475C" w14:textId="77777777" w:rsidR="002A250B" w:rsidRDefault="00DD7EE7" w:rsidP="00DD7EE7">
      <w:pPr>
        <w:pStyle w:val="normal0"/>
        <w:pBdr>
          <w:top w:val="nil"/>
          <w:left w:val="nil"/>
          <w:bottom w:val="nil"/>
          <w:right w:val="nil"/>
          <w:between w:val="nil"/>
        </w:pBdr>
        <w:spacing w:line="240" w:lineRule="auto"/>
      </w:pPr>
      <w:r>
        <w:t>Following proper code formatting helps clarify your code. There are a billion PEP rules and you don’t have to follow all of them. But at least get the basic ones correct. Like:</w:t>
      </w:r>
    </w:p>
    <w:p w14:paraId="01E170F6" w14:textId="77777777" w:rsidR="002A250B" w:rsidRDefault="00DD7EE7" w:rsidP="00DD7EE7">
      <w:pPr>
        <w:pStyle w:val="normal0"/>
        <w:numPr>
          <w:ilvl w:val="0"/>
          <w:numId w:val="6"/>
        </w:numPr>
        <w:pBdr>
          <w:top w:val="nil"/>
          <w:left w:val="nil"/>
          <w:bottom w:val="nil"/>
          <w:right w:val="nil"/>
          <w:between w:val="nil"/>
        </w:pBdr>
        <w:spacing w:line="240" w:lineRule="auto"/>
      </w:pPr>
      <w:r>
        <w:t xml:space="preserve">functions/methods are named like this: </w:t>
      </w:r>
      <w:r>
        <w:rPr>
          <w:rFonts w:ascii="Inconsolata" w:eastAsia="Inconsolata" w:hAnsi="Inconsolata" w:cs="Inconsolata"/>
          <w:sz w:val="20"/>
          <w:szCs w:val="20"/>
        </w:rPr>
        <w:t>my_very_first_method()</w:t>
      </w:r>
    </w:p>
    <w:p w14:paraId="40B74D5B" w14:textId="77777777" w:rsidR="002A250B" w:rsidRDefault="00DD7EE7" w:rsidP="00DD7EE7">
      <w:pPr>
        <w:pStyle w:val="normal0"/>
        <w:numPr>
          <w:ilvl w:val="0"/>
          <w:numId w:val="6"/>
        </w:numPr>
        <w:pBdr>
          <w:top w:val="nil"/>
          <w:left w:val="nil"/>
          <w:bottom w:val="nil"/>
          <w:right w:val="nil"/>
          <w:between w:val="nil"/>
        </w:pBdr>
        <w:spacing w:line="240" w:lineRule="auto"/>
      </w:pPr>
      <w:r>
        <w:t>classes are named</w:t>
      </w:r>
      <w:r>
        <w:t xml:space="preserve"> by CamelCase like this: </w:t>
      </w:r>
      <w:r>
        <w:rPr>
          <w:rFonts w:ascii="Inconsolata" w:eastAsia="Inconsolata" w:hAnsi="Inconsolata" w:cs="Inconsolata"/>
          <w:sz w:val="20"/>
          <w:szCs w:val="20"/>
        </w:rPr>
        <w:t>MyVeryFirstClass</w:t>
      </w:r>
    </w:p>
    <w:p w14:paraId="531F7A8B" w14:textId="77777777" w:rsidR="002A250B" w:rsidRDefault="00DD7EE7" w:rsidP="00DD7EE7">
      <w:pPr>
        <w:pStyle w:val="normal0"/>
        <w:numPr>
          <w:ilvl w:val="0"/>
          <w:numId w:val="6"/>
        </w:numPr>
        <w:pBdr>
          <w:top w:val="nil"/>
          <w:left w:val="nil"/>
          <w:bottom w:val="nil"/>
          <w:right w:val="nil"/>
          <w:between w:val="nil"/>
        </w:pBdr>
        <w:spacing w:line="240" w:lineRule="auto"/>
      </w:pPr>
      <w:r>
        <w:t xml:space="preserve">python files are named like this: </w:t>
      </w:r>
      <w:r>
        <w:rPr>
          <w:rFonts w:ascii="Inconsolata" w:eastAsia="Inconsolata" w:hAnsi="Inconsolata" w:cs="Inconsolata"/>
          <w:sz w:val="20"/>
          <w:szCs w:val="20"/>
        </w:rPr>
        <w:t>my_very_first_file.py</w:t>
      </w:r>
    </w:p>
    <w:p w14:paraId="79AD1935" w14:textId="77777777" w:rsidR="002A250B" w:rsidRDefault="00DD7EE7" w:rsidP="00DD7EE7">
      <w:pPr>
        <w:pStyle w:val="normal0"/>
        <w:numPr>
          <w:ilvl w:val="0"/>
          <w:numId w:val="6"/>
        </w:numPr>
        <w:pBdr>
          <w:top w:val="nil"/>
          <w:left w:val="nil"/>
          <w:bottom w:val="nil"/>
          <w:right w:val="nil"/>
          <w:between w:val="nil"/>
        </w:pBdr>
        <w:spacing w:line="240" w:lineRule="auto"/>
      </w:pPr>
      <w:r>
        <w:t xml:space="preserve">python modules are named like this: </w:t>
      </w:r>
      <w:r>
        <w:rPr>
          <w:rFonts w:ascii="Inconsolata" w:eastAsia="Inconsolata" w:hAnsi="Inconsolata" w:cs="Inconsolata"/>
          <w:sz w:val="20"/>
          <w:szCs w:val="20"/>
        </w:rPr>
        <w:t>my_very_first_module</w:t>
      </w:r>
    </w:p>
    <w:p w14:paraId="00AD09FB" w14:textId="77777777" w:rsidR="002A250B" w:rsidRDefault="002A250B" w:rsidP="00DD7EE7">
      <w:pPr>
        <w:pStyle w:val="normal0"/>
        <w:pBdr>
          <w:top w:val="nil"/>
          <w:left w:val="nil"/>
          <w:bottom w:val="nil"/>
          <w:right w:val="nil"/>
          <w:between w:val="nil"/>
        </w:pBdr>
        <w:spacing w:line="240" w:lineRule="auto"/>
      </w:pPr>
    </w:p>
    <w:p w14:paraId="0964A240" w14:textId="77777777" w:rsidR="002A250B" w:rsidRDefault="00DD7EE7" w:rsidP="00DD7EE7">
      <w:pPr>
        <w:pStyle w:val="normal0"/>
        <w:pBdr>
          <w:top w:val="nil"/>
          <w:left w:val="nil"/>
          <w:bottom w:val="nil"/>
          <w:right w:val="nil"/>
          <w:between w:val="nil"/>
        </w:pBdr>
        <w:spacing w:line="240" w:lineRule="auto"/>
      </w:pPr>
      <w:r>
        <w:t>If you use an IDE like PyCharm, it will detect, underline, and automatically fix most of the worst c</w:t>
      </w:r>
      <w:r>
        <w:t>ases for you, so learn to use the feature. There are also tools like PyLint that you can use separately from IDEs (PyCharm basically has a nice wrapper around PyLint).</w:t>
      </w:r>
    </w:p>
    <w:p w14:paraId="74B13057" w14:textId="77777777" w:rsidR="002A250B" w:rsidRDefault="002A250B" w:rsidP="00DD7EE7">
      <w:pPr>
        <w:pStyle w:val="normal0"/>
        <w:pBdr>
          <w:top w:val="nil"/>
          <w:left w:val="nil"/>
          <w:bottom w:val="nil"/>
          <w:right w:val="nil"/>
          <w:between w:val="nil"/>
        </w:pBdr>
        <w:spacing w:line="240" w:lineRule="auto"/>
      </w:pPr>
    </w:p>
    <w:p w14:paraId="4C985CB3" w14:textId="77777777" w:rsidR="002A250B" w:rsidRDefault="00DD7EE7" w:rsidP="00DD7EE7">
      <w:pPr>
        <w:pStyle w:val="normal0"/>
        <w:pBdr>
          <w:top w:val="nil"/>
          <w:left w:val="nil"/>
          <w:bottom w:val="nil"/>
          <w:right w:val="nil"/>
          <w:between w:val="nil"/>
        </w:pBdr>
        <w:spacing w:line="240" w:lineRule="auto"/>
      </w:pPr>
      <w:r>
        <w:t>Also, don’t use ugly code separator comments like “</w:t>
      </w:r>
      <w:r>
        <w:rPr>
          <w:rFonts w:ascii="Inconsolata" w:eastAsia="Inconsolata" w:hAnsi="Inconsolata" w:cs="Inconsolata"/>
          <w:sz w:val="16"/>
          <w:szCs w:val="16"/>
        </w:rPr>
        <w:t>############################</w:t>
      </w:r>
      <w:r>
        <w:t>” or ASC</w:t>
      </w:r>
      <w:r>
        <w:t>II art - stay clean and professional.</w:t>
      </w:r>
    </w:p>
    <w:p w14:paraId="0C290E3B" w14:textId="77777777" w:rsidR="002A250B" w:rsidRDefault="002A250B" w:rsidP="00DD7EE7">
      <w:pPr>
        <w:pStyle w:val="normal0"/>
        <w:pBdr>
          <w:top w:val="nil"/>
          <w:left w:val="nil"/>
          <w:bottom w:val="nil"/>
          <w:right w:val="nil"/>
          <w:between w:val="nil"/>
        </w:pBdr>
        <w:spacing w:line="240" w:lineRule="auto"/>
      </w:pPr>
    </w:p>
    <w:p w14:paraId="1E13A0B0"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Use standard file formats</w:t>
      </w:r>
    </w:p>
    <w:p w14:paraId="72083CB4" w14:textId="77777777" w:rsidR="002A250B" w:rsidRDefault="002A250B" w:rsidP="00DD7EE7">
      <w:pPr>
        <w:pStyle w:val="normal0"/>
        <w:pBdr>
          <w:top w:val="nil"/>
          <w:left w:val="nil"/>
          <w:bottom w:val="nil"/>
          <w:right w:val="nil"/>
          <w:between w:val="nil"/>
        </w:pBdr>
        <w:spacing w:line="240" w:lineRule="auto"/>
      </w:pPr>
    </w:p>
    <w:p w14:paraId="410DAB25" w14:textId="77777777" w:rsidR="002A250B" w:rsidRDefault="00DD7EE7" w:rsidP="00DD7EE7">
      <w:pPr>
        <w:pStyle w:val="normal0"/>
        <w:pBdr>
          <w:top w:val="nil"/>
          <w:left w:val="nil"/>
          <w:bottom w:val="nil"/>
          <w:right w:val="nil"/>
          <w:between w:val="nil"/>
        </w:pBdr>
        <w:spacing w:line="240" w:lineRule="auto"/>
      </w:pPr>
      <w:r>
        <w:t xml:space="preserve">Use JSON or YAML most of the time if you need a file format, </w:t>
      </w:r>
      <w:r>
        <w:rPr>
          <w:i/>
        </w:rPr>
        <w:t>e.g.</w:t>
      </w:r>
      <w:r>
        <w:t>, for a settings file. XML is very heavyweight and quickly being outdated. Don’t invent your own strange conventions (like CIF or any other custom file format).</w:t>
      </w:r>
    </w:p>
    <w:p w14:paraId="446B77B1" w14:textId="77777777" w:rsidR="002A250B" w:rsidRDefault="002A250B" w:rsidP="00DD7EE7">
      <w:pPr>
        <w:pStyle w:val="normal0"/>
        <w:pBdr>
          <w:top w:val="nil"/>
          <w:left w:val="nil"/>
          <w:bottom w:val="nil"/>
          <w:right w:val="nil"/>
          <w:between w:val="nil"/>
        </w:pBdr>
        <w:spacing w:line="240" w:lineRule="auto"/>
      </w:pPr>
    </w:p>
    <w:p w14:paraId="69DBA58D"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Wrap exe code in ‘if __name__ == “__main__”:’</w:t>
      </w:r>
    </w:p>
    <w:p w14:paraId="2A6B13C6" w14:textId="77777777" w:rsidR="002A250B" w:rsidRDefault="002A250B" w:rsidP="00DD7EE7">
      <w:pPr>
        <w:pStyle w:val="normal0"/>
        <w:pBdr>
          <w:top w:val="nil"/>
          <w:left w:val="nil"/>
          <w:bottom w:val="nil"/>
          <w:right w:val="nil"/>
          <w:between w:val="nil"/>
        </w:pBdr>
        <w:spacing w:line="240" w:lineRule="auto"/>
      </w:pPr>
    </w:p>
    <w:p w14:paraId="68E26EF1" w14:textId="77777777" w:rsidR="002A250B" w:rsidRDefault="00DD7EE7" w:rsidP="00DD7EE7">
      <w:pPr>
        <w:pStyle w:val="normal0"/>
        <w:pBdr>
          <w:top w:val="nil"/>
          <w:left w:val="nil"/>
          <w:bottom w:val="nil"/>
          <w:right w:val="nil"/>
          <w:between w:val="nil"/>
        </w:pBdr>
        <w:spacing w:line="240" w:lineRule="auto"/>
      </w:pPr>
      <w:r>
        <w:t>Python often runs your file even when you don’t</w:t>
      </w:r>
      <w:r>
        <w:t xml:space="preserve"> intend it to, e.g. when 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51C6EF7D" w14:textId="77777777" w:rsidR="002A250B" w:rsidRDefault="002A250B" w:rsidP="00DD7EE7">
      <w:pPr>
        <w:pStyle w:val="normal0"/>
        <w:pBdr>
          <w:top w:val="nil"/>
          <w:left w:val="nil"/>
          <w:bottom w:val="nil"/>
          <w:right w:val="nil"/>
          <w:between w:val="nil"/>
        </w:pBdr>
        <w:spacing w:line="240" w:lineRule="auto"/>
      </w:pPr>
    </w:p>
    <w:p w14:paraId="57DE6361"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Be aware of Python gotchas, in particular mu</w:t>
      </w:r>
      <w:r>
        <w:rPr>
          <w:rFonts w:ascii="Roboto" w:eastAsia="Roboto" w:hAnsi="Roboto" w:cs="Roboto"/>
          <w:b/>
        </w:rPr>
        <w:t>table default arguments</w:t>
      </w:r>
    </w:p>
    <w:p w14:paraId="09975955" w14:textId="77777777" w:rsidR="002A250B" w:rsidRDefault="002A250B" w:rsidP="00DD7EE7">
      <w:pPr>
        <w:pStyle w:val="normal0"/>
        <w:pBdr>
          <w:top w:val="nil"/>
          <w:left w:val="nil"/>
          <w:bottom w:val="nil"/>
          <w:right w:val="nil"/>
          <w:between w:val="nil"/>
        </w:pBdr>
        <w:spacing w:line="240" w:lineRule="auto"/>
      </w:pPr>
    </w:p>
    <w:p w14:paraId="0E4AC43C" w14:textId="77777777" w:rsidR="002A250B" w:rsidRDefault="00DD7EE7" w:rsidP="00DD7EE7">
      <w:pPr>
        <w:pStyle w:val="normal0"/>
        <w:pBdr>
          <w:top w:val="nil"/>
          <w:left w:val="nil"/>
          <w:bottom w:val="nil"/>
          <w:right w:val="nil"/>
          <w:between w:val="nil"/>
        </w:pBdr>
        <w:spacing w:line="240" w:lineRule="auto"/>
      </w:pPr>
      <w:r>
        <w:t>Do you see anything wrong with this?</w:t>
      </w:r>
    </w:p>
    <w:p w14:paraId="6556E7AB"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52027BF6" w14:textId="77777777" w:rsidR="002A250B" w:rsidRDefault="00DD7EE7" w:rsidP="00DD7EE7">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445A7B56"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5E3A6C74" w14:textId="77777777" w:rsidR="002A250B" w:rsidRDefault="00DD7EE7" w:rsidP="00DD7EE7">
      <w:pPr>
        <w:pStyle w:val="normal0"/>
        <w:pBdr>
          <w:top w:val="nil"/>
          <w:left w:val="nil"/>
          <w:bottom w:val="nil"/>
          <w:right w:val="nil"/>
          <w:between w:val="nil"/>
        </w:pBdr>
        <w:spacing w:line="240" w:lineRule="auto"/>
      </w:pPr>
      <w:r>
        <w:t>If you don’t see it, then you’re going to get hit with some strange and difficult to pinpoint bugs downstream in your code.</w:t>
      </w:r>
    </w:p>
    <w:p w14:paraId="025F92A9" w14:textId="77777777" w:rsidR="002A250B" w:rsidRDefault="002A250B" w:rsidP="00DD7EE7">
      <w:pPr>
        <w:pStyle w:val="normal0"/>
        <w:pBdr>
          <w:top w:val="nil"/>
          <w:left w:val="nil"/>
          <w:bottom w:val="nil"/>
          <w:right w:val="nil"/>
          <w:between w:val="nil"/>
        </w:pBdr>
        <w:spacing w:line="240" w:lineRule="auto"/>
        <w:rPr>
          <w:rFonts w:ascii="Arial" w:eastAsia="Arial" w:hAnsi="Arial" w:cs="Arial"/>
        </w:rPr>
      </w:pPr>
    </w:p>
    <w:p w14:paraId="2789FBD1" w14:textId="77777777" w:rsidR="002A250B" w:rsidRDefault="00DD7EE7" w:rsidP="00DD7EE7">
      <w:pPr>
        <w:pStyle w:val="normal0"/>
        <w:pBdr>
          <w:top w:val="nil"/>
          <w:left w:val="nil"/>
          <w:bottom w:val="nil"/>
          <w:right w:val="nil"/>
          <w:between w:val="nil"/>
        </w:pBdr>
        <w:spacing w:line="240" w:lineRule="auto"/>
      </w:pPr>
      <w:r>
        <w:t>This is a common Python gotcha (there is lots of discussion online about it)</w:t>
      </w:r>
    </w:p>
    <w:p w14:paraId="738E5106" w14:textId="77777777" w:rsidR="002A250B" w:rsidRDefault="00DD7EE7" w:rsidP="00DD7EE7">
      <w:pPr>
        <w:pStyle w:val="normal0"/>
        <w:pBdr>
          <w:top w:val="nil"/>
          <w:left w:val="nil"/>
          <w:bottom w:val="nil"/>
          <w:right w:val="nil"/>
          <w:between w:val="nil"/>
        </w:pBdr>
        <w:spacing w:line="240" w:lineRule="auto"/>
        <w:rPr>
          <w:b/>
          <w:i/>
        </w:rPr>
      </w:pPr>
      <w:r>
        <w:rPr>
          <w:b/>
          <w:i/>
        </w:rPr>
        <w:t>http://bit.ly/2nijUdp</w:t>
      </w:r>
    </w:p>
    <w:p w14:paraId="35C74AB1" w14:textId="77777777" w:rsidR="002A250B" w:rsidRDefault="00DD7EE7" w:rsidP="00DD7EE7">
      <w:pPr>
        <w:pStyle w:val="normal0"/>
        <w:pBdr>
          <w:top w:val="nil"/>
          <w:left w:val="nil"/>
          <w:bottom w:val="nil"/>
          <w:right w:val="nil"/>
          <w:between w:val="nil"/>
        </w:pBdr>
        <w:spacing w:line="240" w:lineRule="auto"/>
        <w:rPr>
          <w:b/>
          <w:i/>
        </w:rPr>
      </w:pPr>
      <w:r>
        <w:rPr>
          <w:b/>
          <w:i/>
        </w:rPr>
        <w:t>http://bit.ly/1wfFNKa</w:t>
      </w:r>
    </w:p>
    <w:p w14:paraId="3989375A" w14:textId="77777777" w:rsidR="002A250B" w:rsidRDefault="002A250B" w:rsidP="00DD7EE7">
      <w:pPr>
        <w:pStyle w:val="normal0"/>
        <w:pBdr>
          <w:top w:val="nil"/>
          <w:left w:val="nil"/>
          <w:bottom w:val="nil"/>
          <w:right w:val="nil"/>
          <w:between w:val="nil"/>
        </w:pBdr>
        <w:spacing w:line="240" w:lineRule="auto"/>
        <w:rPr>
          <w:b/>
          <w:i/>
        </w:rPr>
      </w:pPr>
    </w:p>
    <w:p w14:paraId="601D435F"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Write unit tests</w:t>
      </w:r>
    </w:p>
    <w:p w14:paraId="5DAE7EE2" w14:textId="77777777" w:rsidR="002A250B" w:rsidRDefault="002A250B" w:rsidP="00DD7EE7">
      <w:pPr>
        <w:pStyle w:val="normal0"/>
        <w:pBdr>
          <w:top w:val="nil"/>
          <w:left w:val="nil"/>
          <w:bottom w:val="nil"/>
          <w:right w:val="nil"/>
          <w:between w:val="nil"/>
        </w:pBdr>
        <w:spacing w:line="240" w:lineRule="auto"/>
      </w:pPr>
    </w:p>
    <w:p w14:paraId="0A46891C" w14:textId="77777777" w:rsidR="002A250B" w:rsidRDefault="00DD7EE7" w:rsidP="00DD7EE7">
      <w:pPr>
        <w:pStyle w:val="normal0"/>
        <w:pBdr>
          <w:top w:val="nil"/>
          <w:left w:val="nil"/>
          <w:bottom w:val="nil"/>
          <w:right w:val="nil"/>
          <w:between w:val="nil"/>
        </w:pBdr>
        <w:spacing w:line="240" w:lineRule="auto"/>
      </w:pPr>
      <w:r>
        <w:t>Scientific researchers often</w:t>
      </w:r>
      <w:r>
        <w:t xml:space="preserve"> don’t write tests because (i) they don’t write large, complex code with many moving parts or many different authors, (ii) they are overconfident about their ability to write correct code, (iii) they feel this will slow them down. Professionals write unit </w:t>
      </w:r>
      <w:r>
        <w:t xml:space="preserve">tests because they know that the longer and more complex a codebase becomes, and the more users it has, the more likely that something is going to go wrong down the line and the greater the dividends that are paid from writing unit tests. Unit tests allow </w:t>
      </w:r>
      <w:r>
        <w:t>code to be automatically tested for bugs every single time anyone makes a commit (continuous integration) and has demonstrated its value many times over in the large production codes that we use and develop - even (and perhaps especially) for ones required</w:t>
      </w:r>
      <w:r>
        <w:t xml:space="preserve"> to do complex tasks on a deadline.</w:t>
      </w:r>
    </w:p>
    <w:p w14:paraId="4F06A4F4" w14:textId="77777777" w:rsidR="002A250B" w:rsidRDefault="002A250B" w:rsidP="00DD7EE7">
      <w:pPr>
        <w:pStyle w:val="normal0"/>
        <w:pBdr>
          <w:top w:val="nil"/>
          <w:left w:val="nil"/>
          <w:bottom w:val="nil"/>
          <w:right w:val="nil"/>
          <w:between w:val="nil"/>
        </w:pBdr>
        <w:spacing w:line="240" w:lineRule="auto"/>
      </w:pPr>
    </w:p>
    <w:p w14:paraId="4CF2FDCE"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Throw exceptions rather than returning coded results</w:t>
      </w:r>
    </w:p>
    <w:p w14:paraId="20FFA786" w14:textId="77777777" w:rsidR="002A250B" w:rsidRDefault="002A250B" w:rsidP="00DD7EE7">
      <w:pPr>
        <w:pStyle w:val="normal0"/>
        <w:pBdr>
          <w:top w:val="nil"/>
          <w:left w:val="nil"/>
          <w:bottom w:val="nil"/>
          <w:right w:val="nil"/>
          <w:between w:val="nil"/>
        </w:pBdr>
        <w:spacing w:line="240" w:lineRule="auto"/>
      </w:pPr>
    </w:p>
    <w:p w14:paraId="0ACA7170" w14:textId="77777777" w:rsidR="002A250B" w:rsidRDefault="00DD7EE7" w:rsidP="00DD7EE7">
      <w:pPr>
        <w:pStyle w:val="normal0"/>
        <w:pBdr>
          <w:top w:val="nil"/>
          <w:left w:val="nil"/>
          <w:bottom w:val="nil"/>
          <w:right w:val="nil"/>
          <w:between w:val="nil"/>
        </w:pBdr>
        <w:spacing w:line="240" w:lineRule="auto"/>
      </w:pPr>
      <w:r>
        <w:t>One of the most common beginner mistakes is to think that their code should never throw Exceptions or Errors. Perhaps this is because in the beginner’s mindset, Exce</w:t>
      </w:r>
      <w:r>
        <w:t>ptions are associated with bugs (e.g., they run a code with a bug and see an Exception, so Exceptions are bad). Another issue is that beginners never want their code to interrupt the operation of whomever is running it. So rather than throwing an Exception</w:t>
      </w:r>
      <w:r>
        <w:t xml:space="preserve"> when their code is given bad inputs, they will return None, -1, or False, so that they don’t interrupt whomever is calling their code.</w:t>
      </w:r>
    </w:p>
    <w:p w14:paraId="136E7A2E" w14:textId="77777777" w:rsidR="002A250B" w:rsidRDefault="00DD7EE7" w:rsidP="00DD7EE7">
      <w:pPr>
        <w:pStyle w:val="normal0"/>
        <w:pBdr>
          <w:top w:val="nil"/>
          <w:left w:val="nil"/>
          <w:bottom w:val="nil"/>
          <w:right w:val="nil"/>
          <w:between w:val="nil"/>
        </w:pBdr>
        <w:spacing w:line="240" w:lineRule="auto"/>
      </w:pPr>
      <w:r>
        <w:br/>
        <w:t xml:space="preserve">This is bad. If the user gives bad or nonsensical input to a function, an exception needs to be raised and the program </w:t>
      </w:r>
      <w:r>
        <w:t>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&gt;&gt; math.log(-1)</w:t>
      </w:r>
      <w:r>
        <w:t>], it doesn’t return None or some nonsense like False or -1. It t</w:t>
      </w:r>
      <w:r>
        <w:t>hrows an Error! As a user, the error is much more useful than any other course of option. Think of the alternatives for math.log(-1):</w:t>
      </w:r>
    </w:p>
    <w:p w14:paraId="1051FBCC" w14:textId="77777777" w:rsidR="002A250B" w:rsidRDefault="00DD7EE7" w:rsidP="00DD7EE7">
      <w:pPr>
        <w:pStyle w:val="normal0"/>
        <w:numPr>
          <w:ilvl w:val="0"/>
          <w:numId w:val="63"/>
        </w:numPr>
        <w:pBdr>
          <w:top w:val="nil"/>
          <w:left w:val="nil"/>
          <w:bottom w:val="nil"/>
          <w:right w:val="nil"/>
          <w:between w:val="nil"/>
        </w:pBdr>
        <w:spacing w:line="240" w:lineRule="auto"/>
      </w:pPr>
      <w:r>
        <w:t>If the function returned -1, you would have returned an incorrect result (extremely bad). For example if your function com</w:t>
      </w:r>
      <w:r>
        <w:t>puted math.log(x) * 3, and you gave a negative x, your function would return -3 - which looks perfectly reasonable but is completely wrong! This is the worst possible thing you can do.</w:t>
      </w:r>
    </w:p>
    <w:p w14:paraId="343586B8" w14:textId="77777777" w:rsidR="002A250B" w:rsidRDefault="00DD7EE7" w:rsidP="00DD7EE7">
      <w:pPr>
        <w:pStyle w:val="normal0"/>
        <w:numPr>
          <w:ilvl w:val="0"/>
          <w:numId w:val="63"/>
        </w:numPr>
        <w:pBdr>
          <w:top w:val="nil"/>
          <w:left w:val="nil"/>
          <w:bottom w:val="nil"/>
          <w:right w:val="nil"/>
          <w:between w:val="nil"/>
        </w:pBdr>
        <w:spacing w:line="240" w:lineRule="auto"/>
      </w:pPr>
      <w:r>
        <w:t>If you return None or False to avoid inconveniencing the user, you have</w:t>
      </w:r>
      <w:r>
        <w:t xml:space="preserve"> just made two mistakes. First, the user doesn’t really know that their input was bad; perhaps it is simply the math.log() function has a bug leading to the strange output. The second and more important issue is that a user might want to run the math.log()</w:t>
      </w:r>
      <w:r>
        <w:t xml:space="preserve"> function over an array of 1 million integers, and then do a lot of complex processing after that. If math.log() didn’t immediately throw an error when encountering a negative number in the 1 million integer array, then the code would keep proceeding with </w:t>
      </w:r>
      <w:r>
        <w:t xml:space="preserve">nonsensical results and the user might finish 5 or 6 additional processing steps downstream before the code finally chokes and dies because there are strange “Nones” or “Falses” where there should have been numbers.There are even more dangerous situations </w:t>
      </w:r>
      <w:r>
        <w:t>that can occur, like a second library to compute standard deviations that ignores None values in the array. Then the user has unwittingly taken the standard deviation of only a subset of the data and never even knows that there was a problem in the pipelin</w:t>
      </w:r>
      <w:r>
        <w:t>e. At that point, it becomes extremely tedious to trace back the source of the error.</w:t>
      </w:r>
    </w:p>
    <w:p w14:paraId="047E10DF" w14:textId="77777777" w:rsidR="002A250B" w:rsidRDefault="002A250B" w:rsidP="00DD7EE7">
      <w:pPr>
        <w:pStyle w:val="normal0"/>
        <w:pBdr>
          <w:top w:val="nil"/>
          <w:left w:val="nil"/>
          <w:bottom w:val="nil"/>
          <w:right w:val="nil"/>
          <w:between w:val="nil"/>
        </w:pBdr>
        <w:spacing w:line="240" w:lineRule="auto"/>
      </w:pPr>
    </w:p>
    <w:p w14:paraId="7359EE2F" w14:textId="77777777" w:rsidR="002A250B" w:rsidRDefault="00DD7EE7" w:rsidP="00DD7EE7">
      <w:pPr>
        <w:pStyle w:val="normal0"/>
        <w:pBdr>
          <w:top w:val="nil"/>
          <w:left w:val="nil"/>
          <w:bottom w:val="nil"/>
          <w:right w:val="nil"/>
          <w:between w:val="nil"/>
        </w:pBdr>
        <w:spacing w:line="240" w:lineRule="auto"/>
      </w:pPr>
      <w:r>
        <w:t>Code should fail immediately when there is invalid input. In general, the further the “distance” from the actual place where the problem originated and the point of fail</w:t>
      </w:r>
      <w:r>
        <w:t>ure/exception in the program, the more difficult and maddening the debug task. You are doing users a favor by moving program failure right to the place of the problem.</w:t>
      </w:r>
    </w:p>
    <w:p w14:paraId="5C138399" w14:textId="77777777" w:rsidR="002A250B" w:rsidRDefault="002A250B" w:rsidP="00DD7EE7">
      <w:pPr>
        <w:pStyle w:val="normal0"/>
        <w:pBdr>
          <w:top w:val="nil"/>
          <w:left w:val="nil"/>
          <w:bottom w:val="nil"/>
          <w:right w:val="nil"/>
          <w:between w:val="nil"/>
        </w:pBdr>
        <w:spacing w:line="240" w:lineRule="auto"/>
      </w:pPr>
    </w:p>
    <w:p w14:paraId="73AC6E9A" w14:textId="77777777" w:rsidR="002A250B" w:rsidRDefault="00DD7EE7" w:rsidP="00DD7EE7">
      <w:pPr>
        <w:pStyle w:val="normal0"/>
        <w:numPr>
          <w:ilvl w:val="0"/>
          <w:numId w:val="47"/>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python lists to numpy where practical</w:t>
      </w:r>
    </w:p>
    <w:p w14:paraId="391C0AF9" w14:textId="77777777" w:rsidR="002A250B" w:rsidRDefault="002A250B" w:rsidP="00DD7EE7">
      <w:pPr>
        <w:pStyle w:val="normal0"/>
        <w:pBdr>
          <w:top w:val="nil"/>
          <w:left w:val="nil"/>
          <w:bottom w:val="nil"/>
          <w:right w:val="nil"/>
          <w:between w:val="nil"/>
        </w:pBdr>
        <w:spacing w:line="240" w:lineRule="auto"/>
      </w:pPr>
    </w:p>
    <w:p w14:paraId="03DDC435" w14:textId="77777777" w:rsidR="002A250B" w:rsidRDefault="00DD7EE7" w:rsidP="00DD7EE7">
      <w:pPr>
        <w:pStyle w:val="normal0"/>
        <w:pBdr>
          <w:top w:val="nil"/>
          <w:left w:val="nil"/>
          <w:bottom w:val="nil"/>
          <w:right w:val="nil"/>
          <w:between w:val="nil"/>
        </w:pBdr>
        <w:spacing w:line="240" w:lineRule="auto"/>
      </w:pPr>
      <w:r>
        <w:t xml:space="preserve">Numpy is great, but it is often overused (leading to worse code). Numpy is great for algorithmic work, for very complex slicing of multidimensional arrays, and for a host of other things, but it is </w:t>
      </w:r>
      <w:r>
        <w:rPr>
          <w:i/>
        </w:rPr>
        <w:t>not as good for creating basic data structures</w:t>
      </w:r>
      <w:r>
        <w:t>. Here are s</w:t>
      </w:r>
      <w:r>
        <w:t>ome advantages that Python lists have:</w:t>
      </w:r>
    </w:p>
    <w:p w14:paraId="6DBCDF3F" w14:textId="77777777" w:rsidR="002A250B" w:rsidRDefault="00DD7EE7" w:rsidP="00DD7EE7">
      <w:pPr>
        <w:pStyle w:val="normal0"/>
        <w:numPr>
          <w:ilvl w:val="0"/>
          <w:numId w:val="57"/>
        </w:numPr>
        <w:pBdr>
          <w:top w:val="nil"/>
          <w:left w:val="nil"/>
          <w:bottom w:val="nil"/>
          <w:right w:val="nil"/>
          <w:between w:val="nil"/>
        </w:pBdr>
        <w:spacing w:line="240" w:lineRule="auto"/>
      </w:pPr>
      <w:r>
        <w:t>Python lists have cleaner built-in functions and code. There are lot of tools for Python lists, like index slicing and iterations, or functions like sum() and all() that make them very powerful while still very clean.</w:t>
      </w:r>
      <w:r>
        <w:t xml:space="preserve"> Numpy has even more useful functions and operations than that (e.g., a built-in mean()), and sometimes you might need numpy in order to leverage those features, but there is no need to transform to numpy arrays to (for example) take the sum of an array. M</w:t>
      </w:r>
      <w:r>
        <w:t>aster regular Python lists first before reaching for numpy because you will have much cleaner code.</w:t>
      </w:r>
    </w:p>
    <w:p w14:paraId="01CD645C" w14:textId="77777777" w:rsidR="002A250B" w:rsidRDefault="00DD7EE7" w:rsidP="00DD7EE7">
      <w:pPr>
        <w:pStyle w:val="normal0"/>
        <w:numPr>
          <w:ilvl w:val="0"/>
          <w:numId w:val="57"/>
        </w:numPr>
        <w:pBdr>
          <w:top w:val="nil"/>
          <w:left w:val="nil"/>
          <w:bottom w:val="nil"/>
          <w:right w:val="nil"/>
          <w:between w:val="nil"/>
        </w:pBdr>
        <w:spacing w:line="240" w:lineRule="auto"/>
      </w:pPr>
      <w:r>
        <w:t>Python lists can be easily appended and modified without lots of “filler” like figuring out how long the array needs to be in advance and populating with ze</w:t>
      </w:r>
      <w:r>
        <w:t>ros before modifying values. This again leads to much cleaner code and is much easier to write and to read.</w:t>
      </w:r>
    </w:p>
    <w:p w14:paraId="3F8FC343" w14:textId="77777777" w:rsidR="002A250B" w:rsidRDefault="00DD7EE7" w:rsidP="00DD7EE7">
      <w:pPr>
        <w:pStyle w:val="normal0"/>
        <w:numPr>
          <w:ilvl w:val="0"/>
          <w:numId w:val="57"/>
        </w:numPr>
        <w:pBdr>
          <w:top w:val="nil"/>
          <w:left w:val="nil"/>
          <w:bottom w:val="nil"/>
          <w:right w:val="nil"/>
          <w:between w:val="nil"/>
        </w:pBdr>
        <w:spacing w:line="240" w:lineRule="auto"/>
      </w:pPr>
      <w:r>
        <w:t>Python lists can be easily serialized and deserialized, e.g. to JSON format where they are native.</w:t>
      </w:r>
    </w:p>
    <w:p w14:paraId="0942B0C5" w14:textId="77777777" w:rsidR="002A250B" w:rsidRDefault="00DD7EE7" w:rsidP="00DD7EE7">
      <w:pPr>
        <w:pStyle w:val="normal0"/>
        <w:numPr>
          <w:ilvl w:val="0"/>
          <w:numId w:val="57"/>
        </w:numPr>
        <w:pBdr>
          <w:top w:val="nil"/>
          <w:left w:val="nil"/>
          <w:bottom w:val="nil"/>
          <w:right w:val="nil"/>
          <w:between w:val="nil"/>
        </w:pBdr>
        <w:spacing w:line="240" w:lineRule="auto"/>
      </w:pPr>
      <w:r>
        <w:t>Despite the claim that numpy is fast, numpy lists</w:t>
      </w:r>
      <w:r>
        <w:t>, arrays, etc can actually take a lot of time to initialize - maybe 100X more than default Python. Of course, if you are then going to heavy processing on that matrix, like diagonalizing a large matrix or doing large matrix multiplications, numpy will abso</w:t>
      </w:r>
      <w:r>
        <w:t>lutely improve your overall performance, perhaps to large degree. But for simply creating a data structure or taking the sum of a list, you will perform much worse with numpy while writing less readable code.</w:t>
      </w:r>
    </w:p>
    <w:p w14:paraId="5E842E5C" w14:textId="77777777" w:rsidR="002A250B" w:rsidRDefault="00DD7EE7" w:rsidP="00DD7EE7">
      <w:pPr>
        <w:pStyle w:val="normal0"/>
        <w:numPr>
          <w:ilvl w:val="0"/>
          <w:numId w:val="57"/>
        </w:numPr>
        <w:pBdr>
          <w:top w:val="nil"/>
          <w:left w:val="nil"/>
          <w:bottom w:val="nil"/>
          <w:right w:val="nil"/>
          <w:between w:val="nil"/>
        </w:pBdr>
        <w:spacing w:line="240" w:lineRule="auto"/>
      </w:pPr>
      <w:r>
        <w:t>Python lists are more universal; they don’t req</w:t>
      </w:r>
      <w:r>
        <w:t>uire dependencies and they are readable by many more programmers.</w:t>
      </w:r>
    </w:p>
    <w:p w14:paraId="0FF3737D" w14:textId="77777777" w:rsidR="002A250B" w:rsidRDefault="002A250B" w:rsidP="00DD7EE7">
      <w:pPr>
        <w:pStyle w:val="normal0"/>
        <w:pBdr>
          <w:top w:val="nil"/>
          <w:left w:val="nil"/>
          <w:bottom w:val="nil"/>
          <w:right w:val="nil"/>
          <w:between w:val="nil"/>
        </w:pBdr>
        <w:spacing w:line="240" w:lineRule="auto"/>
      </w:pPr>
    </w:p>
    <w:p w14:paraId="09A243C0" w14:textId="77777777" w:rsidR="002A250B" w:rsidRDefault="00DD7EE7" w:rsidP="00DD7EE7">
      <w:pPr>
        <w:pStyle w:val="normal0"/>
        <w:pBdr>
          <w:top w:val="nil"/>
          <w:left w:val="nil"/>
          <w:bottom w:val="nil"/>
          <w:right w:val="nil"/>
          <w:between w:val="nil"/>
        </w:pBdr>
        <w:spacing w:line="240" w:lineRule="auto"/>
      </w:pPr>
      <w:r>
        <w:t>Note that this doesn’t mean to stop using numpy. Numpy can certainly do lots of things that regular Python cannot and it is an extremely powerful and useful library. But for routine file pa</w:t>
      </w:r>
      <w:r>
        <w:t xml:space="preserve">rsing (where being able to append easily is important), data representation (where serialization is important), overall code clarity (always important), and even speed for routine tasks (usually important) the native Python lists often have the advantage. </w:t>
      </w:r>
      <w:r>
        <w:t>So if Python lists are a chef’s knife, and numpy is a swiss army knife, I am just saying that if you need to chop some onions stop using your swiss army knife. It does not make you clever to be able to do that. Learn to use the chef’s knife until you actua</w:t>
      </w:r>
      <w:r>
        <w:t>lly need to open a can or do some other complex operation.</w:t>
      </w:r>
    </w:p>
    <w:p w14:paraId="310DDF36" w14:textId="77777777" w:rsidR="002A250B" w:rsidRDefault="002A250B" w:rsidP="00DD7EE7">
      <w:pPr>
        <w:pStyle w:val="normal0"/>
        <w:pBdr>
          <w:top w:val="nil"/>
          <w:left w:val="nil"/>
          <w:bottom w:val="nil"/>
          <w:right w:val="nil"/>
          <w:between w:val="nil"/>
        </w:pBdr>
        <w:spacing w:line="240" w:lineRule="auto"/>
      </w:pPr>
    </w:p>
    <w:p w14:paraId="7C38F8E0" w14:textId="77777777" w:rsidR="002A250B" w:rsidRDefault="002A250B" w:rsidP="00DD7EE7">
      <w:pPr>
        <w:pStyle w:val="normal0"/>
        <w:spacing w:line="240" w:lineRule="auto"/>
      </w:pPr>
    </w:p>
    <w:p w14:paraId="30B0968C" w14:textId="77777777" w:rsidR="002A250B" w:rsidRDefault="00DD7EE7" w:rsidP="00DD7EE7">
      <w:pPr>
        <w:pStyle w:val="Heading1"/>
        <w:spacing w:line="240" w:lineRule="auto"/>
      </w:pPr>
      <w:bookmarkStart w:id="95" w:name="_xo23l9mrriwa" w:colFirst="0" w:colLast="0"/>
      <w:bookmarkEnd w:id="95"/>
      <w:r>
        <w:t>Appendix G: Giving effective presentations</w:t>
      </w:r>
    </w:p>
    <w:p w14:paraId="018C455E" w14:textId="77777777" w:rsidR="002A250B" w:rsidRDefault="002A250B" w:rsidP="00DD7EE7">
      <w:pPr>
        <w:pStyle w:val="normal0"/>
        <w:spacing w:line="240" w:lineRule="auto"/>
      </w:pPr>
    </w:p>
    <w:p w14:paraId="7D4DC5B7" w14:textId="77777777" w:rsidR="002A250B" w:rsidRDefault="00DD7EE7" w:rsidP="00DD7EE7">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2BA701E2" w14:textId="77777777" w:rsidR="002A250B" w:rsidRDefault="00DD7EE7" w:rsidP="00DD7EE7">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w:t>
      </w:r>
      <w:r>
        <w:rPr>
          <w:rFonts w:ascii="Rokkitt" w:eastAsia="Rokkitt" w:hAnsi="Rokkitt" w:cs="Rokkitt"/>
          <w:i/>
        </w:rPr>
        <w:t>tle bit of something they never understood before. One must have faith in the subject and people’s interest in it.”</w:t>
      </w:r>
    </w:p>
    <w:p w14:paraId="40FFF89E" w14:textId="77777777" w:rsidR="002A250B" w:rsidRDefault="00DD7EE7" w:rsidP="00DD7EE7">
      <w:pPr>
        <w:pStyle w:val="normal0"/>
        <w:spacing w:line="240" w:lineRule="auto"/>
        <w:rPr>
          <w:rFonts w:ascii="Rokkitt" w:eastAsia="Rokkitt" w:hAnsi="Rokkitt" w:cs="Rokkitt"/>
          <w:b/>
          <w:i/>
        </w:rPr>
      </w:pPr>
      <w:r>
        <w:rPr>
          <w:rFonts w:ascii="Rokkitt" w:eastAsia="Rokkitt" w:hAnsi="Rokkitt" w:cs="Rokkitt"/>
          <w:b/>
          <w:i/>
        </w:rPr>
        <w:t>- Richard Feynman</w:t>
      </w:r>
    </w:p>
    <w:p w14:paraId="36F1A41C" w14:textId="77777777" w:rsidR="002A250B" w:rsidRDefault="002A250B" w:rsidP="00DD7EE7">
      <w:pPr>
        <w:pStyle w:val="normal0"/>
        <w:spacing w:line="240" w:lineRule="auto"/>
        <w:rPr>
          <w:rFonts w:ascii="Rokkitt" w:eastAsia="Rokkitt" w:hAnsi="Rokkitt" w:cs="Rokkitt"/>
          <w:b/>
          <w:i/>
        </w:rPr>
      </w:pPr>
    </w:p>
    <w:p w14:paraId="6F31906C" w14:textId="77777777" w:rsidR="002A250B" w:rsidRDefault="00DD7EE7" w:rsidP="00DD7EE7">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5B7E7FA9" w14:textId="77777777" w:rsidR="002A250B" w:rsidRDefault="00DD7EE7" w:rsidP="00DD7EE7">
      <w:pPr>
        <w:pStyle w:val="normal0"/>
        <w:spacing w:line="240" w:lineRule="auto"/>
        <w:rPr>
          <w:rFonts w:ascii="Rokkitt" w:eastAsia="Rokkitt" w:hAnsi="Rokkitt" w:cs="Rokkitt"/>
          <w:b/>
          <w:i/>
        </w:rPr>
      </w:pPr>
      <w:r>
        <w:rPr>
          <w:rFonts w:ascii="Rokkitt" w:eastAsia="Rokkitt" w:hAnsi="Rokkitt" w:cs="Rokkitt"/>
          <w:b/>
          <w:i/>
        </w:rPr>
        <w:t>- David Mermin, about Feynman</w:t>
      </w:r>
    </w:p>
    <w:p w14:paraId="1EF45D20" w14:textId="77777777" w:rsidR="002A250B" w:rsidRDefault="002A250B" w:rsidP="00DD7EE7">
      <w:pPr>
        <w:pStyle w:val="normal0"/>
        <w:spacing w:line="240" w:lineRule="auto"/>
        <w:rPr>
          <w:rFonts w:ascii="Rokkitt" w:eastAsia="Rokkitt" w:hAnsi="Rokkitt" w:cs="Rokkitt"/>
          <w:b/>
          <w:i/>
        </w:rPr>
      </w:pPr>
    </w:p>
    <w:p w14:paraId="1FA5493A" w14:textId="77777777" w:rsidR="002A250B" w:rsidRDefault="00DD7EE7" w:rsidP="00DD7EE7">
      <w:pPr>
        <w:pStyle w:val="Heading2"/>
        <w:spacing w:line="240" w:lineRule="auto"/>
      </w:pPr>
      <w:bookmarkStart w:id="96" w:name="_1nyqonxb5xzx" w:colFirst="0" w:colLast="0"/>
      <w:bookmarkEnd w:id="96"/>
      <w:r>
        <w:t>Good prese</w:t>
      </w:r>
      <w:r>
        <w:t>ntations have a thoughtful purpose</w:t>
      </w:r>
    </w:p>
    <w:p w14:paraId="22F6FD2E" w14:textId="77777777" w:rsidR="002A250B" w:rsidRDefault="00DD7EE7" w:rsidP="00DD7EE7">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785B8FA5" w14:textId="77777777" w:rsidR="002A250B" w:rsidRDefault="00DD7EE7" w:rsidP="00DD7EE7">
      <w:pPr>
        <w:pStyle w:val="normal0"/>
        <w:numPr>
          <w:ilvl w:val="0"/>
          <w:numId w:val="20"/>
        </w:numPr>
        <w:spacing w:line="240" w:lineRule="auto"/>
        <w:contextualSpacing/>
      </w:pPr>
      <w:r>
        <w:t>to</w:t>
      </w:r>
      <w:r>
        <w:t xml:space="preserve"> establish your expertise and to have your name recognized by the people in your field, especially independent to that of your supervisor</w:t>
      </w:r>
    </w:p>
    <w:p w14:paraId="6BA2A726" w14:textId="77777777" w:rsidR="002A250B" w:rsidRDefault="00DD7EE7" w:rsidP="00DD7EE7">
      <w:pPr>
        <w:pStyle w:val="normal0"/>
        <w:numPr>
          <w:ilvl w:val="0"/>
          <w:numId w:val="20"/>
        </w:numPr>
        <w:spacing w:line="240" w:lineRule="auto"/>
        <w:contextualSpacing/>
      </w:pPr>
      <w:r>
        <w:t>to encourage people to collaborate with you</w:t>
      </w:r>
    </w:p>
    <w:p w14:paraId="59F34088" w14:textId="77777777" w:rsidR="002A250B" w:rsidRDefault="00DD7EE7" w:rsidP="00DD7EE7">
      <w:pPr>
        <w:pStyle w:val="normal0"/>
        <w:numPr>
          <w:ilvl w:val="0"/>
          <w:numId w:val="20"/>
        </w:numPr>
        <w:spacing w:line="240" w:lineRule="auto"/>
        <w:contextualSpacing/>
      </w:pPr>
      <w:r>
        <w:t>to convince people to test your theory/prediction or to influence the rese</w:t>
      </w:r>
      <w:r>
        <w:t>arch direction of others</w:t>
      </w:r>
    </w:p>
    <w:p w14:paraId="63FF989E" w14:textId="77777777" w:rsidR="002A250B" w:rsidRDefault="00DD7EE7" w:rsidP="00DD7EE7">
      <w:pPr>
        <w:pStyle w:val="normal0"/>
        <w:numPr>
          <w:ilvl w:val="0"/>
          <w:numId w:val="20"/>
        </w:numPr>
        <w:spacing w:line="240" w:lineRule="auto"/>
        <w:contextualSpacing/>
      </w:pPr>
      <w:r>
        <w:t>to convince someone or a committee to target you for a job offer or offer you funding for your idea</w:t>
      </w:r>
    </w:p>
    <w:p w14:paraId="5F8EBEDC" w14:textId="77777777" w:rsidR="002A250B" w:rsidRDefault="00DD7EE7" w:rsidP="00DD7EE7">
      <w:pPr>
        <w:pStyle w:val="normal0"/>
        <w:numPr>
          <w:ilvl w:val="0"/>
          <w:numId w:val="20"/>
        </w:numPr>
        <w:spacing w:line="240" w:lineRule="auto"/>
        <w:contextualSpacing/>
      </w:pPr>
      <w:r>
        <w:t xml:space="preserve">to encourage people to cite your paper </w:t>
      </w:r>
    </w:p>
    <w:p w14:paraId="023CF97C" w14:textId="77777777" w:rsidR="002A250B" w:rsidRDefault="00DD7EE7" w:rsidP="00DD7EE7">
      <w:pPr>
        <w:pStyle w:val="normal0"/>
        <w:numPr>
          <w:ilvl w:val="0"/>
          <w:numId w:val="20"/>
        </w:numPr>
        <w:spacing w:line="240" w:lineRule="auto"/>
        <w:contextualSpacing/>
      </w:pPr>
      <w:r>
        <w:t>to encourage people to use or contribute to software that you’ve developed</w:t>
      </w:r>
    </w:p>
    <w:p w14:paraId="783BAB50" w14:textId="77777777" w:rsidR="002A250B" w:rsidRDefault="00DD7EE7" w:rsidP="00DD7EE7">
      <w:pPr>
        <w:pStyle w:val="normal0"/>
        <w:numPr>
          <w:ilvl w:val="0"/>
          <w:numId w:val="20"/>
        </w:numPr>
        <w:spacing w:line="240" w:lineRule="auto"/>
        <w:contextualSpacing/>
      </w:pPr>
      <w:r>
        <w:t>to receive usefu</w:t>
      </w:r>
      <w:r>
        <w:t>l feedback on preliminary ideas you may have</w:t>
      </w:r>
    </w:p>
    <w:p w14:paraId="24280EC8" w14:textId="77777777" w:rsidR="002A250B" w:rsidRDefault="00DD7EE7" w:rsidP="00DD7EE7">
      <w:pPr>
        <w:pStyle w:val="normal0"/>
        <w:numPr>
          <w:ilvl w:val="0"/>
          <w:numId w:val="20"/>
        </w:numPr>
        <w:spacing w:line="240" w:lineRule="auto"/>
        <w:contextualSpacing/>
      </w:pPr>
      <w:r>
        <w:t>to “test” the talk itself, i.e., gauge audience reaction and points of confusion (based on the after-talk questions) to improve subsequent presentations (like a stand-up comedian at a small venue)</w:t>
      </w:r>
    </w:p>
    <w:p w14:paraId="2FCBDCA8" w14:textId="77777777" w:rsidR="002A250B" w:rsidRDefault="00DD7EE7" w:rsidP="00DD7EE7">
      <w:pPr>
        <w:pStyle w:val="normal0"/>
        <w:numPr>
          <w:ilvl w:val="0"/>
          <w:numId w:val="20"/>
        </w:numPr>
        <w:spacing w:line="240" w:lineRule="auto"/>
        <w:contextualSpacing/>
      </w:pPr>
      <w:r>
        <w:t>to simply help</w:t>
      </w:r>
      <w:r>
        <w:t xml:space="preserve"> expand your audience’s knowledge about a particular subject and “tell them something you’ve learned”</w:t>
      </w:r>
    </w:p>
    <w:p w14:paraId="3ADCF63E" w14:textId="77777777" w:rsidR="002A250B" w:rsidRDefault="00DD7EE7" w:rsidP="00DD7EE7">
      <w:pPr>
        <w:pStyle w:val="normal0"/>
        <w:numPr>
          <w:ilvl w:val="0"/>
          <w:numId w:val="20"/>
        </w:numPr>
        <w:spacing w:line="240" w:lineRule="auto"/>
        <w:contextualSpacing/>
      </w:pPr>
      <w:r>
        <w:t>to solidify your own thoughts about a topic!</w:t>
      </w:r>
    </w:p>
    <w:p w14:paraId="49DF80DD" w14:textId="77777777" w:rsidR="002A250B" w:rsidRDefault="002A250B" w:rsidP="00DD7EE7">
      <w:pPr>
        <w:pStyle w:val="normal0"/>
        <w:spacing w:line="240" w:lineRule="auto"/>
      </w:pPr>
    </w:p>
    <w:p w14:paraId="1E5F7E0C" w14:textId="77777777" w:rsidR="002A250B" w:rsidRDefault="00DD7EE7" w:rsidP="00DD7EE7">
      <w:pPr>
        <w:pStyle w:val="normal0"/>
        <w:spacing w:line="240" w:lineRule="auto"/>
      </w:pPr>
      <w:r>
        <w:t xml:space="preserve">Before you begin designing your presentation, you should be clear about one or more very well-defined goals </w:t>
      </w:r>
      <w:r>
        <w:t xml:space="preserve">you want to achieve by giving the presentation. For example, if you want to encourage people to use software you’ve developed, you’ll need to include slides explaining its capabilities and benefits to the community and as well as how to obtain and perhaps </w:t>
      </w:r>
      <w:r>
        <w:t>use the software. If you want people to test your theory, you should include slides suggesting how and why people might attempt this. If you want feedback on your ideas, you should further emphasize points of confusion / unresolved problems.</w:t>
      </w:r>
    </w:p>
    <w:p w14:paraId="50734B14" w14:textId="77777777" w:rsidR="002A250B" w:rsidRDefault="002A250B" w:rsidP="00DD7EE7">
      <w:pPr>
        <w:pStyle w:val="normal0"/>
        <w:spacing w:line="240" w:lineRule="auto"/>
      </w:pPr>
    </w:p>
    <w:p w14:paraId="72142B5C" w14:textId="77777777" w:rsidR="002A250B" w:rsidRDefault="00DD7EE7" w:rsidP="00DD7EE7">
      <w:pPr>
        <w:pStyle w:val="normal0"/>
        <w:spacing w:line="240" w:lineRule="auto"/>
      </w:pPr>
      <w:r>
        <w:t>Note that you</w:t>
      </w:r>
      <w:r>
        <w:t xml:space="preserve"> should not underestimate the value of giving presentations simply to establish your expertise and to promote your work. You may think that doing good research or writing a paper is enough. Unfortunately, this is usually not the case. Take the example of m</w:t>
      </w:r>
      <w:r>
        <w:t>usicians: they cannot simply record an album and sit back expecting a devoted following of fans. They must instead earn their fans by going on tour and generating excitement about their music, perhaps starting out as a small and relatively unknown “opening</w:t>
      </w:r>
      <w:r>
        <w:t xml:space="preserve"> act”; if they do a good job, the live act will encourage people to investigate the recordings. It is not much different for science; when you obtain a valuable result, you should go “on tour” and focus on disseminating it.</w:t>
      </w:r>
    </w:p>
    <w:p w14:paraId="0AD0543F" w14:textId="77777777" w:rsidR="002A250B" w:rsidRDefault="002A250B" w:rsidP="00DD7EE7">
      <w:pPr>
        <w:pStyle w:val="normal0"/>
        <w:spacing w:line="240" w:lineRule="auto"/>
      </w:pPr>
    </w:p>
    <w:p w14:paraId="753CB70C" w14:textId="77777777" w:rsidR="002A250B" w:rsidRDefault="00DD7EE7" w:rsidP="00DD7EE7">
      <w:pPr>
        <w:pStyle w:val="normal0"/>
        <w:spacing w:line="240" w:lineRule="auto"/>
      </w:pPr>
      <w:r>
        <w:t>In summary, first decide on you</w:t>
      </w:r>
      <w:r>
        <w:t>r goals for giving a presentation, then design your presentation around those goals.</w:t>
      </w:r>
    </w:p>
    <w:p w14:paraId="3547301C" w14:textId="77777777" w:rsidR="002A250B" w:rsidRDefault="00DD7EE7" w:rsidP="00DD7EE7">
      <w:pPr>
        <w:pStyle w:val="Heading2"/>
        <w:spacing w:line="240" w:lineRule="auto"/>
      </w:pPr>
      <w:bookmarkStart w:id="97" w:name="_41siopqfga6c" w:colFirst="0" w:colLast="0"/>
      <w:bookmarkEnd w:id="97"/>
      <w:r>
        <w:t>Three good presentations</w:t>
      </w:r>
    </w:p>
    <w:p w14:paraId="070D799E" w14:textId="77777777" w:rsidR="002A250B" w:rsidRDefault="00DD7EE7" w:rsidP="00DD7EE7">
      <w:pPr>
        <w:pStyle w:val="normal0"/>
        <w:spacing w:line="240" w:lineRule="auto"/>
      </w:pPr>
      <w:r>
        <w:t xml:space="preserve">There is no single good presentation style. A good presenter doesn’t have to be authoritative or have a low voice. You don’t have to change your natural personality to give a good presentation. Here are some examples of people with different personalities </w:t>
      </w:r>
      <w:r>
        <w:t>nevertheless giving effective presentations.</w:t>
      </w:r>
    </w:p>
    <w:p w14:paraId="2AFF54E7" w14:textId="77777777" w:rsidR="002A250B" w:rsidRDefault="002A250B" w:rsidP="00DD7EE7">
      <w:pPr>
        <w:pStyle w:val="normal0"/>
        <w:spacing w:line="240" w:lineRule="auto"/>
      </w:pPr>
    </w:p>
    <w:p w14:paraId="2068E5BB" w14:textId="77777777" w:rsidR="002A250B" w:rsidRDefault="00DD7EE7" w:rsidP="00DD7EE7">
      <w:pPr>
        <w:pStyle w:val="normal0"/>
        <w:numPr>
          <w:ilvl w:val="0"/>
          <w:numId w:val="43"/>
        </w:numPr>
        <w:spacing w:line="240" w:lineRule="auto"/>
        <w:contextualSpacing/>
      </w:pPr>
      <w:r>
        <w:t xml:space="preserve">Donald Sadoway (15 mins): formal, authoritative, high salesmanship yet also unconventional/creative with well-rehearsed spontaneity (e.g., use of blackboard): </w:t>
      </w:r>
      <w:r>
        <w:rPr>
          <w:b/>
          <w:i/>
        </w:rPr>
        <w:t>http://bit.ly/1WuEkeK</w:t>
      </w:r>
    </w:p>
    <w:p w14:paraId="7341F92B" w14:textId="77777777" w:rsidR="002A250B" w:rsidRDefault="00DD7EE7" w:rsidP="00DD7EE7">
      <w:pPr>
        <w:pStyle w:val="normal0"/>
        <w:numPr>
          <w:ilvl w:val="0"/>
          <w:numId w:val="43"/>
        </w:numPr>
        <w:spacing w:line="240" w:lineRule="auto"/>
        <w:contextualSpacing/>
      </w:pPr>
      <w:r>
        <w:t>Walter Alvarez (22 mins): app</w:t>
      </w:r>
      <w:r>
        <w:t xml:space="preserve">roachable, casual / unpolished yet poetic, with several tangents - yet inspiring wonder in the subject: </w:t>
      </w:r>
      <w:r>
        <w:rPr>
          <w:b/>
          <w:i/>
        </w:rPr>
        <w:t>http://bit.ly/2ov568E</w:t>
      </w:r>
    </w:p>
    <w:p w14:paraId="4500D657" w14:textId="77777777" w:rsidR="002A250B" w:rsidRDefault="00DD7EE7" w:rsidP="00DD7EE7">
      <w:pPr>
        <w:pStyle w:val="normal0"/>
        <w:numPr>
          <w:ilvl w:val="0"/>
          <w:numId w:val="43"/>
        </w:numPr>
        <w:spacing w:line="240" w:lineRule="auto"/>
      </w:pPr>
      <w:r>
        <w:t>Mick Mountz (12 mins): not necessarily a “natural speaker”, but makes a boring subject (packing boxes) fascinating through a great</w:t>
      </w:r>
      <w:r>
        <w:t xml:space="preserve"> presentation structure and slides: </w:t>
      </w:r>
      <w:r>
        <w:rPr>
          <w:b/>
          <w:i/>
        </w:rPr>
        <w:t>http://bit.ly/2oSwO1y</w:t>
      </w:r>
    </w:p>
    <w:p w14:paraId="4C2B9ADA" w14:textId="77777777" w:rsidR="002A250B" w:rsidRDefault="002A250B" w:rsidP="00DD7EE7">
      <w:pPr>
        <w:pStyle w:val="normal0"/>
        <w:spacing w:line="240" w:lineRule="auto"/>
      </w:pPr>
    </w:p>
    <w:p w14:paraId="3FE06F78" w14:textId="77777777" w:rsidR="002A250B" w:rsidRDefault="00DD7EE7" w:rsidP="00DD7EE7">
      <w:pPr>
        <w:pStyle w:val="normal0"/>
        <w:spacing w:line="240" w:lineRule="auto"/>
      </w:pPr>
      <w:r>
        <w:t>None of the talks are perfect, and thinking about why will help your own presentation skills. However, the above talks are able to get the audience interested in the problem and invites them to bri</w:t>
      </w:r>
      <w:r>
        <w:t xml:space="preserve">efly join them in their field of study. This is in contrast to talks that try to oversimplify concepts or try to sugar-coat them with fancy graphics - i.e., present problems solutions in a way that is different than the way they themselves think about it. </w:t>
      </w:r>
      <w:r>
        <w:t>This is a mistake that many other TED-style talks or cable TV documentaries about science make. These talks also include small tangents that could easily be the subject of other talks. You can learn a lot from seeking out and taking notes on good presentat</w:t>
      </w:r>
      <w:r>
        <w:t>ions.</w:t>
      </w:r>
    </w:p>
    <w:p w14:paraId="20211301" w14:textId="77777777" w:rsidR="002A250B" w:rsidRDefault="00DD7EE7" w:rsidP="00DD7EE7">
      <w:pPr>
        <w:pStyle w:val="Heading2"/>
        <w:spacing w:line="240" w:lineRule="auto"/>
      </w:pPr>
      <w:bookmarkStart w:id="98" w:name="_ggfu5ebadmbm" w:colFirst="0" w:colLast="0"/>
      <w:bookmarkEnd w:id="98"/>
      <w:r>
        <w:t>Two presentations “close to home”</w:t>
      </w:r>
    </w:p>
    <w:p w14:paraId="2FE2E0FC" w14:textId="77777777" w:rsidR="002A250B" w:rsidRDefault="00DD7EE7" w:rsidP="00DD7EE7">
      <w:pPr>
        <w:pStyle w:val="normal0"/>
        <w:spacing w:line="240" w:lineRule="auto"/>
      </w:pPr>
      <w:r>
        <w:t>Here are two of my previous presentations:</w:t>
      </w:r>
    </w:p>
    <w:p w14:paraId="2DDDF24C" w14:textId="77777777" w:rsidR="002A250B" w:rsidRDefault="00DD7EE7" w:rsidP="00DD7EE7">
      <w:pPr>
        <w:pStyle w:val="normal0"/>
        <w:numPr>
          <w:ilvl w:val="0"/>
          <w:numId w:val="8"/>
        </w:numPr>
        <w:spacing w:line="240" w:lineRule="auto"/>
        <w:contextualSpacing/>
      </w:pPr>
      <w:r>
        <w:t>Alvarez symposium (2011, immediately following my PhD) - this was a general audience (non materials scientists) and the purpose was to honor the late physicist Luis Alvarez.</w:t>
      </w:r>
      <w:r>
        <w:t xml:space="preserve"> I’m clearly a bit nervous but have pretty good slides to lean on. This is also the first time a talk of mine was recorded and I learned a lot by watching it.  </w:t>
      </w:r>
      <w:r>
        <w:rPr>
          <w:b/>
          <w:i/>
        </w:rPr>
        <w:t>http://bit.ly/2pWKiuW</w:t>
      </w:r>
    </w:p>
    <w:p w14:paraId="36A523C7" w14:textId="77777777" w:rsidR="002A250B" w:rsidRDefault="00DD7EE7" w:rsidP="00DD7EE7">
      <w:pPr>
        <w:pStyle w:val="normal0"/>
        <w:numPr>
          <w:ilvl w:val="0"/>
          <w:numId w:val="8"/>
        </w:numPr>
        <w:spacing w:line="240" w:lineRule="auto"/>
        <w:contextualSpacing/>
      </w:pPr>
      <w:r>
        <w:t>University of Wisconsin summer school (2014, ~3 years past my PhD)-  the a</w:t>
      </w:r>
      <w:r>
        <w:t xml:space="preserve">udience were all materials scientists interested in learning modeling techniques. By now I am more comfortable in giving a talk and have corrected some of the errors of the previous talk.  </w:t>
      </w:r>
      <w:r>
        <w:rPr>
          <w:b/>
          <w:i/>
        </w:rPr>
        <w:t>http://bit.ly/2pEflZm</w:t>
      </w:r>
    </w:p>
    <w:p w14:paraId="785A5EC8" w14:textId="77777777" w:rsidR="002A250B" w:rsidRDefault="00DD7EE7" w:rsidP="00DD7EE7">
      <w:pPr>
        <w:pStyle w:val="Heading2"/>
        <w:spacing w:line="240" w:lineRule="auto"/>
      </w:pPr>
      <w:bookmarkStart w:id="99" w:name="_mx4rrs85gw4z" w:colFirst="0" w:colLast="0"/>
      <w:bookmarkEnd w:id="99"/>
      <w:r>
        <w:t>Presentation checklist</w:t>
      </w:r>
    </w:p>
    <w:p w14:paraId="3DF32886" w14:textId="77777777" w:rsidR="002A250B" w:rsidRDefault="00DD7EE7" w:rsidP="00DD7EE7">
      <w:pPr>
        <w:pStyle w:val="normal0"/>
        <w:spacing w:line="240" w:lineRule="auto"/>
      </w:pPr>
      <w:r>
        <w:t>Here is a checklist yo</w:t>
      </w:r>
      <w:r>
        <w:t>u can use to improve and verify various aspects of your presentation.</w:t>
      </w:r>
    </w:p>
    <w:p w14:paraId="34667EE9" w14:textId="77777777" w:rsidR="002A250B" w:rsidRDefault="002A250B" w:rsidP="00DD7EE7">
      <w:pPr>
        <w:pStyle w:val="normal0"/>
        <w:spacing w:line="240" w:lineRule="auto"/>
      </w:pPr>
    </w:p>
    <w:p w14:paraId="5B1F8F81" w14:textId="77777777" w:rsidR="002A250B" w:rsidRDefault="00DD7EE7" w:rsidP="00DD7EE7">
      <w:pPr>
        <w:pStyle w:val="normal0"/>
        <w:spacing w:line="240" w:lineRule="auto"/>
        <w:rPr>
          <w:i/>
          <w:u w:val="single"/>
        </w:rPr>
      </w:pPr>
      <w:r>
        <w:rPr>
          <w:i/>
          <w:u w:val="single"/>
        </w:rPr>
        <w:t>Easy things to do:</w:t>
      </w:r>
    </w:p>
    <w:p w14:paraId="64D1200D" w14:textId="77777777" w:rsidR="002A250B" w:rsidRDefault="00DD7EE7" w:rsidP="00DD7EE7">
      <w:pPr>
        <w:pStyle w:val="normal0"/>
        <w:numPr>
          <w:ilvl w:val="0"/>
          <w:numId w:val="56"/>
        </w:numPr>
        <w:spacing w:line="240" w:lineRule="auto"/>
        <w:contextualSpacing/>
      </w:pPr>
      <w:r>
        <w:rPr>
          <w:b/>
        </w:rPr>
        <w:t>Number your slides.</w:t>
      </w:r>
      <w:r>
        <w:t xml:space="preserve"> Numbered slides make it easy to refer to specific slides during the Q&amp;A or feedback period.</w:t>
      </w:r>
    </w:p>
    <w:p w14:paraId="45C78AE8" w14:textId="77777777" w:rsidR="002A250B" w:rsidRDefault="00DD7EE7" w:rsidP="00DD7EE7">
      <w:pPr>
        <w:pStyle w:val="normal0"/>
        <w:numPr>
          <w:ilvl w:val="0"/>
          <w:numId w:val="56"/>
        </w:numPr>
        <w:spacing w:line="240" w:lineRule="auto"/>
        <w:contextualSpacing/>
      </w:pPr>
      <w:r>
        <w:rPr>
          <w:b/>
        </w:rPr>
        <w:t>Confirm all font sizes are large enough so that even people in the back of the room can read them.</w:t>
      </w:r>
      <w:r>
        <w:t xml:space="preserve"> One good way to do this is to make the fonts way too big, then reduce the size until manageable (rather than starting too small and increasing from there, wh</w:t>
      </w:r>
      <w:r>
        <w:t>ich in 90% cases leads to fonts that are still too small).</w:t>
      </w:r>
    </w:p>
    <w:p w14:paraId="1328CD9C" w14:textId="77777777" w:rsidR="002A250B" w:rsidRDefault="00DD7EE7" w:rsidP="00DD7EE7">
      <w:pPr>
        <w:pStyle w:val="normal0"/>
        <w:numPr>
          <w:ilvl w:val="0"/>
          <w:numId w:val="56"/>
        </w:numPr>
        <w:spacing w:line="240" w:lineRule="auto"/>
      </w:pPr>
      <w:r>
        <w:rPr>
          <w:b/>
        </w:rPr>
        <w:t>Write slide headings as snippets that contain useful information.</w:t>
      </w:r>
      <w:r>
        <w:t xml:space="preserve"> A bad heading would be “</w:t>
      </w:r>
      <w:r>
        <w:rPr>
          <w:i/>
        </w:rPr>
        <w:t>Effect of +U parameter</w:t>
      </w:r>
      <w:r>
        <w:t>”.  A good heading would be “</w:t>
      </w:r>
      <w:r>
        <w:rPr>
          <w:i/>
        </w:rPr>
        <w:t>Band gap and VBM d-character increase with +U parameter</w:t>
      </w:r>
      <w:r>
        <w:t>”</w:t>
      </w:r>
      <w:r>
        <w:t>. There is a style of slide called “evidence-assertion” that is generally very effective and should be used often.</w:t>
      </w:r>
    </w:p>
    <w:p w14:paraId="1F649FA8" w14:textId="77777777" w:rsidR="002A250B" w:rsidRDefault="00DD7EE7" w:rsidP="00DD7EE7">
      <w:pPr>
        <w:pStyle w:val="normal0"/>
        <w:numPr>
          <w:ilvl w:val="0"/>
          <w:numId w:val="56"/>
        </w:numPr>
        <w:spacing w:line="240" w:lineRule="auto"/>
      </w:pPr>
      <w:r>
        <w:rPr>
          <w:b/>
        </w:rPr>
        <w:t>Sharpen your images.</w:t>
      </w:r>
      <w:r>
        <w:t xml:space="preserve"> Rescaling images in Powerpoint tends to make them appear soft, and projectors can also be less sharp than your display. </w:t>
      </w:r>
      <w:r>
        <w:t>Use “Format Picture-&gt;Corrections-&gt;Sharpen” to sharpen all your images and make them clearer for display.</w:t>
      </w:r>
    </w:p>
    <w:p w14:paraId="724DBC88" w14:textId="77777777" w:rsidR="002A250B" w:rsidRDefault="00DD7EE7" w:rsidP="00DD7EE7">
      <w:pPr>
        <w:pStyle w:val="normal0"/>
        <w:spacing w:line="240" w:lineRule="auto"/>
        <w:rPr>
          <w:i/>
          <w:u w:val="single"/>
        </w:rPr>
      </w:pPr>
      <w:r>
        <w:br/>
      </w:r>
      <w:r>
        <w:rPr>
          <w:i/>
          <w:u w:val="single"/>
        </w:rPr>
        <w:t>Intermediate things to do:</w:t>
      </w:r>
    </w:p>
    <w:p w14:paraId="2B4698B5" w14:textId="77777777" w:rsidR="002A250B" w:rsidRDefault="00DD7EE7" w:rsidP="00DD7EE7">
      <w:pPr>
        <w:pStyle w:val="normal0"/>
        <w:numPr>
          <w:ilvl w:val="0"/>
          <w:numId w:val="56"/>
        </w:numPr>
        <w:spacing w:line="240" w:lineRule="auto"/>
        <w:contextualSpacing/>
      </w:pPr>
      <w:r>
        <w:rPr>
          <w:b/>
        </w:rPr>
        <w:t>Minimize the use of written text.</w:t>
      </w:r>
      <w:r>
        <w:t xml:space="preserve"> Research demonstrates that your audience cannot read text on your slide and process what </w:t>
      </w:r>
      <w:r>
        <w:t>you are saying at the same time. Every second they are reading, they are not listening to you. In contrast, audiences have no trouble simultaneously listening and processing visual information (diagrams, images, etc.). Design your slides to account for thi</w:t>
      </w:r>
      <w:r>
        <w:t>s quirk.</w:t>
      </w:r>
    </w:p>
    <w:p w14:paraId="4E5D0F6D" w14:textId="77777777" w:rsidR="002A250B" w:rsidRDefault="00DD7EE7" w:rsidP="00DD7EE7">
      <w:pPr>
        <w:pStyle w:val="normal0"/>
        <w:numPr>
          <w:ilvl w:val="0"/>
          <w:numId w:val="56"/>
        </w:numPr>
        <w:spacing w:line="240" w:lineRule="auto"/>
        <w:contextualSpacing/>
      </w:pPr>
      <w:r>
        <w:rPr>
          <w:b/>
        </w:rPr>
        <w:t>Convey information through multiple “channels”.</w:t>
      </w:r>
      <w:r>
        <w:t xml:space="preserve"> Ensure that critical information is not only contained in your speech/delivery but also through a visual channel (images or short text phrases / conclusions). People may not be able to hear you or mi</w:t>
      </w:r>
      <w:r>
        <w:t>ght be distracted by their own thoughts for many moments in your presentation. Or, they might not understand a visual diagram and be helped by reiterating the point a different way through your dialogue. Having multiple channels maximizes the chance that t</w:t>
      </w:r>
      <w:r>
        <w:t>hey will receive the signal of your talk even when there is external “noise”. More advanced presenters will use body language or position as another “channel” through which to convey information.</w:t>
      </w:r>
    </w:p>
    <w:p w14:paraId="6325A0DD" w14:textId="77777777" w:rsidR="002A250B" w:rsidRDefault="00DD7EE7" w:rsidP="00DD7EE7">
      <w:pPr>
        <w:pStyle w:val="normal0"/>
        <w:numPr>
          <w:ilvl w:val="0"/>
          <w:numId w:val="56"/>
        </w:numPr>
        <w:spacing w:line="240" w:lineRule="auto"/>
        <w:contextualSpacing/>
      </w:pPr>
      <w:r>
        <w:rPr>
          <w:b/>
        </w:rPr>
        <w:t xml:space="preserve">Rehearse your talk for “flow”, “momentum”, and “energy” and </w:t>
      </w:r>
      <w:r>
        <w:rPr>
          <w:b/>
        </w:rPr>
        <w:t xml:space="preserve">cut slides that disrupt flow. </w:t>
      </w:r>
      <w:r>
        <w:t>Rehearse your talk, paying attention to the slides/sections in the talk where you are (i) struggling to explain a slide, (ii) where your energy / enthusiasm level drops, or (iii) the momentum of the talk seems to be slowing do</w:t>
      </w:r>
      <w:r>
        <w:t xml:space="preserve">wn. One symptom of such struggling is talking quickly in order to explain everything on the slide. 90% of the time, I find that </w:t>
      </w:r>
      <w:r>
        <w:rPr>
          <w:i/>
        </w:rPr>
        <w:t>removing</w:t>
      </w:r>
      <w:r>
        <w:t xml:space="preserve"> such slides from the talk (i.e., moving it to an Appendix/supporting slides) is the best course of action - even if I i</w:t>
      </w:r>
      <w:r>
        <w:t>nitially think that slide is important. Rehearsing the section again usually reveals you can maintain the energy and flow of your talk much better without the obstruction of having to explain that slide, and you can explain away the missing concept in a se</w:t>
      </w:r>
      <w:r>
        <w:t>ntence or two while retaining the momentum of the previous slides. If it turns out the slide was in fact critical, then perhaps re-design the difficult slide as multiple slides to more gradually set up the concept.</w:t>
      </w:r>
    </w:p>
    <w:p w14:paraId="35991713" w14:textId="77777777" w:rsidR="002A250B" w:rsidRDefault="00DD7EE7" w:rsidP="00DD7EE7">
      <w:pPr>
        <w:pStyle w:val="normal0"/>
        <w:numPr>
          <w:ilvl w:val="0"/>
          <w:numId w:val="56"/>
        </w:numPr>
        <w:spacing w:line="240" w:lineRule="auto"/>
        <w:contextualSpacing/>
      </w:pPr>
      <w:r>
        <w:rPr>
          <w:b/>
        </w:rPr>
        <w:t>Memorize the order of your slides; use “S</w:t>
      </w:r>
      <w:r>
        <w:rPr>
          <w:b/>
        </w:rPr>
        <w:t xml:space="preserve">lide sorter view” to help. </w:t>
      </w:r>
      <w:r>
        <w:t>During every point in delivering your presentation, you should be able to picture what the next slide in the presentation is. If you can do this, you are more likely to speak in a way that naturally connects between slides rather</w:t>
      </w:r>
      <w:r>
        <w:t xml:space="preserve"> than abruptly stops/starts between slides. Some presenters use “presenter view” in Powerpoint during their talk to help with this, but I would say that depending on this feature is less likely to lead to smooth explanations than memorization. To mentally </w:t>
      </w:r>
      <w:r>
        <w:t>remember the order of slides, I stare at the slide deck in “Slide Sorter” view. The “Slide Sorter” view can usually show me most or all of the presentation at once since each slide is a small thumbnail, and I can easily see the visual overview of essential</w:t>
      </w:r>
      <w:r>
        <w:t>ly the entire presentation. Thus, I can remember the visual arrangement of slides by studying the Slide Sorter view and can roughly flip through the presentation in my head.</w:t>
      </w:r>
    </w:p>
    <w:p w14:paraId="4D17171B" w14:textId="77777777" w:rsidR="002A250B" w:rsidRDefault="002A250B" w:rsidP="00DD7EE7">
      <w:pPr>
        <w:pStyle w:val="normal0"/>
        <w:spacing w:line="240" w:lineRule="auto"/>
      </w:pPr>
    </w:p>
    <w:p w14:paraId="09DE5388" w14:textId="77777777" w:rsidR="002A250B" w:rsidRDefault="00DD7EE7" w:rsidP="00DD7EE7">
      <w:pPr>
        <w:pStyle w:val="normal0"/>
        <w:spacing w:line="240" w:lineRule="auto"/>
        <w:rPr>
          <w:i/>
          <w:u w:val="single"/>
        </w:rPr>
      </w:pPr>
      <w:r>
        <w:rPr>
          <w:i/>
          <w:u w:val="single"/>
        </w:rPr>
        <w:t>Advanced things to do:</w:t>
      </w:r>
    </w:p>
    <w:p w14:paraId="31375163" w14:textId="77777777" w:rsidR="002A250B" w:rsidRDefault="00DD7EE7" w:rsidP="00DD7EE7">
      <w:pPr>
        <w:pStyle w:val="normal0"/>
        <w:numPr>
          <w:ilvl w:val="0"/>
          <w:numId w:val="56"/>
        </w:numPr>
        <w:spacing w:line="240" w:lineRule="auto"/>
        <w:contextualSpacing/>
      </w:pPr>
      <w:r>
        <w:rPr>
          <w:b/>
        </w:rPr>
        <w:t xml:space="preserve">Video record yourself rehearsing the talk and watch yourself. </w:t>
      </w:r>
      <w:r>
        <w:t>Although you may find this uncomfortable or strange, you will learn much about your presentation style and areas to work on. Often, Anubhav will do this during your practice talk with him.</w:t>
      </w:r>
    </w:p>
    <w:p w14:paraId="323A19A8" w14:textId="77777777" w:rsidR="002A250B" w:rsidRDefault="00DD7EE7" w:rsidP="00DD7EE7">
      <w:pPr>
        <w:pStyle w:val="normal0"/>
        <w:numPr>
          <w:ilvl w:val="0"/>
          <w:numId w:val="56"/>
        </w:numPr>
        <w:spacing w:line="240" w:lineRule="auto"/>
        <w:contextualSpacing/>
      </w:pPr>
      <w:r>
        <w:rPr>
          <w:b/>
        </w:rPr>
        <w:t>Conne</w:t>
      </w:r>
      <w:r>
        <w:rPr>
          <w:b/>
        </w:rPr>
        <w:t xml:space="preserve">ct your talk with the other talks in the session. </w:t>
      </w:r>
      <w:r>
        <w:t>You should modify your pre-rehearsed presentation based on the other talks in the session. You can move quickly through topics or introduction that have been covered a few times before and you can highlight</w:t>
      </w:r>
      <w:r>
        <w:t xml:space="preserve"> how the other talks connect with your work.</w:t>
      </w:r>
    </w:p>
    <w:p w14:paraId="79F721F0" w14:textId="77777777" w:rsidR="002A250B" w:rsidRDefault="00DD7EE7" w:rsidP="00DD7EE7">
      <w:pPr>
        <w:pStyle w:val="normal0"/>
        <w:numPr>
          <w:ilvl w:val="0"/>
          <w:numId w:val="56"/>
        </w:numPr>
        <w:spacing w:line="240" w:lineRule="auto"/>
        <w:contextualSpacing/>
        <w:rPr>
          <w:b/>
        </w:rPr>
      </w:pPr>
      <w:r>
        <w:rPr>
          <w:b/>
        </w:rPr>
        <w:t>Use an app like “Color Oracle” to see what key figures in your slides look like to color blind audience members.</w:t>
      </w:r>
      <w:r>
        <w:t xml:space="preserve"> About 8% of the males in your audience likely have deuteranopia and having figures that account fo</w:t>
      </w:r>
      <w:r>
        <w:t xml:space="preserve">r this can be useful. There are color palettes for color blindness that one can find online, e.g., </w:t>
      </w:r>
      <w:r>
        <w:rPr>
          <w:b/>
          <w:i/>
        </w:rPr>
        <w:t>http://colorbrewer2.org</w:t>
      </w:r>
      <w:r>
        <w:t>. You likely won’t want to do this for all your slides, but might be worth it for showing key results.</w:t>
      </w:r>
    </w:p>
    <w:p w14:paraId="18DDE136" w14:textId="77777777" w:rsidR="002A250B" w:rsidRDefault="00DD7EE7" w:rsidP="00DD7EE7">
      <w:pPr>
        <w:pStyle w:val="normal0"/>
        <w:numPr>
          <w:ilvl w:val="0"/>
          <w:numId w:val="56"/>
        </w:numPr>
        <w:spacing w:line="240" w:lineRule="auto"/>
        <w:contextualSpacing/>
      </w:pPr>
      <w:r>
        <w:rPr>
          <w:b/>
        </w:rPr>
        <w:t>Use an app like “Orai” to impro</w:t>
      </w:r>
      <w:r>
        <w:rPr>
          <w:b/>
        </w:rPr>
        <w:t>ve your vocal delivery.</w:t>
      </w:r>
      <w:r>
        <w:t xml:space="preserve"> Orai will have you read sample text and analyze your speech for clarity, pacing, and emotion.</w:t>
      </w:r>
    </w:p>
    <w:p w14:paraId="1315932F" w14:textId="77777777" w:rsidR="002A250B" w:rsidRDefault="002A250B" w:rsidP="00DD7EE7">
      <w:pPr>
        <w:pStyle w:val="normal0"/>
        <w:spacing w:line="240" w:lineRule="auto"/>
      </w:pPr>
    </w:p>
    <w:p w14:paraId="3DBC3F40" w14:textId="77777777" w:rsidR="002A250B" w:rsidRDefault="00DD7EE7" w:rsidP="00DD7EE7">
      <w:pPr>
        <w:pStyle w:val="Heading2"/>
        <w:spacing w:line="240" w:lineRule="auto"/>
      </w:pPr>
      <w:bookmarkStart w:id="100" w:name="_eb15it4q71zn" w:colFirst="0" w:colLast="0"/>
      <w:bookmarkEnd w:id="100"/>
      <w:r>
        <w:t>Miscellaneous advice</w:t>
      </w:r>
    </w:p>
    <w:p w14:paraId="79D35788" w14:textId="77777777" w:rsidR="002A250B" w:rsidRDefault="00DD7EE7" w:rsidP="00DD7EE7">
      <w:pPr>
        <w:pStyle w:val="normal0"/>
        <w:numPr>
          <w:ilvl w:val="0"/>
          <w:numId w:val="25"/>
        </w:numPr>
        <w:spacing w:line="240" w:lineRule="auto"/>
        <w:contextualSpacing/>
      </w:pPr>
      <w:r>
        <w:t>Make sure you clearly “sell the problem” before presenting your work and your solution. In many good talks, the prob</w:t>
      </w:r>
      <w:r>
        <w:t>lem is described in a way that the audience feels (i) that the problem is important and (ii) that they understand the problem well enough to start brainstorming their own solutions before you present your solution (something like a mystery novel). Note tha</w:t>
      </w:r>
      <w:r>
        <w:t>t this is different than a paper/written document that simply tries to convey information efficiently. In a presentation, it is useful to have some drama and create some audience engagement.</w:t>
      </w:r>
    </w:p>
    <w:p w14:paraId="3BD20214" w14:textId="77777777" w:rsidR="002A250B" w:rsidRDefault="00DD7EE7" w:rsidP="00DD7EE7">
      <w:pPr>
        <w:pStyle w:val="normal0"/>
        <w:numPr>
          <w:ilvl w:val="0"/>
          <w:numId w:val="25"/>
        </w:numPr>
        <w:spacing w:line="240" w:lineRule="auto"/>
        <w:contextualSpacing/>
      </w:pPr>
      <w:r>
        <w:t>Some techniques to help give better presentations are:</w:t>
      </w:r>
    </w:p>
    <w:p w14:paraId="02A694E8" w14:textId="77777777" w:rsidR="002A250B" w:rsidRDefault="00DD7EE7" w:rsidP="00DD7EE7">
      <w:pPr>
        <w:pStyle w:val="normal0"/>
        <w:numPr>
          <w:ilvl w:val="1"/>
          <w:numId w:val="25"/>
        </w:numPr>
        <w:spacing w:line="240" w:lineRule="auto"/>
        <w:contextualSpacing/>
      </w:pPr>
      <w:r>
        <w:t>add compar</w:t>
      </w:r>
      <w:r>
        <w:t>ison points (e.g., 1 kilogram of this material can store enough energy to power a light bulb for 10 hours; or, the amount of computer time involved, if done on your laptop, would take 50 years)</w:t>
      </w:r>
    </w:p>
    <w:p w14:paraId="4BAB4160" w14:textId="77777777" w:rsidR="002A250B" w:rsidRDefault="00DD7EE7" w:rsidP="00DD7EE7">
      <w:pPr>
        <w:pStyle w:val="normal0"/>
        <w:numPr>
          <w:ilvl w:val="1"/>
          <w:numId w:val="25"/>
        </w:numPr>
        <w:spacing w:line="240" w:lineRule="auto"/>
        <w:contextualSpacing/>
      </w:pPr>
      <w:r>
        <w:t>use analogies, particularly when presenting to a non-specialis</w:t>
      </w:r>
      <w:r>
        <w:t>t audience (i.e., the material soaks up lithium ions like a sponge)</w:t>
      </w:r>
    </w:p>
    <w:p w14:paraId="03F7E975" w14:textId="77777777" w:rsidR="002A250B" w:rsidRDefault="002A250B" w:rsidP="00DD7EE7">
      <w:pPr>
        <w:pStyle w:val="Heading1"/>
        <w:pBdr>
          <w:top w:val="nil"/>
          <w:left w:val="nil"/>
          <w:bottom w:val="nil"/>
          <w:right w:val="nil"/>
          <w:between w:val="nil"/>
        </w:pBdr>
        <w:spacing w:line="240" w:lineRule="auto"/>
      </w:pPr>
      <w:bookmarkStart w:id="101" w:name="_3txyt1hursye" w:colFirst="0" w:colLast="0"/>
      <w:bookmarkEnd w:id="101"/>
    </w:p>
    <w:p w14:paraId="58C3CEFF" w14:textId="77777777" w:rsidR="002A250B" w:rsidRDefault="00DD7EE7" w:rsidP="00DD7EE7">
      <w:pPr>
        <w:pStyle w:val="Heading1"/>
        <w:spacing w:line="240" w:lineRule="auto"/>
      </w:pPr>
      <w:bookmarkStart w:id="102" w:name="_amq5dxggbq5c" w:colFirst="0" w:colLast="0"/>
      <w:bookmarkEnd w:id="102"/>
      <w:r>
        <w:t>Appendix H: Writing effective papers</w:t>
      </w:r>
    </w:p>
    <w:p w14:paraId="6AE8EDE4" w14:textId="77777777" w:rsidR="002A250B" w:rsidRDefault="002A250B" w:rsidP="00DD7EE7">
      <w:pPr>
        <w:pStyle w:val="normal0"/>
        <w:spacing w:line="240" w:lineRule="auto"/>
      </w:pPr>
    </w:p>
    <w:p w14:paraId="04FB3B31" w14:textId="77777777" w:rsidR="002A250B" w:rsidRDefault="00DD7EE7" w:rsidP="00DD7EE7">
      <w:pPr>
        <w:pStyle w:val="normal0"/>
        <w:spacing w:line="240" w:lineRule="auto"/>
      </w:pPr>
      <w:r>
        <w:t>Here are some miscellaneous tips for writing papers.</w:t>
      </w:r>
    </w:p>
    <w:p w14:paraId="351A87EA" w14:textId="77777777" w:rsidR="002A250B" w:rsidRDefault="00DD7EE7" w:rsidP="00DD7EE7">
      <w:pPr>
        <w:pStyle w:val="Heading2"/>
        <w:spacing w:line="240" w:lineRule="auto"/>
      </w:pPr>
      <w:bookmarkStart w:id="103" w:name="_vbtcbn5f0qmr" w:colFirst="0" w:colLast="0"/>
      <w:bookmarkEnd w:id="103"/>
      <w:r>
        <w:t>Writing style</w:t>
      </w:r>
    </w:p>
    <w:p w14:paraId="55DCEFED" w14:textId="77777777" w:rsidR="002A250B" w:rsidRDefault="00DD7EE7" w:rsidP="00DD7EE7">
      <w:pPr>
        <w:pStyle w:val="Heading3"/>
        <w:spacing w:line="240" w:lineRule="auto"/>
      </w:pPr>
      <w:bookmarkStart w:id="104" w:name="_7feyhxz1hskt" w:colFirst="0" w:colLast="0"/>
      <w:bookmarkEnd w:id="104"/>
      <w:r>
        <w:t>Active vs. passive voice</w:t>
      </w:r>
    </w:p>
    <w:p w14:paraId="17ED41B9" w14:textId="77777777" w:rsidR="002A250B" w:rsidRDefault="00DD7EE7" w:rsidP="00DD7EE7">
      <w:pPr>
        <w:pStyle w:val="normal0"/>
        <w:spacing w:line="240" w:lineRule="auto"/>
      </w:pPr>
      <w:r>
        <w:t>This is one of the unending arguments about writing style</w:t>
      </w:r>
      <w:r>
        <w:t xml:space="preserve"> for scientific papers (active: “We conducted a DFT study...” vs. passive: “A DFT study was conducted ...”). In general, I prefer the active voice about 80% of the time, with the exception of the Methods section for which I typically use passive voice. Thi</w:t>
      </w:r>
      <w:r>
        <w:t xml:space="preserve">s is in-line with most modern recommendations from multiple sources, although one can certainly find disagreements. Note that journals like Nature state that they </w:t>
      </w:r>
      <w:r>
        <w:rPr>
          <w:i/>
        </w:rPr>
        <w:t>always</w:t>
      </w:r>
      <w:r>
        <w:t xml:space="preserve"> prefer the active voice.</w:t>
      </w:r>
    </w:p>
    <w:p w14:paraId="03FF1BE5" w14:textId="77777777" w:rsidR="002A250B" w:rsidRDefault="00DD7EE7" w:rsidP="00DD7EE7">
      <w:pPr>
        <w:pStyle w:val="Heading3"/>
        <w:spacing w:line="240" w:lineRule="auto"/>
      </w:pPr>
      <w:bookmarkStart w:id="105" w:name="_6qo677czwwjm" w:colFirst="0" w:colLast="0"/>
      <w:bookmarkEnd w:id="105"/>
      <w:r>
        <w:t>Science is quantitative - give numbers</w:t>
      </w:r>
    </w:p>
    <w:p w14:paraId="6CDDD0D1" w14:textId="77777777" w:rsidR="002A250B" w:rsidRDefault="00DD7EE7" w:rsidP="00DD7EE7">
      <w:pPr>
        <w:pStyle w:val="normal0"/>
        <w:spacing w:line="240" w:lineRule="auto"/>
      </w:pPr>
      <w:r>
        <w:t>Always provide numbers</w:t>
      </w:r>
      <w:r>
        <w:t>, not just text.</w:t>
      </w:r>
    </w:p>
    <w:p w14:paraId="14A0DDB6" w14:textId="77777777" w:rsidR="002A250B" w:rsidRDefault="002A250B" w:rsidP="00DD7EE7">
      <w:pPr>
        <w:pStyle w:val="normal0"/>
        <w:spacing w:line="240" w:lineRule="auto"/>
      </w:pPr>
    </w:p>
    <w:p w14:paraId="7A664549" w14:textId="77777777" w:rsidR="002A250B" w:rsidRDefault="00DD7EE7" w:rsidP="00DD7EE7">
      <w:pPr>
        <w:pStyle w:val="normal0"/>
        <w:spacing w:line="240" w:lineRule="auto"/>
      </w:pPr>
      <w:r>
        <w:rPr>
          <w:i/>
        </w:rPr>
        <w:t>Bad:</w:t>
      </w:r>
      <w:r>
        <w:t xml:space="preserve"> “The computations and experiments agree very well.”</w:t>
      </w:r>
    </w:p>
    <w:p w14:paraId="407D0E3C" w14:textId="77777777" w:rsidR="002A250B" w:rsidRDefault="00DD7EE7" w:rsidP="00DD7EE7">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1897F26F" w14:textId="77777777" w:rsidR="002A250B" w:rsidRDefault="002A250B" w:rsidP="00DD7EE7">
      <w:pPr>
        <w:pStyle w:val="normal0"/>
        <w:spacing w:line="240" w:lineRule="auto"/>
      </w:pPr>
    </w:p>
    <w:p w14:paraId="183C4F9D" w14:textId="77777777" w:rsidR="002A250B" w:rsidRDefault="00DD7EE7" w:rsidP="00DD7EE7">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5CC6F1DB" w14:textId="77777777" w:rsidR="002A250B" w:rsidRDefault="00DD7EE7" w:rsidP="00DD7EE7">
      <w:pPr>
        <w:pStyle w:val="normal0"/>
        <w:spacing w:line="240" w:lineRule="auto"/>
      </w:pPr>
      <w:r>
        <w:rPr>
          <w:i/>
        </w:rPr>
        <w:t>Good:</w:t>
      </w:r>
      <w:r>
        <w:t xml:space="preserve"> “The Seebeck coefficient for layered chalcogenides was previously found to be very high </w:t>
      </w:r>
      <w:r>
        <w:t>(in the range of 300-400 microvolts/K),[3-5] making these systems interesting for thermoelectric applications.”</w:t>
      </w:r>
    </w:p>
    <w:p w14:paraId="573944C2" w14:textId="77777777" w:rsidR="002A250B" w:rsidRDefault="002A250B" w:rsidP="00DD7EE7">
      <w:pPr>
        <w:pStyle w:val="normal0"/>
        <w:spacing w:line="240" w:lineRule="auto"/>
      </w:pPr>
    </w:p>
    <w:p w14:paraId="4B0FBD63" w14:textId="77777777" w:rsidR="002A250B" w:rsidRDefault="00DD7EE7" w:rsidP="00DD7EE7">
      <w:pPr>
        <w:pStyle w:val="normal0"/>
        <w:spacing w:line="240" w:lineRule="auto"/>
      </w:pPr>
      <w:r>
        <w:t>In particular, the abstract of the manuscript should contain all Very Important Numbers (number of materials investigated, major result numbers</w:t>
      </w:r>
      <w:r>
        <w:t>, number of good compositions found, etc.)</w:t>
      </w:r>
    </w:p>
    <w:p w14:paraId="35E162EC" w14:textId="77777777" w:rsidR="002A250B" w:rsidRDefault="00DD7EE7" w:rsidP="00DD7EE7">
      <w:pPr>
        <w:pStyle w:val="Heading3"/>
        <w:spacing w:line="240" w:lineRule="auto"/>
      </w:pPr>
      <w:bookmarkStart w:id="106" w:name="_s9thuac8i3jp" w:colFirst="0" w:colLast="0"/>
      <w:bookmarkEnd w:id="106"/>
      <w:r>
        <w:t>Use specific verbs</w:t>
      </w:r>
    </w:p>
    <w:p w14:paraId="229CB70D" w14:textId="77777777" w:rsidR="002A250B" w:rsidRDefault="00DD7EE7" w:rsidP="00DD7EE7">
      <w:pPr>
        <w:pStyle w:val="normal0"/>
        <w:spacing w:line="240" w:lineRule="auto"/>
      </w:pPr>
      <w:r>
        <w:t xml:space="preserve">One of the ways to tighten and polish a manuscript is to use more specific verbs, which can help your manuscript be more precise and illustrative. </w:t>
      </w:r>
    </w:p>
    <w:p w14:paraId="712733DA" w14:textId="77777777" w:rsidR="002A250B" w:rsidRDefault="002A250B" w:rsidP="00DD7EE7">
      <w:pPr>
        <w:pStyle w:val="normal0"/>
        <w:spacing w:line="240" w:lineRule="auto"/>
      </w:pPr>
    </w:p>
    <w:p w14:paraId="07FD3300" w14:textId="77777777" w:rsidR="002A250B" w:rsidRDefault="00DD7EE7" w:rsidP="00DD7EE7">
      <w:pPr>
        <w:pStyle w:val="normal0"/>
        <w:spacing w:line="240" w:lineRule="auto"/>
      </w:pPr>
      <w:r>
        <w:t xml:space="preserve">For example, instead of “We </w:t>
      </w:r>
      <w:r>
        <w:rPr>
          <w:i/>
        </w:rPr>
        <w:t>study</w:t>
      </w:r>
      <w:r>
        <w:t>”, try one o</w:t>
      </w:r>
      <w:r>
        <w:t xml:space="preserve">f the following: </w:t>
      </w:r>
    </w:p>
    <w:p w14:paraId="179A43C5" w14:textId="77777777" w:rsidR="002A250B" w:rsidRDefault="00DD7EE7" w:rsidP="00DD7EE7">
      <w:pPr>
        <w:pStyle w:val="normal0"/>
        <w:numPr>
          <w:ilvl w:val="0"/>
          <w:numId w:val="34"/>
        </w:numPr>
        <w:spacing w:line="240" w:lineRule="auto"/>
        <w:contextualSpacing/>
      </w:pPr>
      <w:r>
        <w:t>apply, assess, calculate, compare, compute, derive, design, determine, develop, evaluate, explore, implement, investigate, measure, model</w:t>
      </w:r>
    </w:p>
    <w:p w14:paraId="14269BF5" w14:textId="77777777" w:rsidR="002A250B" w:rsidRDefault="002A250B" w:rsidP="00DD7EE7">
      <w:pPr>
        <w:pStyle w:val="normal0"/>
        <w:spacing w:line="240" w:lineRule="auto"/>
      </w:pPr>
    </w:p>
    <w:p w14:paraId="2839D31B" w14:textId="77777777" w:rsidR="002A250B" w:rsidRDefault="00DD7EE7" w:rsidP="00DD7EE7">
      <w:pPr>
        <w:pStyle w:val="normal0"/>
        <w:spacing w:line="240" w:lineRule="auto"/>
      </w:pPr>
      <w:r>
        <w:t xml:space="preserve">Instead of “Figure 1 </w:t>
      </w:r>
      <w:r>
        <w:rPr>
          <w:i/>
        </w:rPr>
        <w:t>shows</w:t>
      </w:r>
      <w:r>
        <w:t>”, try one of the following:</w:t>
      </w:r>
    </w:p>
    <w:p w14:paraId="4D648920" w14:textId="77777777" w:rsidR="002A250B" w:rsidRDefault="00DD7EE7" w:rsidP="00DD7EE7">
      <w:pPr>
        <w:pStyle w:val="normal0"/>
        <w:numPr>
          <w:ilvl w:val="0"/>
          <w:numId w:val="34"/>
        </w:numPr>
        <w:spacing w:line="240" w:lineRule="auto"/>
        <w:contextualSpacing/>
      </w:pPr>
      <w:r>
        <w:t>plots, illustrates, presents, exhibits, demo</w:t>
      </w:r>
      <w:r>
        <w:t>nstrates, indicates, reveals, depicts</w:t>
      </w:r>
    </w:p>
    <w:p w14:paraId="24ED740F" w14:textId="77777777" w:rsidR="002A250B" w:rsidRDefault="002A250B" w:rsidP="00DD7EE7">
      <w:pPr>
        <w:pStyle w:val="normal0"/>
        <w:spacing w:line="240" w:lineRule="auto"/>
      </w:pPr>
    </w:p>
    <w:p w14:paraId="448A1859" w14:textId="77777777" w:rsidR="002A250B" w:rsidRDefault="00DD7EE7" w:rsidP="00DD7EE7">
      <w:pPr>
        <w:pStyle w:val="normal0"/>
        <w:spacing w:line="240" w:lineRule="auto"/>
      </w:pPr>
      <w:r>
        <w:t>Typically, such refinements would come at a later stage of the manuscript and is not something to worry about in the first draft - although if you write often enough, you’ll gain the ability to use more specific verbs</w:t>
      </w:r>
      <w:r>
        <w:t xml:space="preserve"> in earlier drafts.</w:t>
      </w:r>
    </w:p>
    <w:p w14:paraId="00D4F151" w14:textId="77777777" w:rsidR="002A250B" w:rsidRDefault="00DD7EE7" w:rsidP="00DD7EE7">
      <w:pPr>
        <w:pStyle w:val="Heading2"/>
        <w:spacing w:line="240" w:lineRule="auto"/>
      </w:pPr>
      <w:bookmarkStart w:id="107" w:name="_cdncoakin9z3" w:colFirst="0" w:colLast="0"/>
      <w:bookmarkEnd w:id="107"/>
      <w:r>
        <w:t>Discussion section</w:t>
      </w:r>
    </w:p>
    <w:p w14:paraId="043A61E2" w14:textId="77777777" w:rsidR="002A250B" w:rsidRDefault="00DD7EE7" w:rsidP="00DD7EE7">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4EC9CA15" w14:textId="77777777" w:rsidR="002A250B" w:rsidRDefault="00DD7EE7" w:rsidP="00DD7EE7">
      <w:pPr>
        <w:pStyle w:val="normal0"/>
        <w:spacing w:line="240" w:lineRule="auto"/>
        <w:rPr>
          <w:rFonts w:ascii="Rokkitt" w:eastAsia="Rokkitt" w:hAnsi="Rokkitt" w:cs="Rokkitt"/>
          <w:b/>
          <w:i/>
        </w:rPr>
      </w:pPr>
      <w:r>
        <w:rPr>
          <w:rFonts w:ascii="Rokkitt" w:eastAsia="Rokkitt" w:hAnsi="Rokkitt" w:cs="Rokkitt"/>
          <w:b/>
          <w:i/>
        </w:rPr>
        <w:t>- Bruce Lee</w:t>
      </w:r>
    </w:p>
    <w:p w14:paraId="2E5A68B2" w14:textId="77777777" w:rsidR="002A250B" w:rsidRDefault="002A250B" w:rsidP="00DD7EE7">
      <w:pPr>
        <w:pStyle w:val="normal0"/>
        <w:spacing w:line="240" w:lineRule="auto"/>
        <w:rPr>
          <w:rFonts w:ascii="Rokkitt" w:eastAsia="Rokkitt" w:hAnsi="Rokkitt" w:cs="Rokkitt"/>
          <w:b/>
          <w:i/>
        </w:rPr>
      </w:pPr>
    </w:p>
    <w:p w14:paraId="5D6F3FD1" w14:textId="77777777" w:rsidR="002A250B" w:rsidRDefault="00DD7EE7" w:rsidP="00DD7EE7">
      <w:pPr>
        <w:pStyle w:val="normal0"/>
        <w:spacing w:line="240" w:lineRule="auto"/>
      </w:pPr>
      <w:r>
        <w:t xml:space="preserve">I’ve found that many researchers, even senior ones, either skip a Discussion section or do a poor job of writing one. Note that it </w:t>
      </w:r>
      <w:r>
        <w:t>is certainly possible and sometimes advantageous to folding the discussion into the results, but in the majority of cases I’ve found that this strategy is advocated by those who don’t write good discussion sections. Thus, I suggest first writing a separate</w:t>
      </w:r>
      <w:r>
        <w:t xml:space="preserve"> Discussion section to ensure that the discussion is strong on its own, then folding components into the Results section later as needed.</w:t>
      </w:r>
    </w:p>
    <w:p w14:paraId="0FF015E3" w14:textId="77777777" w:rsidR="002A250B" w:rsidRDefault="002A250B" w:rsidP="00DD7EE7">
      <w:pPr>
        <w:pStyle w:val="normal0"/>
        <w:spacing w:line="240" w:lineRule="auto"/>
      </w:pPr>
    </w:p>
    <w:p w14:paraId="08845A98" w14:textId="77777777" w:rsidR="002A250B" w:rsidRDefault="00DD7EE7" w:rsidP="00DD7EE7">
      <w:pPr>
        <w:pStyle w:val="normal0"/>
        <w:spacing w:line="240" w:lineRule="auto"/>
      </w:pPr>
      <w:r>
        <w:t>Some of the things to do in the discussion section:</w:t>
      </w:r>
    </w:p>
    <w:p w14:paraId="58942460" w14:textId="77777777" w:rsidR="002A250B" w:rsidRDefault="00DD7EE7" w:rsidP="00DD7EE7">
      <w:pPr>
        <w:pStyle w:val="normal0"/>
        <w:numPr>
          <w:ilvl w:val="0"/>
          <w:numId w:val="44"/>
        </w:numPr>
        <w:spacing w:line="240" w:lineRule="auto"/>
        <w:contextualSpacing/>
      </w:pPr>
      <w:r>
        <w:t>Put your work in the context of past results in a way that is dee</w:t>
      </w:r>
      <w:r>
        <w:t>per than the introduction (i.e., now that you have presented your results, you can really show how those fit in or don’t fit in with prior results). Do your results match, modify, or disagree with prior results?</w:t>
      </w:r>
    </w:p>
    <w:p w14:paraId="464468B1" w14:textId="77777777" w:rsidR="002A250B" w:rsidRDefault="00DD7EE7" w:rsidP="00DD7EE7">
      <w:pPr>
        <w:pStyle w:val="normal0"/>
        <w:numPr>
          <w:ilvl w:val="0"/>
          <w:numId w:val="44"/>
        </w:numPr>
        <w:spacing w:line="240" w:lineRule="auto"/>
        <w:contextualSpacing/>
      </w:pPr>
      <w:r>
        <w:t>Explain any limitations of your work as well</w:t>
      </w:r>
      <w:r>
        <w:t xml:space="preserve"> as whether those limitations could potentially change any conclusions or limit the range of applicability of your work.</w:t>
      </w:r>
    </w:p>
    <w:p w14:paraId="497124C5" w14:textId="77777777" w:rsidR="002A250B" w:rsidRDefault="00DD7EE7" w:rsidP="00DD7EE7">
      <w:pPr>
        <w:pStyle w:val="normal0"/>
        <w:numPr>
          <w:ilvl w:val="0"/>
          <w:numId w:val="44"/>
        </w:numPr>
        <w:spacing w:line="240" w:lineRule="auto"/>
        <w:contextualSpacing/>
      </w:pPr>
      <w:r>
        <w:t>Show and explain which of your results can be explained by existing theory / chemical principles / paradigms.</w:t>
      </w:r>
    </w:p>
    <w:p w14:paraId="149C6493" w14:textId="77777777" w:rsidR="002A250B" w:rsidRDefault="00DD7EE7" w:rsidP="00DD7EE7">
      <w:pPr>
        <w:pStyle w:val="normal0"/>
        <w:numPr>
          <w:ilvl w:val="0"/>
          <w:numId w:val="44"/>
        </w:numPr>
        <w:spacing w:line="240" w:lineRule="auto"/>
        <w:contextualSpacing/>
      </w:pPr>
      <w:r>
        <w:t>Highlight which of your results can NOT be explained by existing knowledge in the field. Provide your own thoughts on any outlier points / unexplainable results. These do not have to be correct, just plausible. If such thoughts are testable by further comp</w:t>
      </w:r>
      <w:r>
        <w:t>utations, you should test them and show the results (even negative results can be shown to rule out possibilities). As stated by Richard Feynman: “</w:t>
      </w:r>
      <w:r>
        <w:rPr>
          <w:i/>
        </w:rPr>
        <w:t>The exceptions to any rule are most interesting in themselves, for they show us that the old rule is wrong. A</w:t>
      </w:r>
      <w:r>
        <w:rPr>
          <w:i/>
        </w:rPr>
        <w:t>nd it is most exciting then, to find out what the right rule, if any, is.</w:t>
      </w:r>
      <w:r>
        <w:t>”</w:t>
      </w:r>
    </w:p>
    <w:p w14:paraId="4ECB080F" w14:textId="77777777" w:rsidR="002A250B" w:rsidRDefault="00DD7EE7" w:rsidP="00DD7EE7">
      <w:pPr>
        <w:pStyle w:val="normal0"/>
        <w:numPr>
          <w:ilvl w:val="0"/>
          <w:numId w:val="44"/>
        </w:numPr>
        <w:spacing w:line="240" w:lineRule="auto"/>
        <w:contextualSpacing/>
      </w:pPr>
      <w:r>
        <w:t>Offer any new design rules you can come up with and discuss any important tradeoffs that might need to be made.</w:t>
      </w:r>
    </w:p>
    <w:p w14:paraId="5E010B2D" w14:textId="77777777" w:rsidR="002A250B" w:rsidRDefault="002A250B" w:rsidP="00DD7EE7">
      <w:pPr>
        <w:pStyle w:val="normal0"/>
        <w:spacing w:line="240" w:lineRule="auto"/>
      </w:pPr>
    </w:p>
    <w:p w14:paraId="6916B47B" w14:textId="77777777" w:rsidR="002A250B" w:rsidRDefault="00DD7EE7" w:rsidP="00DD7EE7">
      <w:pPr>
        <w:pStyle w:val="normal0"/>
        <w:spacing w:line="240" w:lineRule="auto"/>
      </w:pPr>
      <w:r>
        <w:t xml:space="preserve">You can see an example of a discussion in one of my earlier papers: </w:t>
      </w:r>
      <w:r>
        <w:t>“</w:t>
      </w:r>
      <w:r>
        <w:rPr>
          <w:i/>
        </w:rPr>
        <w:t>Relating voltage and thermal safety in Li-ion battery cathodes: a high-throughput computational study</w:t>
      </w:r>
      <w:r>
        <w:t>”.</w:t>
      </w:r>
    </w:p>
    <w:p w14:paraId="2716CB8B" w14:textId="77777777" w:rsidR="002A250B" w:rsidRDefault="00DD7EE7" w:rsidP="00DD7EE7">
      <w:pPr>
        <w:pStyle w:val="Heading2"/>
        <w:spacing w:line="240" w:lineRule="auto"/>
      </w:pPr>
      <w:bookmarkStart w:id="108" w:name="_bw4y3t523l26" w:colFirst="0" w:colLast="0"/>
      <w:bookmarkEnd w:id="108"/>
      <w:r>
        <w:t>Conclusion section</w:t>
      </w:r>
    </w:p>
    <w:p w14:paraId="308B6CD0" w14:textId="77777777" w:rsidR="002A250B" w:rsidRDefault="00DD7EE7" w:rsidP="00DD7EE7">
      <w:pPr>
        <w:pStyle w:val="normal0"/>
        <w:spacing w:line="240" w:lineRule="auto"/>
      </w:pPr>
      <w:r>
        <w:t>Many researchers copy-paste and re-word the abstract for the conclusion (or vice-versa). However, this section can include more. Whi</w:t>
      </w:r>
      <w:r>
        <w:t>le you should certainly summarize the paper’s main results, don’t be afraid to also use this section to speculate about the future. This includes:</w:t>
      </w:r>
    </w:p>
    <w:p w14:paraId="6FDA2ED1" w14:textId="77777777" w:rsidR="002A250B" w:rsidRDefault="00DD7EE7" w:rsidP="00DD7EE7">
      <w:pPr>
        <w:pStyle w:val="normal0"/>
        <w:numPr>
          <w:ilvl w:val="0"/>
          <w:numId w:val="22"/>
        </w:numPr>
        <w:spacing w:line="240" w:lineRule="auto"/>
        <w:contextualSpacing/>
      </w:pPr>
      <w:r>
        <w:t>how your results might be applied to various materials classes or analyses</w:t>
      </w:r>
    </w:p>
    <w:p w14:paraId="2042FE2A" w14:textId="77777777" w:rsidR="002A250B" w:rsidRDefault="00DD7EE7" w:rsidP="00DD7EE7">
      <w:pPr>
        <w:pStyle w:val="normal0"/>
        <w:numPr>
          <w:ilvl w:val="0"/>
          <w:numId w:val="22"/>
        </w:numPr>
        <w:spacing w:line="240" w:lineRule="auto"/>
        <w:contextualSpacing/>
      </w:pPr>
      <w:r>
        <w:t>suggestions for future study, eith</w:t>
      </w:r>
      <w:r>
        <w:t>er to be conducted by yourself or by other researchers</w:t>
      </w:r>
    </w:p>
    <w:p w14:paraId="451D5D03" w14:textId="77777777" w:rsidR="002A250B" w:rsidRDefault="00DD7EE7" w:rsidP="00DD7EE7">
      <w:pPr>
        <w:pStyle w:val="normal0"/>
        <w:numPr>
          <w:ilvl w:val="0"/>
          <w:numId w:val="22"/>
        </w:numPr>
        <w:spacing w:line="240" w:lineRule="auto"/>
        <w:contextualSpacing/>
      </w:pPr>
      <w:r>
        <w:t>what kinds of further advancements would be most useful or needed</w:t>
      </w:r>
    </w:p>
    <w:p w14:paraId="12860812" w14:textId="77777777" w:rsidR="002A250B" w:rsidRDefault="00DD7EE7" w:rsidP="00DD7EE7">
      <w:pPr>
        <w:pStyle w:val="Heading2"/>
        <w:spacing w:line="240" w:lineRule="auto"/>
      </w:pPr>
      <w:bookmarkStart w:id="109" w:name="_qsdxpdfve9de" w:colFirst="0" w:colLast="0"/>
      <w:bookmarkEnd w:id="109"/>
      <w:r>
        <w:t>Paper checklist</w:t>
      </w:r>
    </w:p>
    <w:p w14:paraId="3AF0550F" w14:textId="77777777" w:rsidR="002A250B" w:rsidRDefault="00DD7EE7" w:rsidP="00DD7EE7">
      <w:pPr>
        <w:pStyle w:val="normal0"/>
        <w:spacing w:line="240" w:lineRule="auto"/>
      </w:pPr>
      <w:r>
        <w:t>Here is a checklist you can use prior to having a “final” version of your paper.</w:t>
      </w:r>
    </w:p>
    <w:p w14:paraId="30FBF4F8" w14:textId="77777777" w:rsidR="002A250B" w:rsidRDefault="002A250B" w:rsidP="00DD7EE7">
      <w:pPr>
        <w:pStyle w:val="normal0"/>
        <w:spacing w:line="240" w:lineRule="auto"/>
        <w:rPr>
          <w:i/>
          <w:u w:val="single"/>
        </w:rPr>
      </w:pPr>
    </w:p>
    <w:p w14:paraId="4CF1A3BC" w14:textId="77777777" w:rsidR="002A250B" w:rsidRDefault="00DD7EE7" w:rsidP="00DD7EE7">
      <w:pPr>
        <w:pStyle w:val="normal0"/>
        <w:spacing w:line="240" w:lineRule="auto"/>
        <w:rPr>
          <w:i/>
          <w:u w:val="single"/>
        </w:rPr>
      </w:pPr>
      <w:r>
        <w:rPr>
          <w:i/>
          <w:u w:val="single"/>
        </w:rPr>
        <w:t>Pre-”final” checks:</w:t>
      </w:r>
    </w:p>
    <w:p w14:paraId="6D2354BC" w14:textId="77777777" w:rsidR="002A250B" w:rsidRDefault="00DD7EE7" w:rsidP="00DD7EE7">
      <w:pPr>
        <w:pStyle w:val="normal0"/>
        <w:numPr>
          <w:ilvl w:val="0"/>
          <w:numId w:val="56"/>
        </w:numPr>
        <w:spacing w:line="240" w:lineRule="auto"/>
        <w:contextualSpacing/>
      </w:pPr>
      <w:r>
        <w:rPr>
          <w:b/>
        </w:rPr>
        <w:t>All the numbers i</w:t>
      </w:r>
      <w:r>
        <w:rPr>
          <w:b/>
        </w:rPr>
        <w:t>n the manuscript are correct.</w:t>
      </w:r>
      <w:r>
        <w:t xml:space="preserve"> Most researchers double-check their text and wording multiple times before paper submission, but don’t specifically and separately check all the numbers in their text. I’ve identified many errors in “final” manuscripts simply by having a separate check fo</w:t>
      </w:r>
      <w:r>
        <w:t>r numbers.</w:t>
      </w:r>
    </w:p>
    <w:p w14:paraId="7F76B0A5" w14:textId="77777777" w:rsidR="002A250B" w:rsidRDefault="00DD7EE7" w:rsidP="00DD7EE7">
      <w:pPr>
        <w:pStyle w:val="normal0"/>
        <w:numPr>
          <w:ilvl w:val="0"/>
          <w:numId w:val="56"/>
        </w:numPr>
        <w:spacing w:line="240" w:lineRule="auto"/>
        <w:contextualSpacing/>
      </w:pPr>
      <w:r>
        <w:rPr>
          <w:b/>
        </w:rPr>
        <w:t>All acronyms are defined during their first use.</w:t>
      </w:r>
    </w:p>
    <w:p w14:paraId="0763AFFE" w14:textId="77777777" w:rsidR="002A250B" w:rsidRDefault="00DD7EE7" w:rsidP="00DD7EE7">
      <w:pPr>
        <w:pStyle w:val="normal0"/>
        <w:numPr>
          <w:ilvl w:val="0"/>
          <w:numId w:val="56"/>
        </w:numPr>
        <w:spacing w:line="240" w:lineRule="auto"/>
      </w:pPr>
      <w:r>
        <w:rPr>
          <w:b/>
        </w:rPr>
        <w:t>All important prior works and research groups are cited.</w:t>
      </w:r>
      <w:r>
        <w:t xml:space="preserve"> This can often be the difference between a referee supporting your work and rejecting it.</w:t>
      </w:r>
    </w:p>
    <w:p w14:paraId="1663551B" w14:textId="77777777" w:rsidR="002A250B" w:rsidRDefault="00DD7EE7" w:rsidP="00DD7EE7">
      <w:pPr>
        <w:pStyle w:val="normal0"/>
        <w:numPr>
          <w:ilvl w:val="0"/>
          <w:numId w:val="56"/>
        </w:numPr>
        <w:spacing w:line="240" w:lineRule="auto"/>
        <w:contextualSpacing/>
      </w:pPr>
      <w:r>
        <w:rPr>
          <w:b/>
        </w:rPr>
        <w:t>The abstract and conclusion summarize all the Ver</w:t>
      </w:r>
      <w:r>
        <w:rPr>
          <w:b/>
        </w:rPr>
        <w:t xml:space="preserve">y Important Numbers. </w:t>
      </w:r>
      <w:r>
        <w:t>For example, these sections summarize how many materials were studied, the value of any outstanding property measurements, or the number of candidates recommended for further study.</w:t>
      </w:r>
    </w:p>
    <w:p w14:paraId="7BC49844" w14:textId="77777777" w:rsidR="002A250B" w:rsidRDefault="00DD7EE7" w:rsidP="00DD7EE7">
      <w:pPr>
        <w:pStyle w:val="normal0"/>
        <w:numPr>
          <w:ilvl w:val="0"/>
          <w:numId w:val="56"/>
        </w:numPr>
        <w:spacing w:line="240" w:lineRule="auto"/>
        <w:contextualSpacing/>
      </w:pPr>
      <w:r>
        <w:rPr>
          <w:b/>
        </w:rPr>
        <w:t xml:space="preserve">The figures/tables and captions alone tell the story </w:t>
      </w:r>
      <w:r>
        <w:rPr>
          <w:b/>
        </w:rPr>
        <w:t xml:space="preserve">of the paper. </w:t>
      </w:r>
      <w:r>
        <w:t xml:space="preserve">A reader should understand what your paper is about and its major conclusions from the figure and figure captions alone. If you want an example of how to do this well, look at any National Geographic feature article. The articles are usually </w:t>
      </w:r>
      <w:r>
        <w:t>lengthy, but one gets a visceral and accurate sense of the article just by looking at the pictures and captions.</w:t>
      </w:r>
    </w:p>
    <w:p w14:paraId="40125008" w14:textId="77777777" w:rsidR="002A250B" w:rsidRDefault="00DD7EE7" w:rsidP="00DD7EE7">
      <w:pPr>
        <w:pStyle w:val="normal0"/>
        <w:numPr>
          <w:ilvl w:val="0"/>
          <w:numId w:val="56"/>
        </w:numPr>
        <w:spacing w:line="240" w:lineRule="auto"/>
        <w:contextualSpacing/>
      </w:pPr>
      <w:r>
        <w:rPr>
          <w:b/>
        </w:rPr>
        <w:t xml:space="preserve">The acknowledgements are complete. </w:t>
      </w:r>
      <w:r>
        <w:t>This includes funding sources (very important for the PI), computing resources (very important for getting c</w:t>
      </w:r>
      <w:r>
        <w:t>omputer time), people that helped, and any software you found helpful.</w:t>
      </w:r>
    </w:p>
    <w:p w14:paraId="199508F8" w14:textId="77777777" w:rsidR="002A250B" w:rsidRDefault="00DD7EE7" w:rsidP="00DD7EE7">
      <w:pPr>
        <w:pStyle w:val="Heading2"/>
        <w:spacing w:line="240" w:lineRule="auto"/>
      </w:pPr>
      <w:bookmarkStart w:id="110" w:name="_uu79t6rolqq" w:colFirst="0" w:colLast="0"/>
      <w:bookmarkEnd w:id="110"/>
      <w:r>
        <w:t>Miscellaneous advice</w:t>
      </w:r>
    </w:p>
    <w:p w14:paraId="0585BF34" w14:textId="77777777" w:rsidR="002A250B" w:rsidRDefault="00DD7EE7" w:rsidP="00DD7EE7">
      <w:pPr>
        <w:pStyle w:val="normal0"/>
        <w:numPr>
          <w:ilvl w:val="0"/>
          <w:numId w:val="59"/>
        </w:numPr>
        <w:spacing w:line="240" w:lineRule="auto"/>
        <w:contextualSpacing/>
      </w:pPr>
      <w:r>
        <w:t>Don’t feel like you need to start with a blank page and start typing out a manuscript, start to finish. This rarely ends well unless you are both extremely talented</w:t>
      </w:r>
      <w:r>
        <w:t xml:space="preserve"> and extremely experienced. Instead, start by outlining sections, then gradually filling in details and polishing things over time. This also works different areas of your brain and helps prevent “writer’s block”, which is usually caused by being fearful t</w:t>
      </w:r>
      <w:r>
        <w:t xml:space="preserve">hat any step you take won’t be “good enough”. Outlining and drafting helps remove this block. The best visual demonstration to see this is to view how even an accomplished artist creates a final painting: </w:t>
      </w:r>
      <w:r>
        <w:rPr>
          <w:b/>
          <w:i/>
        </w:rPr>
        <w:t>https://youtu.be/Lye7kK8iOR8</w:t>
      </w:r>
      <w:r>
        <w:t xml:space="preserve"> . The final product is</w:t>
      </w:r>
      <w:r>
        <w:t xml:space="preserve"> stunning, but the initial stages are unimpressive - just outlining, rough shading, etc. Thus, the key to a </w:t>
      </w:r>
      <w:r>
        <w:rPr>
          <w:b/>
          <w:i/>
        </w:rPr>
        <w:t>good</w:t>
      </w:r>
      <w:r>
        <w:t xml:space="preserve"> final product is to (i) start by outlining and (ii) keep polishing, keep improving, keep iterating. The key to a </w:t>
      </w:r>
      <w:r>
        <w:rPr>
          <w:b/>
          <w:i/>
          <w:u w:val="single"/>
        </w:rPr>
        <w:t>great</w:t>
      </w:r>
      <w:r>
        <w:t xml:space="preserve"> final product is simply </w:t>
      </w:r>
      <w:r>
        <w:t xml:space="preserve">to continue thinking about,  polishing, and improving the manuscript even after the product looks very good. For example, in the video linked to, the artist already had a very good painting at the 5:00 mark of the video (about 80% through). Yet the artist </w:t>
      </w:r>
      <w:r>
        <w:t>continues improving anyway to end up with something even better.</w:t>
      </w:r>
    </w:p>
    <w:p w14:paraId="7704EEB3" w14:textId="77777777" w:rsidR="002A250B" w:rsidRDefault="00DD7EE7" w:rsidP="00DD7EE7">
      <w:pPr>
        <w:pStyle w:val="normal0"/>
        <w:numPr>
          <w:ilvl w:val="0"/>
          <w:numId w:val="59"/>
        </w:numPr>
        <w:spacing w:line="240" w:lineRule="auto"/>
        <w:contextualSpacing/>
      </w:pPr>
      <w:r>
        <w:t>For sections of the paper that are meant to be conversational (i.e., the Introduction, Conclusion, and Discussion), consider speaking your written text out loud. It will help you identify por</w:t>
      </w:r>
      <w:r>
        <w:t>tions of the writing that are best re-worded for clarity.</w:t>
      </w:r>
    </w:p>
    <w:p w14:paraId="13464DCE" w14:textId="77777777" w:rsidR="002A250B" w:rsidRDefault="002A250B" w:rsidP="00DD7EE7">
      <w:pPr>
        <w:pStyle w:val="normal0"/>
        <w:spacing w:line="240" w:lineRule="auto"/>
      </w:pPr>
    </w:p>
    <w:p w14:paraId="0B238638" w14:textId="77777777" w:rsidR="002A250B" w:rsidRDefault="00DD7EE7" w:rsidP="00DD7EE7">
      <w:pPr>
        <w:pStyle w:val="Heading1"/>
        <w:spacing w:line="240" w:lineRule="auto"/>
      </w:pPr>
      <w:bookmarkStart w:id="111" w:name="_p8mwm669v5c1" w:colFirst="0" w:colLast="0"/>
      <w:bookmarkEnd w:id="111"/>
      <w:r>
        <w:t>Appendix I: Mechanics of writing papers in Microsoft Word</w:t>
      </w:r>
    </w:p>
    <w:p w14:paraId="6CE0D687" w14:textId="77777777" w:rsidR="002A250B" w:rsidRDefault="002A250B" w:rsidP="00DD7EE7">
      <w:pPr>
        <w:pStyle w:val="normal0"/>
        <w:spacing w:line="240" w:lineRule="auto"/>
      </w:pPr>
    </w:p>
    <w:p w14:paraId="0892DE20" w14:textId="77777777" w:rsidR="002A250B" w:rsidRDefault="00DD7EE7" w:rsidP="00DD7EE7">
      <w:pPr>
        <w:pStyle w:val="normal0"/>
        <w:spacing w:line="240" w:lineRule="auto"/>
      </w:pPr>
      <w:r>
        <w:t>Many researchers gravitate to LaTeX because of poor experiences with Microsoft Word. With few exceptions, I’ve found the poor experiences to be due to either (i) not using a good template (journal templates are notoriously bad), (ii) lack of knowledge with</w:t>
      </w:r>
      <w:r>
        <w:t xml:space="preserve"> using MS Word properly - e.g. to reference figure captions or add citations, or (iii) using a very outdated version of Word (i.e., prior to Word 2011).</w:t>
      </w:r>
    </w:p>
    <w:p w14:paraId="05602674" w14:textId="77777777" w:rsidR="002A250B" w:rsidRDefault="002A250B" w:rsidP="00DD7EE7">
      <w:pPr>
        <w:pStyle w:val="normal0"/>
        <w:spacing w:line="240" w:lineRule="auto"/>
      </w:pPr>
    </w:p>
    <w:p w14:paraId="54AFE5CA" w14:textId="77777777" w:rsidR="002A250B" w:rsidRDefault="00DD7EE7" w:rsidP="00DD7EE7">
      <w:pPr>
        <w:pStyle w:val="normal0"/>
        <w:spacing w:line="240" w:lineRule="auto"/>
      </w:pPr>
      <w:r>
        <w:t>Here’s how to write a good-looking, easy-to-manage manuscript in Word. Note that some of the instructi</w:t>
      </w:r>
      <w:r>
        <w:t>ons may differ slightly depending on your version of Word.</w:t>
      </w:r>
    </w:p>
    <w:p w14:paraId="7B0F5251" w14:textId="77777777" w:rsidR="002A250B" w:rsidRDefault="00DD7EE7" w:rsidP="00DD7EE7">
      <w:pPr>
        <w:pStyle w:val="Heading2"/>
        <w:spacing w:line="240" w:lineRule="auto"/>
      </w:pPr>
      <w:bookmarkStart w:id="112" w:name="_8yhusdawtbgi" w:colFirst="0" w:colLast="0"/>
      <w:bookmarkEnd w:id="112"/>
      <w:r>
        <w:t>Start with a visually attractive template</w:t>
      </w:r>
    </w:p>
    <w:p w14:paraId="15D5E8C3" w14:textId="77777777" w:rsidR="002A250B" w:rsidRDefault="00DD7EE7" w:rsidP="00DD7EE7">
      <w:pPr>
        <w:pStyle w:val="normal0"/>
        <w:spacing w:line="240" w:lineRule="auto"/>
      </w:pPr>
      <w:r>
        <w:t>Rather than using journal templates, which are often buggy, it is better to write and modify your manuscript using the group’s template. To get started, do</w:t>
      </w:r>
      <w:r>
        <w:t xml:space="preserve">wnload the style from </w:t>
      </w:r>
      <w:hyperlink r:id="rId20">
        <w:r>
          <w:rPr>
            <w:color w:val="1155CC"/>
            <w:u w:val="single"/>
          </w:rPr>
          <w:t>http://hackingmaterials.lbl.gov/stuff/word_styles.zip</w:t>
        </w:r>
      </w:hyperlink>
      <w:r>
        <w:t xml:space="preserve"> and start writing in “AJ_paper_v2_example.docx” and save it as your own file (alternatively, you can instal</w:t>
      </w:r>
      <w:r>
        <w:t>l the style file included in that zip archive).  If the document looks strange, you may be in outline view: simply go to View and click on Print Layout, then adjust the zoom level to your liking (for large monitors, I often prefer two pages on the screen).</w:t>
      </w:r>
    </w:p>
    <w:p w14:paraId="4A4F33B7" w14:textId="77777777" w:rsidR="002A250B" w:rsidRDefault="00DD7EE7" w:rsidP="00DD7EE7">
      <w:pPr>
        <w:pStyle w:val="Heading2"/>
        <w:spacing w:line="240" w:lineRule="auto"/>
      </w:pPr>
      <w:bookmarkStart w:id="113" w:name="_6dhvhj154p43" w:colFirst="0" w:colLast="0"/>
      <w:bookmarkEnd w:id="113"/>
      <w:r>
        <w:t>Add sections and subsection headings properly</w:t>
      </w:r>
    </w:p>
    <w:p w14:paraId="5B7FDA22" w14:textId="77777777" w:rsidR="002A250B" w:rsidRDefault="00DD7EE7" w:rsidP="00DD7EE7">
      <w:pPr>
        <w:pStyle w:val="normal0"/>
        <w:spacing w:line="240" w:lineRule="auto"/>
      </w:pPr>
      <w:r>
        <w:t>In the “Home” tab, there are various types of formatting styles including Normal, Heading 1, Heading 2. To fully take advantage of this feature make sure that you enter main section headings with Heading 1, yo</w:t>
      </w:r>
      <w:r>
        <w:t>ur subsections with Heading 2, and all main body text with Normal. In this way, headings will renumber themselves as needed as you add more headings and sub-headings. To reference a particular section, use the “cross-referencing” feature described later in</w:t>
      </w:r>
      <w:r>
        <w:t xml:space="preserve"> this document (do not just manually type out the section/subsection name or number). Such cross-references will automatically update as headings change.</w:t>
      </w:r>
    </w:p>
    <w:p w14:paraId="52E01E58" w14:textId="77777777" w:rsidR="002A250B" w:rsidRDefault="00DD7EE7" w:rsidP="00DD7EE7">
      <w:pPr>
        <w:pStyle w:val="Heading3"/>
        <w:spacing w:line="240" w:lineRule="auto"/>
      </w:pPr>
      <w:bookmarkStart w:id="114" w:name="_hmocdt9k7nko" w:colFirst="0" w:colLast="0"/>
      <w:bookmarkEnd w:id="114"/>
      <w:r>
        <w:t>Insert figures and tables and their captions properly</w:t>
      </w:r>
    </w:p>
    <w:p w14:paraId="7AF9078F" w14:textId="77777777" w:rsidR="002A250B" w:rsidRDefault="00DD7EE7" w:rsidP="00DD7EE7">
      <w:pPr>
        <w:pStyle w:val="normal0"/>
        <w:spacing w:line="240" w:lineRule="auto"/>
      </w:pPr>
      <w:r>
        <w:t xml:space="preserve">Use the following procedure to insert and place </w:t>
      </w:r>
      <w:r>
        <w:t>figures and tables:</w:t>
      </w:r>
    </w:p>
    <w:p w14:paraId="3EA3E0E0" w14:textId="77777777" w:rsidR="002A250B" w:rsidRDefault="00DD7EE7" w:rsidP="00DD7EE7">
      <w:pPr>
        <w:pStyle w:val="normal0"/>
        <w:numPr>
          <w:ilvl w:val="0"/>
          <w:numId w:val="35"/>
        </w:numPr>
        <w:spacing w:line="240" w:lineRule="auto"/>
        <w:contextualSpacing/>
      </w:pPr>
      <w:r>
        <w:t>At the desired point in your manuscript, start a fresh line of text and insert your figure or table using the Insert-&gt;Photo or Insert-&gt;Table command (or drag/drop a figure from your file system, or copy-paste a table from Excel, etc..)</w:t>
      </w:r>
    </w:p>
    <w:p w14:paraId="2FF6C8D1" w14:textId="77777777" w:rsidR="002A250B" w:rsidRDefault="00DD7EE7" w:rsidP="00DD7EE7">
      <w:pPr>
        <w:pStyle w:val="normal0"/>
        <w:numPr>
          <w:ilvl w:val="0"/>
          <w:numId w:val="35"/>
        </w:numPr>
        <w:spacing w:line="240" w:lineRule="auto"/>
        <w:contextualSpacing/>
      </w:pPr>
      <w:r>
        <w:t>Right-click on the object and then select “Insert Caption” (choose the proper label; e.g. Figure 1 vs Table 1) in the next line and write your caption. Note that these captions will auto-update and auto-renumber.</w:t>
      </w:r>
    </w:p>
    <w:p w14:paraId="2982D2CB" w14:textId="77777777" w:rsidR="002A250B" w:rsidRDefault="00DD7EE7" w:rsidP="00DD7EE7">
      <w:pPr>
        <w:pStyle w:val="normal0"/>
        <w:numPr>
          <w:ilvl w:val="0"/>
          <w:numId w:val="35"/>
        </w:numPr>
        <w:spacing w:line="240" w:lineRule="auto"/>
        <w:contextualSpacing/>
      </w:pPr>
      <w:r>
        <w:t>(optional). If you want to resize or reposi</w:t>
      </w:r>
      <w:r>
        <w:t xml:space="preserve">tion your figure/table and caption, then with your mouse select </w:t>
      </w:r>
      <w:r>
        <w:rPr>
          <w:u w:val="single"/>
        </w:rPr>
        <w:t>both</w:t>
      </w:r>
      <w:r>
        <w:t xml:space="preserve"> the object and the caption and then Insert &gt; Text Box: Now the object and its caption should be nicely fit into a text box which you can simply move to different places in your document u</w:t>
      </w:r>
      <w:r>
        <w:t>sing your mouse. The text box is particularly helpful when writing in formatted documents as it can be moved to your desired location. Furthermore, there are formatting options in the text box that allow the text to flow around the text box in your desired</w:t>
      </w:r>
      <w:r>
        <w:t xml:space="preserve"> style (right-click the entire text box and select from the various “Wrap Text” options).</w:t>
      </w:r>
    </w:p>
    <w:p w14:paraId="1ADD798F" w14:textId="77777777" w:rsidR="002A250B" w:rsidRDefault="002A250B" w:rsidP="00DD7EE7">
      <w:pPr>
        <w:pStyle w:val="normal0"/>
        <w:spacing w:line="240" w:lineRule="auto"/>
      </w:pPr>
    </w:p>
    <w:p w14:paraId="3D8D2530" w14:textId="77777777" w:rsidR="002A250B" w:rsidRDefault="00DD7EE7" w:rsidP="00DD7EE7">
      <w:pPr>
        <w:pStyle w:val="normal0"/>
        <w:spacing w:line="240" w:lineRule="auto"/>
      </w:pPr>
      <w:r>
        <w:t>To refer to a figure or table in the main body of the document so that numbering is handled automatically, see the next section on cross-referencing objects.</w:t>
      </w:r>
    </w:p>
    <w:p w14:paraId="6AD86BCA" w14:textId="77777777" w:rsidR="002A250B" w:rsidRDefault="00DD7EE7" w:rsidP="00DD7EE7">
      <w:pPr>
        <w:pStyle w:val="Heading2"/>
        <w:spacing w:line="240" w:lineRule="auto"/>
      </w:pPr>
      <w:bookmarkStart w:id="115" w:name="_sa4b5eosh5n0" w:colFirst="0" w:colLast="0"/>
      <w:bookmarkEnd w:id="115"/>
      <w:r>
        <w:t>Cross-r</w:t>
      </w:r>
      <w:r>
        <w:t>eferencing objects: sections, subsections, figures, tables</w:t>
      </w:r>
    </w:p>
    <w:p w14:paraId="0BAC1DEC" w14:textId="77777777" w:rsidR="002A250B" w:rsidRDefault="00DD7EE7" w:rsidP="00DD7EE7">
      <w:pPr>
        <w:pStyle w:val="normal0"/>
        <w:spacing w:line="240" w:lineRule="auto"/>
      </w:pPr>
      <w:r>
        <w:t>When referring to a section, subsection, figure, or table in your main body text, it’s important that any numbers and/or quoted text are automatically updated so that you don’t need to manually cha</w:t>
      </w:r>
      <w:r>
        <w:t>nge these references (e.g., do not manually type “Figure 1” in the text!!). Instead, to cross-reference items:</w:t>
      </w:r>
    </w:p>
    <w:p w14:paraId="65048BD2" w14:textId="77777777" w:rsidR="002A250B" w:rsidRDefault="00DD7EE7" w:rsidP="00DD7EE7">
      <w:pPr>
        <w:pStyle w:val="normal0"/>
        <w:numPr>
          <w:ilvl w:val="0"/>
          <w:numId w:val="41"/>
        </w:numPr>
        <w:spacing w:line="240" w:lineRule="auto"/>
        <w:contextualSpacing/>
      </w:pPr>
      <w:r>
        <w:t>Go to References &gt; Cross-reference</w:t>
      </w:r>
    </w:p>
    <w:p w14:paraId="7A74F41E" w14:textId="77777777" w:rsidR="002A250B" w:rsidRDefault="00DD7EE7" w:rsidP="00DD7EE7">
      <w:pPr>
        <w:pStyle w:val="normal0"/>
        <w:numPr>
          <w:ilvl w:val="0"/>
          <w:numId w:val="41"/>
        </w:numPr>
        <w:spacing w:line="240" w:lineRule="auto"/>
        <w:contextualSpacing/>
      </w:pPr>
      <w:r>
        <w:t xml:space="preserve">Choose your Reference type first (e.g Figure) and choose “Only label and number” under “Insert reference to:” </w:t>
      </w:r>
      <w:r>
        <w:t xml:space="preserve">part and then click on Insert. The cross-references that are created this way should be updated automatically even after you add or remove an object of the same type before the current object. Note that there are multiple styles of cross-reference - e.g., </w:t>
      </w:r>
      <w:r>
        <w:t>number only, label and number, etc.</w:t>
      </w:r>
    </w:p>
    <w:p w14:paraId="73C61443" w14:textId="77777777" w:rsidR="002A250B" w:rsidRDefault="002A250B" w:rsidP="00DD7EE7">
      <w:pPr>
        <w:pStyle w:val="normal0"/>
        <w:spacing w:line="240" w:lineRule="auto"/>
      </w:pPr>
    </w:p>
    <w:p w14:paraId="110447CD" w14:textId="77777777" w:rsidR="002A250B" w:rsidRDefault="00DD7EE7" w:rsidP="00DD7EE7">
      <w:pPr>
        <w:pStyle w:val="normal0"/>
        <w:spacing w:line="240" w:lineRule="auto"/>
      </w:pPr>
      <w:r>
        <w:t>Such cross-references will automatically renumber/update as needed.</w:t>
      </w:r>
    </w:p>
    <w:p w14:paraId="6C4347E1" w14:textId="77777777" w:rsidR="002A250B" w:rsidRDefault="00DD7EE7" w:rsidP="00DD7EE7">
      <w:pPr>
        <w:pStyle w:val="normal0"/>
        <w:spacing w:line="240" w:lineRule="auto"/>
      </w:pPr>
      <w:r>
        <w:t>In rare cases, Word fails to automatically renumber/update cross references. The easiest way to force a refresh is to open the “Print Preview” dialog.</w:t>
      </w:r>
    </w:p>
    <w:p w14:paraId="6C297CB8" w14:textId="77777777" w:rsidR="002A250B" w:rsidRDefault="00DD7EE7" w:rsidP="00DD7EE7">
      <w:pPr>
        <w:pStyle w:val="Heading3"/>
        <w:spacing w:line="240" w:lineRule="auto"/>
      </w:pPr>
      <w:bookmarkStart w:id="116" w:name="_cnbq19bjl89" w:colFirst="0" w:colLast="0"/>
      <w:bookmarkEnd w:id="116"/>
      <w:r>
        <w:t>Citing articles</w:t>
      </w:r>
    </w:p>
    <w:p w14:paraId="0EA293F6" w14:textId="77777777" w:rsidR="002A250B" w:rsidRDefault="00DD7EE7" w:rsidP="00DD7EE7">
      <w:pPr>
        <w:pStyle w:val="normal0"/>
        <w:spacing w:line="240" w:lineRule="auto"/>
      </w:pPr>
      <w:r>
        <w:t>We suggest the use of Mendeley to organize your research library and to insert citations into Microsoft Word.</w:t>
      </w:r>
    </w:p>
    <w:p w14:paraId="0E12F440" w14:textId="77777777" w:rsidR="002A250B" w:rsidRDefault="002A250B" w:rsidP="00DD7EE7">
      <w:pPr>
        <w:pStyle w:val="normal0"/>
        <w:spacing w:line="240" w:lineRule="auto"/>
      </w:pPr>
    </w:p>
    <w:p w14:paraId="0830F15A" w14:textId="77777777" w:rsidR="002A250B" w:rsidRDefault="00DD7EE7" w:rsidP="00DD7EE7">
      <w:pPr>
        <w:pStyle w:val="normal0"/>
        <w:spacing w:line="240" w:lineRule="auto"/>
      </w:pPr>
      <w:r>
        <w:t>Mendeley is a software for collecting, reading, archiving and citing all your references all in one place. After installing it, y</w:t>
      </w:r>
      <w:r>
        <w:t>ou can go to “Preferences” and then“Watched Folders” to mark the folder(s) where you usually download your articles (PDF files). In this way, every time you download a new article it will be found by Mendeley and the article details including journal and a</w:t>
      </w:r>
      <w:r>
        <w:t>uthor(s) names, year, etc will be automatically extracted. Please note that Mendeley is not ideal in extracting such information and it is your responsibility to ensure the accuracy of your references. You can always correct Mendeley’s mistakes by overridi</w:t>
      </w:r>
      <w:r>
        <w:t xml:space="preserve">ng the document details or by entering the DOI of the document into the appropriate field and looking up the information that way. You can also directly import BibTeX or other formats rather than having Mendeley try to auto-extract details. See Mendeley’s </w:t>
      </w:r>
      <w:r>
        <w:t>documentation for more information.</w:t>
      </w:r>
    </w:p>
    <w:p w14:paraId="58A7C2B7" w14:textId="77777777" w:rsidR="002A250B" w:rsidRDefault="002A250B" w:rsidP="00DD7EE7">
      <w:pPr>
        <w:pStyle w:val="normal0"/>
        <w:spacing w:line="240" w:lineRule="auto"/>
      </w:pPr>
    </w:p>
    <w:p w14:paraId="36E5C916" w14:textId="77777777" w:rsidR="002A250B" w:rsidRDefault="00DD7EE7" w:rsidP="00DD7EE7">
      <w:pPr>
        <w:pStyle w:val="normal0"/>
        <w:spacing w:line="240" w:lineRule="auto"/>
      </w:pPr>
      <w:r>
        <w:t>Next, inside Mendeley, go to “Tools &gt; Install MS Word Plugin” to install the Word plugin so that you can conveniently cite the papers that you have organized in your Mendeley account.</w:t>
      </w:r>
    </w:p>
    <w:p w14:paraId="28602C55" w14:textId="77777777" w:rsidR="002A250B" w:rsidRDefault="002A250B" w:rsidP="00DD7EE7">
      <w:pPr>
        <w:pStyle w:val="normal0"/>
        <w:spacing w:line="240" w:lineRule="auto"/>
      </w:pPr>
    </w:p>
    <w:p w14:paraId="0C917C78" w14:textId="77777777" w:rsidR="002A250B" w:rsidRDefault="00DD7EE7" w:rsidP="00DD7EE7">
      <w:pPr>
        <w:pStyle w:val="normal0"/>
        <w:spacing w:line="240" w:lineRule="auto"/>
      </w:pPr>
      <w:r>
        <w:t>Finally, to cite articles within MS Word, got to “Add-ins &gt; Insert or Edit Citation” (in Word 2011, this might occur as a top menu item that looks like a document icon or a ‘floating toolbar’) and then simply search for keywords related to your article (e.</w:t>
      </w:r>
      <w:r>
        <w:t>g. kohn sham density functional theory) and click on it and then Ok. If the keyword search is too cumbersome, you can also click “Go to Mendeley”, select the documents from within Mendeley, and then click “Cite” within Mendeley. There are multiple other to</w:t>
      </w:r>
      <w:r>
        <w:t>ols, e.g. to merge citations, split them, etc. - see the Mendeley documentation or just play around. Finally, to insert a bibliography at the end of your document, go again to the Add-ins menu and click on “Insert Bibliography”. Your bibliography will be a</w:t>
      </w:r>
      <w:r>
        <w:t>utomatically updated as you add more citations.</w:t>
      </w:r>
    </w:p>
    <w:p w14:paraId="4460B4ED" w14:textId="77777777" w:rsidR="002A250B" w:rsidRDefault="00DD7EE7" w:rsidP="00DD7EE7">
      <w:pPr>
        <w:pStyle w:val="Heading2"/>
        <w:spacing w:line="240" w:lineRule="auto"/>
      </w:pPr>
      <w:bookmarkStart w:id="117" w:name="_cmnd74z7bgxs" w:colFirst="0" w:colLast="0"/>
      <w:bookmarkEnd w:id="117"/>
      <w:r>
        <w:t>Troubleshooting</w:t>
      </w:r>
    </w:p>
    <w:p w14:paraId="4D09BDD1" w14:textId="77777777" w:rsidR="002A250B" w:rsidRDefault="00DD7EE7" w:rsidP="00DD7EE7">
      <w:pPr>
        <w:pStyle w:val="normal0"/>
        <w:spacing w:line="240" w:lineRule="auto"/>
      </w:pPr>
      <w:r>
        <w:t>When you move equations, tables, and figures around the caption numbering should automatically update to reflect their positions in the document.  If this does not happen in your cross-referen</w:t>
      </w:r>
      <w:r>
        <w:t>ces, go to File &gt; Print, then close out of the print menu (without printing).  This can fix issues of cross references not updating on-the-fly.  This trick may make take a couple tries to work.</w:t>
      </w:r>
    </w:p>
    <w:p w14:paraId="09C3CCFA" w14:textId="77777777" w:rsidR="002A250B" w:rsidRDefault="002A250B" w:rsidP="00DD7EE7">
      <w:pPr>
        <w:pStyle w:val="normal0"/>
        <w:pBdr>
          <w:top w:val="nil"/>
          <w:left w:val="nil"/>
          <w:bottom w:val="nil"/>
          <w:right w:val="nil"/>
          <w:between w:val="nil"/>
        </w:pBdr>
        <w:spacing w:line="240" w:lineRule="auto"/>
      </w:pPr>
    </w:p>
    <w:p w14:paraId="379B4253" w14:textId="77777777" w:rsidR="002A250B" w:rsidRDefault="00DD7EE7" w:rsidP="00DD7EE7">
      <w:pPr>
        <w:pStyle w:val="Heading1"/>
        <w:pBdr>
          <w:top w:val="nil"/>
          <w:left w:val="nil"/>
          <w:bottom w:val="nil"/>
          <w:right w:val="nil"/>
          <w:between w:val="nil"/>
        </w:pBdr>
        <w:spacing w:line="240" w:lineRule="auto"/>
      </w:pPr>
      <w:bookmarkStart w:id="118" w:name="_us8aliox7kv2" w:colFirst="0" w:colLast="0"/>
      <w:bookmarkEnd w:id="118"/>
      <w:r>
        <w:t>Appendix J: Managing the group web site</w:t>
      </w:r>
    </w:p>
    <w:p w14:paraId="5A4C4A22" w14:textId="77777777" w:rsidR="002A250B" w:rsidRDefault="002A250B" w:rsidP="00DD7EE7">
      <w:pPr>
        <w:pStyle w:val="normal0"/>
        <w:pBdr>
          <w:top w:val="nil"/>
          <w:left w:val="nil"/>
          <w:bottom w:val="nil"/>
          <w:right w:val="nil"/>
          <w:between w:val="nil"/>
        </w:pBdr>
        <w:spacing w:line="240" w:lineRule="auto"/>
      </w:pPr>
    </w:p>
    <w:p w14:paraId="3BC4EE57" w14:textId="77777777" w:rsidR="002A250B" w:rsidRDefault="00DD7EE7" w:rsidP="00DD7EE7">
      <w:pPr>
        <w:pStyle w:val="normal0"/>
        <w:pBdr>
          <w:top w:val="nil"/>
          <w:left w:val="nil"/>
          <w:bottom w:val="nil"/>
          <w:right w:val="nil"/>
          <w:between w:val="nil"/>
        </w:pBdr>
        <w:spacing w:line="240" w:lineRule="auto"/>
      </w:pPr>
      <w:r>
        <w:t>It is currently a two-step process to update the group web site:</w:t>
      </w:r>
    </w:p>
    <w:p w14:paraId="0CF86057" w14:textId="77777777" w:rsidR="002A250B" w:rsidRDefault="00DD7EE7" w:rsidP="00DD7EE7">
      <w:pPr>
        <w:pStyle w:val="normal0"/>
        <w:numPr>
          <w:ilvl w:val="0"/>
          <w:numId w:val="40"/>
        </w:numPr>
        <w:pBdr>
          <w:top w:val="nil"/>
          <w:left w:val="nil"/>
          <w:bottom w:val="nil"/>
          <w:right w:val="nil"/>
          <w:between w:val="nil"/>
        </w:pBdr>
        <w:spacing w:line="240" w:lineRule="auto"/>
        <w:contextualSpacing/>
      </w:pPr>
      <w:r>
        <w:t>update the code in the hackingmaterials.github.io repo</w:t>
      </w:r>
    </w:p>
    <w:p w14:paraId="2F94B030" w14:textId="77777777" w:rsidR="002A250B" w:rsidRDefault="00DD7EE7" w:rsidP="00DD7EE7">
      <w:pPr>
        <w:pStyle w:val="normal0"/>
        <w:numPr>
          <w:ilvl w:val="0"/>
          <w:numId w:val="40"/>
        </w:numPr>
        <w:pBdr>
          <w:top w:val="nil"/>
          <w:left w:val="nil"/>
          <w:bottom w:val="nil"/>
          <w:right w:val="nil"/>
          <w:between w:val="nil"/>
        </w:pBdr>
        <w:spacing w:line="240" w:lineRule="auto"/>
        <w:contextualSpacing/>
      </w:pPr>
      <w:r>
        <w:t>push the code to our GoDaddy hosting account, e.g., using FTP to GoDaddy</w:t>
      </w:r>
    </w:p>
    <w:p w14:paraId="7637FF52" w14:textId="77777777" w:rsidR="002A250B" w:rsidRDefault="002A250B" w:rsidP="00DD7EE7">
      <w:pPr>
        <w:pStyle w:val="normal0"/>
        <w:pBdr>
          <w:top w:val="nil"/>
          <w:left w:val="nil"/>
          <w:bottom w:val="nil"/>
          <w:right w:val="nil"/>
          <w:between w:val="nil"/>
        </w:pBdr>
        <w:spacing w:line="240" w:lineRule="auto"/>
      </w:pPr>
    </w:p>
    <w:p w14:paraId="5D4ADD7B" w14:textId="77777777" w:rsidR="002A250B" w:rsidRDefault="00DD7EE7" w:rsidP="00DD7EE7">
      <w:pPr>
        <w:pStyle w:val="normal0"/>
        <w:pBdr>
          <w:top w:val="nil"/>
          <w:left w:val="nil"/>
          <w:bottom w:val="nil"/>
          <w:right w:val="nil"/>
          <w:between w:val="nil"/>
        </w:pBdr>
        <w:spacing w:line="240" w:lineRule="auto"/>
        <w:rPr>
          <w:b/>
          <w:i/>
        </w:rPr>
      </w:pPr>
      <w:r>
        <w:t>In the future, it would be better to bypass the GoDaddy hostin</w:t>
      </w:r>
      <w:r>
        <w:t xml:space="preserve">g step by hosting the website entirely on Github using Github IO pages: </w:t>
      </w:r>
      <w:r>
        <w:rPr>
          <w:b/>
          <w:i/>
        </w:rPr>
        <w:t>https://pages.github.com/</w:t>
      </w:r>
      <w:r>
        <w:t xml:space="preserve">, and then pointing it to the group domain (hackingmaterials.lbl.gov) using the guide:  </w:t>
      </w:r>
      <w:r>
        <w:rPr>
          <w:b/>
          <w:i/>
        </w:rPr>
        <w:t>http://bit.ly/2mBhxOl</w:t>
      </w:r>
    </w:p>
    <w:p w14:paraId="1C1F98B8" w14:textId="77777777" w:rsidR="002A250B" w:rsidRDefault="00DD7EE7" w:rsidP="00DD7EE7">
      <w:pPr>
        <w:pStyle w:val="normal0"/>
        <w:pBdr>
          <w:top w:val="nil"/>
          <w:left w:val="nil"/>
          <w:bottom w:val="nil"/>
          <w:right w:val="nil"/>
          <w:between w:val="nil"/>
        </w:pBdr>
        <w:spacing w:line="240" w:lineRule="auto"/>
      </w:pPr>
      <w:r>
        <w:t>To update the hosting itself, and handle things l</w:t>
      </w:r>
      <w:r>
        <w:t>ike SSL certificates required by LBNL, Anubhav should have some details on the current hosting in an email with subject “two things regarding group web site” with a summary by Saurabh.</w:t>
      </w:r>
    </w:p>
    <w:p w14:paraId="033286F1" w14:textId="77777777" w:rsidR="002A250B" w:rsidRDefault="002A250B" w:rsidP="00DD7EE7">
      <w:pPr>
        <w:pStyle w:val="Heading1"/>
        <w:spacing w:line="240" w:lineRule="auto"/>
      </w:pPr>
      <w:bookmarkStart w:id="119" w:name="_qav0ncdqxcsp" w:colFirst="0" w:colLast="0"/>
      <w:bookmarkEnd w:id="119"/>
    </w:p>
    <w:p w14:paraId="446F7297" w14:textId="77777777" w:rsidR="002A250B" w:rsidRDefault="00DD7EE7" w:rsidP="00DD7EE7">
      <w:pPr>
        <w:pStyle w:val="Heading1"/>
        <w:spacing w:line="240" w:lineRule="auto"/>
      </w:pPr>
      <w:bookmarkStart w:id="120" w:name="_2334o5jv598d" w:colFirst="0" w:colLast="0"/>
      <w:bookmarkEnd w:id="120"/>
      <w:r>
        <w:t>Appendix K: Group library</w:t>
      </w:r>
    </w:p>
    <w:p w14:paraId="028BD6B0" w14:textId="77777777" w:rsidR="002A250B" w:rsidRDefault="002A250B" w:rsidP="00DD7EE7">
      <w:pPr>
        <w:pStyle w:val="Heading1"/>
        <w:pBdr>
          <w:top w:val="nil"/>
          <w:left w:val="nil"/>
          <w:bottom w:val="nil"/>
          <w:right w:val="nil"/>
          <w:between w:val="nil"/>
        </w:pBdr>
        <w:spacing w:line="240" w:lineRule="auto"/>
        <w:rPr>
          <w:rFonts w:ascii="Arial" w:eastAsia="Arial" w:hAnsi="Arial" w:cs="Arial"/>
          <w:b w:val="0"/>
          <w:color w:val="000000"/>
          <w:sz w:val="22"/>
          <w:szCs w:val="22"/>
        </w:rPr>
      </w:pPr>
      <w:bookmarkStart w:id="121" w:name="_9aqn3p8az9q1" w:colFirst="0" w:colLast="0"/>
      <w:bookmarkEnd w:id="121"/>
    </w:p>
    <w:p w14:paraId="49B7E186" w14:textId="77777777" w:rsidR="002A250B" w:rsidRDefault="00DD7EE7" w:rsidP="00DD7EE7">
      <w:pPr>
        <w:pStyle w:val="normal0"/>
        <w:spacing w:line="240" w:lineRule="auto"/>
      </w:pPr>
      <w:r>
        <w:t xml:space="preserve">We have several technical books in the group that you can borrow (just contact Anubhav). The only condition is that you should only borrow books when you intend to read them. It is all too easy to take a book with the </w:t>
      </w:r>
      <w:r>
        <w:rPr>
          <w:i/>
        </w:rPr>
        <w:t>intention</w:t>
      </w:r>
      <w:r>
        <w:t xml:space="preserve"> to read it and let it simply</w:t>
      </w:r>
      <w:r>
        <w:t xml:space="preserve"> take up space on your desk for a year. So if you find yourself not using a book, just return it back.</w:t>
      </w:r>
    </w:p>
    <w:p w14:paraId="2E53A561" w14:textId="77777777" w:rsidR="002A250B" w:rsidRDefault="002A250B" w:rsidP="00DD7EE7">
      <w:pPr>
        <w:pStyle w:val="normal0"/>
        <w:spacing w:line="240" w:lineRule="auto"/>
      </w:pPr>
    </w:p>
    <w:p w14:paraId="59FC4098" w14:textId="77777777" w:rsidR="002A250B" w:rsidRDefault="00DD7EE7" w:rsidP="00DD7EE7">
      <w:pPr>
        <w:pStyle w:val="normal0"/>
        <w:spacing w:line="240" w:lineRule="auto"/>
      </w:pPr>
      <w:r>
        <w:t xml:space="preserve">A list of titles and some brief notes are available on an external site: </w:t>
      </w:r>
      <w:r>
        <w:rPr>
          <w:b/>
          <w:i/>
        </w:rPr>
        <w:t>https://bit.ly/2HNtOLQ</w:t>
      </w:r>
    </w:p>
    <w:p w14:paraId="3D46F690" w14:textId="77777777" w:rsidR="002A250B" w:rsidRDefault="002A250B" w:rsidP="00DD7EE7">
      <w:pPr>
        <w:pStyle w:val="normal0"/>
        <w:spacing w:line="240" w:lineRule="auto"/>
      </w:pPr>
    </w:p>
    <w:p w14:paraId="666DC901" w14:textId="77777777" w:rsidR="002A250B" w:rsidRDefault="00DD7EE7" w:rsidP="00DD7EE7">
      <w:pPr>
        <w:pStyle w:val="Heading1"/>
        <w:spacing w:line="240" w:lineRule="auto"/>
      </w:pPr>
      <w:bookmarkStart w:id="122" w:name="_f6vzfbmtzhgc" w:colFirst="0" w:colLast="0"/>
      <w:bookmarkEnd w:id="122"/>
      <w:r>
        <w:t>Appendix L: Staying up to date on research and literatu</w:t>
      </w:r>
      <w:r>
        <w:t>re searches</w:t>
      </w:r>
    </w:p>
    <w:p w14:paraId="1CC50B46" w14:textId="77777777" w:rsidR="002A250B" w:rsidRDefault="002A250B" w:rsidP="00DD7EE7">
      <w:pPr>
        <w:pStyle w:val="normal0"/>
        <w:spacing w:line="240" w:lineRule="auto"/>
      </w:pPr>
    </w:p>
    <w:p w14:paraId="4E4E4316" w14:textId="77777777" w:rsidR="002A250B" w:rsidRDefault="00DD7EE7" w:rsidP="00DD7EE7">
      <w:pPr>
        <w:pStyle w:val="normal0"/>
        <w:spacing w:line="240" w:lineRule="auto"/>
      </w:pPr>
      <w:r>
        <w:t>The rate of publications keeps increasing every year, and it is now becoming difficult or impossible to keep pace with all the latest developments in any given field. Here are the main tools I use:</w:t>
      </w:r>
    </w:p>
    <w:p w14:paraId="2B7087D9" w14:textId="77777777" w:rsidR="002A250B" w:rsidRDefault="00DD7EE7" w:rsidP="00DD7EE7">
      <w:pPr>
        <w:pStyle w:val="normal0"/>
        <w:numPr>
          <w:ilvl w:val="0"/>
          <w:numId w:val="26"/>
        </w:numPr>
        <w:spacing w:line="240" w:lineRule="auto"/>
        <w:contextualSpacing/>
      </w:pPr>
      <w:r>
        <w:t>Set up e-mail alerts for new publications fro</w:t>
      </w:r>
      <w:r>
        <w:t>m the main players in your field (I do this through Google Scholar, but there are other methods).</w:t>
      </w:r>
    </w:p>
    <w:p w14:paraId="1718560B" w14:textId="77777777" w:rsidR="002A250B" w:rsidRDefault="00DD7EE7" w:rsidP="00DD7EE7">
      <w:pPr>
        <w:pStyle w:val="normal0"/>
        <w:numPr>
          <w:ilvl w:val="0"/>
          <w:numId w:val="26"/>
        </w:numPr>
        <w:spacing w:line="240" w:lineRule="auto"/>
        <w:contextualSpacing/>
      </w:pPr>
      <w:r>
        <w:t>Use article recommendation services to help you find articles you missed from the above alerts from time to time. I prefer Google Scholar’s recommended articl</w:t>
      </w:r>
      <w:r>
        <w:t>es feature - they are usually spot-on for me. If that doesn’t work so well for you, try another service like Mendeley’s recommended articles or the one from ResearchGate.</w:t>
      </w:r>
    </w:p>
    <w:p w14:paraId="1BA99F0B" w14:textId="77777777" w:rsidR="002A250B" w:rsidRDefault="002A250B" w:rsidP="00DD7EE7">
      <w:pPr>
        <w:pStyle w:val="normal0"/>
        <w:spacing w:line="240" w:lineRule="auto"/>
      </w:pPr>
    </w:p>
    <w:p w14:paraId="55472191" w14:textId="77777777" w:rsidR="002A250B" w:rsidRDefault="00DD7EE7" w:rsidP="00DD7EE7">
      <w:pPr>
        <w:pStyle w:val="normal0"/>
        <w:spacing w:line="240" w:lineRule="auto"/>
      </w:pPr>
      <w:r>
        <w:t>If you are new to a field, one way to try to get caught up is to find a review artic</w:t>
      </w:r>
      <w:r>
        <w:t>le and work your way through that. Hopefully, the review  will cite some articles that you can follow up on, and those articles will in turn cite other articles that look interesting to follow up on. If not, try a different review article as a seed. You ca</w:t>
      </w:r>
      <w:r>
        <w:t>n also do a reverse search, i.e., see what articles have cited a particular article (e.g., use the “Cited by” featured in Google Scholar). Once you’ve read through a dozen or so articles, you should start to have a pretty decent grasp of the main works and</w:t>
      </w:r>
      <w:r>
        <w:t xml:space="preserve"> ideas in the field.</w:t>
      </w:r>
    </w:p>
    <w:p w14:paraId="24DF96D6" w14:textId="77777777" w:rsidR="002A250B" w:rsidRDefault="002A250B" w:rsidP="00DD7EE7">
      <w:pPr>
        <w:pStyle w:val="normal0"/>
        <w:spacing w:line="240" w:lineRule="auto"/>
      </w:pPr>
    </w:p>
    <w:p w14:paraId="30AA5D72" w14:textId="77777777" w:rsidR="002A250B" w:rsidRDefault="00DD7EE7" w:rsidP="00DD7EE7">
      <w:pPr>
        <w:pStyle w:val="normal0"/>
        <w:spacing w:line="240" w:lineRule="auto"/>
        <w:rPr>
          <w:b/>
          <w:i/>
        </w:rPr>
      </w:pPr>
      <w:r>
        <w:t xml:space="preserve">There are also more formal resources and databases for doing literature and data searches. I would highly recommend look at the “Materials Science” resources listed by the LBNL library: </w:t>
      </w:r>
      <w:r>
        <w:rPr>
          <w:b/>
          <w:i/>
        </w:rPr>
        <w:t>http://bit.ly/2HCePDQ</w:t>
      </w:r>
    </w:p>
    <w:p w14:paraId="12CF9FC1" w14:textId="77777777" w:rsidR="002A250B" w:rsidRDefault="002A250B" w:rsidP="00DD7EE7">
      <w:pPr>
        <w:pStyle w:val="normal0"/>
        <w:spacing w:line="240" w:lineRule="auto"/>
      </w:pPr>
    </w:p>
    <w:p w14:paraId="42307193" w14:textId="77777777" w:rsidR="002A250B" w:rsidRDefault="002A250B" w:rsidP="00DD7EE7">
      <w:pPr>
        <w:pStyle w:val="normal0"/>
        <w:spacing w:line="240" w:lineRule="auto"/>
      </w:pPr>
    </w:p>
    <w:p w14:paraId="5781F2A9" w14:textId="77777777" w:rsidR="002A250B" w:rsidRDefault="00DD7EE7" w:rsidP="00DD7EE7">
      <w:pPr>
        <w:pStyle w:val="Heading1"/>
        <w:spacing w:line="240" w:lineRule="auto"/>
      </w:pPr>
      <w:bookmarkStart w:id="123" w:name="_vgvzpetxk7b5" w:colFirst="0" w:colLast="0"/>
      <w:bookmarkEnd w:id="123"/>
      <w:r>
        <w:t>Appendix M: some miscell</w:t>
      </w:r>
      <w:r>
        <w:t>aneous things</w:t>
      </w:r>
    </w:p>
    <w:p w14:paraId="2F472A91" w14:textId="77777777" w:rsidR="002A250B" w:rsidRDefault="002A250B" w:rsidP="00DD7EE7">
      <w:pPr>
        <w:pStyle w:val="normal0"/>
        <w:spacing w:line="240" w:lineRule="auto"/>
      </w:pPr>
    </w:p>
    <w:p w14:paraId="5838C91A" w14:textId="77777777" w:rsidR="002A250B" w:rsidRDefault="00DD7EE7" w:rsidP="00DD7EE7">
      <w:pPr>
        <w:pStyle w:val="normal0"/>
        <w:spacing w:line="240" w:lineRule="auto"/>
      </w:pPr>
      <w:r>
        <w:t>Some miscellaneous items are on an external site (</w:t>
      </w:r>
      <w:r>
        <w:rPr>
          <w:b/>
          <w:i/>
        </w:rPr>
        <w:t>https://bit.ly/2HNtOLQ</w:t>
      </w:r>
      <w:r>
        <w:t>)  rather than this handbook. They include:</w:t>
      </w:r>
    </w:p>
    <w:p w14:paraId="1587CEC7" w14:textId="77777777" w:rsidR="002A250B" w:rsidRDefault="00DD7EE7" w:rsidP="00DD7EE7">
      <w:pPr>
        <w:pStyle w:val="normal0"/>
        <w:numPr>
          <w:ilvl w:val="0"/>
          <w:numId w:val="38"/>
        </w:numPr>
        <w:spacing w:line="240" w:lineRule="auto"/>
        <w:contextualSpacing/>
      </w:pPr>
      <w:r>
        <w:t>Some exercises to become familiar with materials informatics, including pushing code to git and using Python data analysis to</w:t>
      </w:r>
      <w:r>
        <w:t>ols.</w:t>
      </w:r>
    </w:p>
    <w:p w14:paraId="16146417" w14:textId="77777777" w:rsidR="002A250B" w:rsidRDefault="00DD7EE7" w:rsidP="00DD7EE7">
      <w:pPr>
        <w:pStyle w:val="normal0"/>
        <w:numPr>
          <w:ilvl w:val="0"/>
          <w:numId w:val="38"/>
        </w:numPr>
        <w:spacing w:line="240" w:lineRule="auto"/>
        <w:contextualSpacing/>
      </w:pPr>
      <w:r>
        <w:t>Instructions on printing posters</w:t>
      </w:r>
    </w:p>
    <w:p w14:paraId="275077E3" w14:textId="77777777" w:rsidR="002A250B" w:rsidRDefault="00DD7EE7" w:rsidP="00DD7EE7">
      <w:pPr>
        <w:pStyle w:val="normal0"/>
        <w:numPr>
          <w:ilvl w:val="0"/>
          <w:numId w:val="38"/>
        </w:numPr>
        <w:spacing w:line="240" w:lineRule="auto"/>
        <w:contextualSpacing/>
      </w:pPr>
      <w:r>
        <w:t>Instructions on managing the group web site</w:t>
      </w:r>
    </w:p>
    <w:p w14:paraId="5513F56A" w14:textId="77777777" w:rsidR="002A250B" w:rsidRDefault="002A250B" w:rsidP="00DD7EE7">
      <w:pPr>
        <w:pStyle w:val="normal0"/>
        <w:spacing w:line="240" w:lineRule="auto"/>
      </w:pPr>
    </w:p>
    <w:p w14:paraId="79BAB4F4" w14:textId="77777777" w:rsidR="002A250B" w:rsidRDefault="002A250B" w:rsidP="00DD7EE7">
      <w:pPr>
        <w:pStyle w:val="normal0"/>
        <w:spacing w:line="240" w:lineRule="auto"/>
      </w:pPr>
    </w:p>
    <w:p w14:paraId="0ABCDF7E" w14:textId="77777777" w:rsidR="002A250B" w:rsidRDefault="00DD7EE7" w:rsidP="00DD7EE7">
      <w:pPr>
        <w:pStyle w:val="Heading1"/>
        <w:pBdr>
          <w:top w:val="nil"/>
          <w:left w:val="nil"/>
          <w:bottom w:val="nil"/>
          <w:right w:val="nil"/>
          <w:between w:val="nil"/>
        </w:pBdr>
        <w:spacing w:line="240" w:lineRule="auto"/>
      </w:pPr>
      <w:bookmarkStart w:id="124" w:name="_fik7lhm1u8cp" w:colFirst="0" w:colLast="0"/>
      <w:bookmarkEnd w:id="124"/>
      <w:r>
        <w:t>Thank you!</w:t>
      </w:r>
    </w:p>
    <w:p w14:paraId="0AD69927" w14:textId="77777777" w:rsidR="002A250B" w:rsidRDefault="002A250B" w:rsidP="00DD7EE7">
      <w:pPr>
        <w:pStyle w:val="normal0"/>
        <w:pBdr>
          <w:top w:val="nil"/>
          <w:left w:val="nil"/>
          <w:bottom w:val="nil"/>
          <w:right w:val="nil"/>
          <w:between w:val="nil"/>
        </w:pBdr>
        <w:spacing w:line="240" w:lineRule="auto"/>
      </w:pPr>
    </w:p>
    <w:p w14:paraId="65BE1F5E" w14:textId="77777777" w:rsidR="002A250B" w:rsidRDefault="00DD7EE7" w:rsidP="00DD7EE7">
      <w:pPr>
        <w:pStyle w:val="normal0"/>
        <w:pBdr>
          <w:top w:val="nil"/>
          <w:left w:val="nil"/>
          <w:bottom w:val="nil"/>
          <w:right w:val="nil"/>
          <w:between w:val="nil"/>
        </w:pBdr>
        <w:spacing w:line="240" w:lineRule="auto"/>
      </w:pPr>
      <w:r>
        <w:t>Thank you for contributing to this handbook!</w:t>
      </w:r>
    </w:p>
    <w:p w14:paraId="49C64DD0"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Saurabh Bajaj</w:t>
      </w:r>
    </w:p>
    <w:p w14:paraId="57A3F748"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Alireza Faghaninia</w:t>
      </w:r>
    </w:p>
    <w:p w14:paraId="48527360"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Joey Montoya</w:t>
      </w:r>
    </w:p>
    <w:p w14:paraId="1E210B22"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John Dagdelen</w:t>
      </w:r>
    </w:p>
    <w:p w14:paraId="74B4E859"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Nils Zimmerman</w:t>
      </w:r>
    </w:p>
    <w:p w14:paraId="5B4285BB"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Ben Ellis</w:t>
      </w:r>
    </w:p>
    <w:p w14:paraId="22114A40" w14:textId="77777777" w:rsidR="002A250B" w:rsidRDefault="00DD7EE7" w:rsidP="00DD7EE7">
      <w:pPr>
        <w:pStyle w:val="normal0"/>
        <w:numPr>
          <w:ilvl w:val="0"/>
          <w:numId w:val="45"/>
        </w:numPr>
        <w:pBdr>
          <w:top w:val="nil"/>
          <w:left w:val="nil"/>
          <w:bottom w:val="nil"/>
          <w:right w:val="nil"/>
          <w:between w:val="nil"/>
        </w:pBdr>
        <w:spacing w:line="240" w:lineRule="auto"/>
        <w:contextualSpacing/>
      </w:pPr>
      <w:r>
        <w:t>Maksim Rakitin</w:t>
      </w:r>
    </w:p>
    <w:sectPr w:rsidR="002A250B">
      <w:headerReference w:type="default" r:id="rId21"/>
      <w:footerReference w:type="default" r:id="rId22"/>
      <w:footerReference w:type="first" r:id="rId23"/>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1DB1E8" w14:textId="77777777" w:rsidR="00000000" w:rsidRDefault="00DD7EE7">
      <w:pPr>
        <w:spacing w:line="240" w:lineRule="auto"/>
      </w:pPr>
      <w:r>
        <w:separator/>
      </w:r>
    </w:p>
  </w:endnote>
  <w:endnote w:type="continuationSeparator" w:id="0">
    <w:p w14:paraId="5B2D5AA5" w14:textId="77777777" w:rsidR="00000000" w:rsidRDefault="00DD7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Bold Italic"/>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ato Regular">
    <w:panose1 w:val="020F0502020204030203"/>
    <w:charset w:val="00"/>
    <w:family w:val="auto"/>
    <w:pitch w:val="variable"/>
    <w:sig w:usb0="E10002FF" w:usb1="5000ECFF" w:usb2="00000021" w:usb3="00000000" w:csb0="0000019F" w:csb1="00000000"/>
  </w:font>
  <w:font w:name="Cambria">
    <w:panose1 w:val="02040503050406030204"/>
    <w:charset w:val="00"/>
    <w:family w:val="auto"/>
    <w:pitch w:val="variable"/>
    <w:sig w:usb0="E00002FF" w:usb1="400004FF" w:usb2="00000000" w:usb3="00000000" w:csb0="0000019F" w:csb1="00000000"/>
  </w:font>
  <w:font w:name="Rokkitt">
    <w:panose1 w:val="02000503050000020003"/>
    <w:charset w:val="00"/>
    <w:family w:val="auto"/>
    <w:pitch w:val="variable"/>
    <w:sig w:usb0="800000EF" w:usb1="5000204B" w:usb2="00000000" w:usb3="00000000" w:csb0="00000001" w:csb1="00000000"/>
  </w:font>
  <w:font w:name="Roboto">
    <w:altName w:val="Roboto Bold"/>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469D5" w14:textId="77777777" w:rsidR="002A250B" w:rsidRDefault="00DD7EE7">
    <w:pPr>
      <w:pStyle w:val="normal0"/>
      <w:pBdr>
        <w:top w:val="nil"/>
        <w:left w:val="nil"/>
        <w:bottom w:val="nil"/>
        <w:right w:val="nil"/>
        <w:between w:val="nil"/>
      </w:pBdr>
      <w:jc w:val="right"/>
    </w:pPr>
    <w:r>
      <w:fldChar w:fldCharType="begin"/>
    </w:r>
    <w:r>
      <w:instrText>PAGE</w:instrText>
    </w:r>
    <w:r>
      <w:fldChar w:fldCharType="separate"/>
    </w:r>
    <w:r>
      <w:rPr>
        <w:noProof/>
      </w:rPr>
      <w:t>3</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5FDF01" w14:textId="77777777" w:rsidR="002A250B" w:rsidRDefault="002A250B">
    <w:pPr>
      <w:pStyle w:val="normal0"/>
      <w:pBdr>
        <w:top w:val="nil"/>
        <w:left w:val="nil"/>
        <w:bottom w:val="nil"/>
        <w:right w:val="nil"/>
        <w:between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752F2" w14:textId="77777777" w:rsidR="00000000" w:rsidRDefault="00DD7EE7">
      <w:pPr>
        <w:spacing w:line="240" w:lineRule="auto"/>
      </w:pPr>
      <w:r>
        <w:separator/>
      </w:r>
    </w:p>
  </w:footnote>
  <w:footnote w:type="continuationSeparator" w:id="0">
    <w:p w14:paraId="5DDA1FD2" w14:textId="77777777" w:rsidR="00000000" w:rsidRDefault="00DD7EE7">
      <w:pPr>
        <w:spacing w:line="240" w:lineRule="auto"/>
      </w:pPr>
      <w:r>
        <w:continuationSeparator/>
      </w:r>
    </w:p>
  </w:footnote>
  <w:footnote w:id="1">
    <w:p w14:paraId="50BB9FAB" w14:textId="77777777" w:rsidR="002A250B" w:rsidRDefault="00DD7EE7">
      <w:pPr>
        <w:pStyle w:val="normal0"/>
        <w:pBdr>
          <w:top w:val="nil"/>
          <w:left w:val="nil"/>
          <w:bottom w:val="nil"/>
          <w:right w:val="nil"/>
          <w:between w:val="nil"/>
        </w:pBdr>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B25FD" w14:textId="77777777" w:rsidR="002A250B" w:rsidRDefault="002A250B">
    <w:pPr>
      <w:pStyle w:val="normal0"/>
      <w:pBdr>
        <w:top w:val="nil"/>
        <w:left w:val="nil"/>
        <w:bottom w:val="nil"/>
        <w:right w:val="nil"/>
        <w:between w:val="nil"/>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032"/>
    <w:multiLevelType w:val="multilevel"/>
    <w:tmpl w:val="3BAE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81278D"/>
    <w:multiLevelType w:val="multilevel"/>
    <w:tmpl w:val="25847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A73A90"/>
    <w:multiLevelType w:val="multilevel"/>
    <w:tmpl w:val="EE3AA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448631F"/>
    <w:multiLevelType w:val="multilevel"/>
    <w:tmpl w:val="ABA2E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69A0051"/>
    <w:multiLevelType w:val="multilevel"/>
    <w:tmpl w:val="AEA6A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9732E8F"/>
    <w:multiLevelType w:val="multilevel"/>
    <w:tmpl w:val="9C609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BB01016"/>
    <w:multiLevelType w:val="multilevel"/>
    <w:tmpl w:val="A0D8E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BE8742F"/>
    <w:multiLevelType w:val="multilevel"/>
    <w:tmpl w:val="FF24B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D9542E2"/>
    <w:multiLevelType w:val="multilevel"/>
    <w:tmpl w:val="220CB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DE12D0B"/>
    <w:multiLevelType w:val="multilevel"/>
    <w:tmpl w:val="95F42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E8F4509"/>
    <w:multiLevelType w:val="multilevel"/>
    <w:tmpl w:val="4B34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35D7F4F"/>
    <w:multiLevelType w:val="multilevel"/>
    <w:tmpl w:val="8C4E09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4D56598"/>
    <w:multiLevelType w:val="multilevel"/>
    <w:tmpl w:val="86107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5865AB5"/>
    <w:multiLevelType w:val="multilevel"/>
    <w:tmpl w:val="45F2B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A961341"/>
    <w:multiLevelType w:val="multilevel"/>
    <w:tmpl w:val="D36A2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D0B7448"/>
    <w:multiLevelType w:val="multilevel"/>
    <w:tmpl w:val="5F84D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2025541F"/>
    <w:multiLevelType w:val="multilevel"/>
    <w:tmpl w:val="E746F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0940A6C"/>
    <w:multiLevelType w:val="multilevel"/>
    <w:tmpl w:val="FB966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1295AB6"/>
    <w:multiLevelType w:val="multilevel"/>
    <w:tmpl w:val="817C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476078E"/>
    <w:multiLevelType w:val="multilevel"/>
    <w:tmpl w:val="25244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6652233"/>
    <w:multiLevelType w:val="multilevel"/>
    <w:tmpl w:val="5498C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8B13A08"/>
    <w:multiLevelType w:val="multilevel"/>
    <w:tmpl w:val="F7B6B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9F84F34"/>
    <w:multiLevelType w:val="multilevel"/>
    <w:tmpl w:val="7140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D3E7242"/>
    <w:multiLevelType w:val="multilevel"/>
    <w:tmpl w:val="3E8C0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2EF10D34"/>
    <w:multiLevelType w:val="multilevel"/>
    <w:tmpl w:val="82403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F4C2E32"/>
    <w:multiLevelType w:val="multilevel"/>
    <w:tmpl w:val="CCCC3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030513F"/>
    <w:multiLevelType w:val="multilevel"/>
    <w:tmpl w:val="65888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33631861"/>
    <w:multiLevelType w:val="multilevel"/>
    <w:tmpl w:val="EF507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55A03CF"/>
    <w:multiLevelType w:val="multilevel"/>
    <w:tmpl w:val="8728B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78A6565"/>
    <w:multiLevelType w:val="multilevel"/>
    <w:tmpl w:val="459A8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91B710B"/>
    <w:multiLevelType w:val="multilevel"/>
    <w:tmpl w:val="E260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9C0358A"/>
    <w:multiLevelType w:val="multilevel"/>
    <w:tmpl w:val="4EF8F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DFD5859"/>
    <w:multiLevelType w:val="multilevel"/>
    <w:tmpl w:val="28AA7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3E226C0C"/>
    <w:multiLevelType w:val="multilevel"/>
    <w:tmpl w:val="B5F4E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02C2A66"/>
    <w:multiLevelType w:val="multilevel"/>
    <w:tmpl w:val="A7723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4BF07B3"/>
    <w:multiLevelType w:val="multilevel"/>
    <w:tmpl w:val="1B36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67405B0"/>
    <w:multiLevelType w:val="multilevel"/>
    <w:tmpl w:val="D868AC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46D22531"/>
    <w:multiLevelType w:val="multilevel"/>
    <w:tmpl w:val="24B6A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7A83D15"/>
    <w:multiLevelType w:val="multilevel"/>
    <w:tmpl w:val="378C8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9E404D9"/>
    <w:multiLevelType w:val="multilevel"/>
    <w:tmpl w:val="5658F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BB073DB"/>
    <w:multiLevelType w:val="multilevel"/>
    <w:tmpl w:val="D06C5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4CA17743"/>
    <w:multiLevelType w:val="multilevel"/>
    <w:tmpl w:val="38E29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4CCD0EDD"/>
    <w:multiLevelType w:val="multilevel"/>
    <w:tmpl w:val="AE80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D7E2326"/>
    <w:multiLevelType w:val="multilevel"/>
    <w:tmpl w:val="1D3E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4F6B7112"/>
    <w:multiLevelType w:val="multilevel"/>
    <w:tmpl w:val="276A5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299704D"/>
    <w:multiLevelType w:val="multilevel"/>
    <w:tmpl w:val="FB603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57BE49EB"/>
    <w:multiLevelType w:val="multilevel"/>
    <w:tmpl w:val="E2FA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82B352D"/>
    <w:multiLevelType w:val="multilevel"/>
    <w:tmpl w:val="97D41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93B734B"/>
    <w:multiLevelType w:val="multilevel"/>
    <w:tmpl w:val="99B08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D223893"/>
    <w:multiLevelType w:val="multilevel"/>
    <w:tmpl w:val="1F46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0892F7D"/>
    <w:multiLevelType w:val="multilevel"/>
    <w:tmpl w:val="3620C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19549FB"/>
    <w:multiLevelType w:val="multilevel"/>
    <w:tmpl w:val="E4729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3B851E8"/>
    <w:multiLevelType w:val="multilevel"/>
    <w:tmpl w:val="CC9E5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70A3B91"/>
    <w:multiLevelType w:val="multilevel"/>
    <w:tmpl w:val="D818D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A6D24A2"/>
    <w:multiLevelType w:val="multilevel"/>
    <w:tmpl w:val="18D85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C536E90"/>
    <w:multiLevelType w:val="multilevel"/>
    <w:tmpl w:val="BC3A9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E9E7289"/>
    <w:multiLevelType w:val="multilevel"/>
    <w:tmpl w:val="8338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62110FA"/>
    <w:multiLevelType w:val="multilevel"/>
    <w:tmpl w:val="0E923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9E046BD"/>
    <w:multiLevelType w:val="multilevel"/>
    <w:tmpl w:val="09C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B6B0BD3"/>
    <w:multiLevelType w:val="multilevel"/>
    <w:tmpl w:val="94482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BB23113"/>
    <w:multiLevelType w:val="multilevel"/>
    <w:tmpl w:val="C4CEB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C7C6647"/>
    <w:multiLevelType w:val="multilevel"/>
    <w:tmpl w:val="1A1E5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DA15CEB"/>
    <w:multiLevelType w:val="multilevel"/>
    <w:tmpl w:val="BC908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1"/>
  </w:num>
  <w:num w:numId="3">
    <w:abstractNumId w:val="54"/>
  </w:num>
  <w:num w:numId="4">
    <w:abstractNumId w:val="51"/>
  </w:num>
  <w:num w:numId="5">
    <w:abstractNumId w:val="30"/>
  </w:num>
  <w:num w:numId="6">
    <w:abstractNumId w:val="24"/>
  </w:num>
  <w:num w:numId="7">
    <w:abstractNumId w:val="62"/>
  </w:num>
  <w:num w:numId="8">
    <w:abstractNumId w:val="5"/>
  </w:num>
  <w:num w:numId="9">
    <w:abstractNumId w:val="37"/>
  </w:num>
  <w:num w:numId="10">
    <w:abstractNumId w:val="53"/>
  </w:num>
  <w:num w:numId="11">
    <w:abstractNumId w:val="36"/>
  </w:num>
  <w:num w:numId="12">
    <w:abstractNumId w:val="42"/>
  </w:num>
  <w:num w:numId="13">
    <w:abstractNumId w:val="22"/>
  </w:num>
  <w:num w:numId="14">
    <w:abstractNumId w:val="44"/>
  </w:num>
  <w:num w:numId="15">
    <w:abstractNumId w:val="11"/>
  </w:num>
  <w:num w:numId="16">
    <w:abstractNumId w:val="33"/>
  </w:num>
  <w:num w:numId="17">
    <w:abstractNumId w:val="40"/>
  </w:num>
  <w:num w:numId="18">
    <w:abstractNumId w:val="6"/>
  </w:num>
  <w:num w:numId="19">
    <w:abstractNumId w:val="35"/>
  </w:num>
  <w:num w:numId="20">
    <w:abstractNumId w:val="50"/>
  </w:num>
  <w:num w:numId="21">
    <w:abstractNumId w:val="49"/>
  </w:num>
  <w:num w:numId="22">
    <w:abstractNumId w:val="59"/>
  </w:num>
  <w:num w:numId="23">
    <w:abstractNumId w:val="27"/>
  </w:num>
  <w:num w:numId="24">
    <w:abstractNumId w:val="58"/>
  </w:num>
  <w:num w:numId="25">
    <w:abstractNumId w:val="31"/>
  </w:num>
  <w:num w:numId="26">
    <w:abstractNumId w:val="17"/>
  </w:num>
  <w:num w:numId="27">
    <w:abstractNumId w:val="48"/>
  </w:num>
  <w:num w:numId="28">
    <w:abstractNumId w:val="25"/>
  </w:num>
  <w:num w:numId="29">
    <w:abstractNumId w:val="23"/>
  </w:num>
  <w:num w:numId="30">
    <w:abstractNumId w:val="28"/>
  </w:num>
  <w:num w:numId="31">
    <w:abstractNumId w:val="41"/>
  </w:num>
  <w:num w:numId="32">
    <w:abstractNumId w:val="38"/>
  </w:num>
  <w:num w:numId="33">
    <w:abstractNumId w:val="21"/>
  </w:num>
  <w:num w:numId="34">
    <w:abstractNumId w:val="4"/>
  </w:num>
  <w:num w:numId="35">
    <w:abstractNumId w:val="45"/>
  </w:num>
  <w:num w:numId="36">
    <w:abstractNumId w:val="52"/>
  </w:num>
  <w:num w:numId="37">
    <w:abstractNumId w:val="32"/>
  </w:num>
  <w:num w:numId="38">
    <w:abstractNumId w:val="55"/>
  </w:num>
  <w:num w:numId="39">
    <w:abstractNumId w:val="29"/>
  </w:num>
  <w:num w:numId="40">
    <w:abstractNumId w:val="3"/>
  </w:num>
  <w:num w:numId="41">
    <w:abstractNumId w:val="7"/>
  </w:num>
  <w:num w:numId="42">
    <w:abstractNumId w:val="18"/>
  </w:num>
  <w:num w:numId="43">
    <w:abstractNumId w:val="2"/>
  </w:num>
  <w:num w:numId="44">
    <w:abstractNumId w:val="46"/>
  </w:num>
  <w:num w:numId="45">
    <w:abstractNumId w:val="16"/>
  </w:num>
  <w:num w:numId="46">
    <w:abstractNumId w:val="56"/>
  </w:num>
  <w:num w:numId="47">
    <w:abstractNumId w:val="26"/>
  </w:num>
  <w:num w:numId="48">
    <w:abstractNumId w:val="10"/>
  </w:num>
  <w:num w:numId="49">
    <w:abstractNumId w:val="8"/>
  </w:num>
  <w:num w:numId="50">
    <w:abstractNumId w:val="47"/>
  </w:num>
  <w:num w:numId="51">
    <w:abstractNumId w:val="9"/>
  </w:num>
  <w:num w:numId="52">
    <w:abstractNumId w:val="14"/>
  </w:num>
  <w:num w:numId="53">
    <w:abstractNumId w:val="12"/>
  </w:num>
  <w:num w:numId="54">
    <w:abstractNumId w:val="1"/>
  </w:num>
  <w:num w:numId="55">
    <w:abstractNumId w:val="15"/>
  </w:num>
  <w:num w:numId="56">
    <w:abstractNumId w:val="57"/>
  </w:num>
  <w:num w:numId="57">
    <w:abstractNumId w:val="34"/>
  </w:num>
  <w:num w:numId="58">
    <w:abstractNumId w:val="39"/>
  </w:num>
  <w:num w:numId="59">
    <w:abstractNumId w:val="43"/>
  </w:num>
  <w:num w:numId="60">
    <w:abstractNumId w:val="19"/>
  </w:num>
  <w:num w:numId="61">
    <w:abstractNumId w:val="20"/>
  </w:num>
  <w:num w:numId="62">
    <w:abstractNumId w:val="0"/>
  </w:num>
  <w:num w:numId="63">
    <w:abstractNumId w:val="6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A250B"/>
    <w:rsid w:val="002A250B"/>
    <w:rsid w:val="00DD7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26086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DD7EE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D7EE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DD7EE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D7EE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http://hackingmaterials.lbl.gov/stuff/word_styles.zip"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https://sites.google.com/a/lbl.gov/high-performance-computing-services-group/useragreement" TargetMode="External"/><Relationship Id="rId19" Type="http://schemas.openxmlformats.org/officeDocument/2006/relationships/hyperlink" Target="mailto:hpcshelp@lbl.gov"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100</Pages>
  <Words>19111</Words>
  <Characters>108933</Characters>
  <Application>Microsoft Macintosh Word</Application>
  <DocSecurity>0</DocSecurity>
  <Lines>907</Lines>
  <Paragraphs>255</Paragraphs>
  <ScaleCrop>false</ScaleCrop>
  <Company>LBNL</Company>
  <LinksUpToDate>false</LinksUpToDate>
  <CharactersWithSpaces>127789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2</cp:revision>
  <dcterms:created xsi:type="dcterms:W3CDTF">2018-04-20T18:06:00Z</dcterms:created>
  <dcterms:modified xsi:type="dcterms:W3CDTF">2018-04-20T18:09:00Z</dcterms:modified>
</cp:coreProperties>
</file>