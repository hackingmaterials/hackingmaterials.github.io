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3A7B83" w14:textId="77777777" w:rsidR="004B6308" w:rsidRPr="00FF5C40" w:rsidRDefault="00F71284" w:rsidP="00FF5C40">
      <w:pPr>
        <w:pStyle w:val="normal0"/>
        <w:pBdr>
          <w:top w:val="nil"/>
          <w:left w:val="nil"/>
          <w:bottom w:val="nil"/>
          <w:right w:val="nil"/>
          <w:between w:val="nil"/>
        </w:pBdr>
        <w:spacing w:line="240" w:lineRule="auto"/>
        <w:rPr>
          <w:rFonts w:ascii="Lato Black" w:hAnsi="Lato Black"/>
        </w:rPr>
      </w:pPr>
      <w:r w:rsidRPr="00FF5C40">
        <w:rPr>
          <w:rFonts w:ascii="Lato Black" w:hAnsi="Lato Black"/>
          <w:noProof/>
          <w:lang w:val="en-US"/>
        </w:rPr>
        <w:drawing>
          <wp:anchor distT="114300" distB="114300" distL="114300" distR="114300" simplePos="0" relativeHeight="251658240" behindDoc="0" locked="0" layoutInCell="1" hidden="0" allowOverlap="1" wp14:anchorId="2F4FE263" wp14:editId="26ACC7EF">
            <wp:simplePos x="0" y="0"/>
            <wp:positionH relativeFrom="margin">
              <wp:posOffset>1</wp:posOffset>
            </wp:positionH>
            <wp:positionV relativeFrom="paragraph">
              <wp:posOffset>257175</wp:posOffset>
            </wp:positionV>
            <wp:extent cx="1433513" cy="1433513"/>
            <wp:effectExtent l="0" t="0" r="0" b="0"/>
            <wp:wrapSquare wrapText="bothSides" distT="114300" distB="114300" distL="114300" distR="114300"/>
            <wp:docPr id="10" name="image21.png" descr="hm_logo.png"/>
            <wp:cNvGraphicFramePr/>
            <a:graphic xmlns:a="http://schemas.openxmlformats.org/drawingml/2006/main">
              <a:graphicData uri="http://schemas.openxmlformats.org/drawingml/2006/picture">
                <pic:pic xmlns:pic="http://schemas.openxmlformats.org/drawingml/2006/picture">
                  <pic:nvPicPr>
                    <pic:cNvPr id="0" name="image21.png" descr="hm_logo.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11A12D5B" w14:textId="77777777" w:rsidR="004B6308" w:rsidRPr="00FF5C40" w:rsidRDefault="00F71284" w:rsidP="00FF5C40">
      <w:pPr>
        <w:pStyle w:val="Title"/>
        <w:pBdr>
          <w:top w:val="nil"/>
          <w:left w:val="nil"/>
          <w:bottom w:val="nil"/>
          <w:right w:val="nil"/>
          <w:between w:val="nil"/>
        </w:pBdr>
        <w:spacing w:line="240" w:lineRule="auto"/>
        <w:rPr>
          <w:rFonts w:ascii="Lato Black" w:hAnsi="Lato Black"/>
          <w:b w:val="0"/>
          <w:color w:val="016FDE"/>
        </w:rPr>
      </w:pPr>
      <w:bookmarkStart w:id="0" w:name="_d285g78wwob2" w:colFirst="0" w:colLast="0"/>
      <w:bookmarkEnd w:id="0"/>
      <w:r w:rsidRPr="00FF5C40">
        <w:rPr>
          <w:rFonts w:ascii="Lato Black" w:hAnsi="Lato Black"/>
          <w:b w:val="0"/>
          <w:color w:val="016FDE"/>
        </w:rPr>
        <w:t>Group Handbook</w:t>
      </w:r>
    </w:p>
    <w:p w14:paraId="6F55AA96" w14:textId="77777777" w:rsidR="004B6308" w:rsidRDefault="00F71284" w:rsidP="00FF5C40">
      <w:pPr>
        <w:pStyle w:val="normal0"/>
        <w:pBdr>
          <w:top w:val="nil"/>
          <w:left w:val="nil"/>
          <w:bottom w:val="nil"/>
          <w:right w:val="nil"/>
          <w:between w:val="nil"/>
        </w:pBdr>
        <w:spacing w:line="240" w:lineRule="auto"/>
        <w:jc w:val="center"/>
      </w:pPr>
      <w:r>
        <w:t xml:space="preserve">A guide to help you start your </w:t>
      </w:r>
      <w:r>
        <w:br/>
        <w:t>scientific adventures</w:t>
      </w:r>
    </w:p>
    <w:p w14:paraId="447E34FA" w14:textId="77777777" w:rsidR="004B6308" w:rsidRDefault="004B6308" w:rsidP="00FF5C40">
      <w:pPr>
        <w:pStyle w:val="normal0"/>
        <w:pBdr>
          <w:top w:val="nil"/>
          <w:left w:val="nil"/>
          <w:bottom w:val="nil"/>
          <w:right w:val="nil"/>
          <w:between w:val="nil"/>
        </w:pBdr>
        <w:spacing w:line="240" w:lineRule="auto"/>
        <w:rPr>
          <w:color w:val="0066FF"/>
        </w:rPr>
      </w:pPr>
    </w:p>
    <w:p w14:paraId="38C337A8" w14:textId="77777777" w:rsidR="004B6308" w:rsidRDefault="004B6308" w:rsidP="00FF5C40">
      <w:pPr>
        <w:pStyle w:val="normal0"/>
        <w:pBdr>
          <w:top w:val="nil"/>
          <w:left w:val="nil"/>
          <w:bottom w:val="nil"/>
          <w:right w:val="nil"/>
          <w:between w:val="nil"/>
        </w:pBdr>
        <w:spacing w:line="240" w:lineRule="auto"/>
        <w:rPr>
          <w:rFonts w:ascii="Cambria" w:eastAsia="Cambria" w:hAnsi="Cambria" w:cs="Cambria"/>
        </w:rPr>
      </w:pPr>
    </w:p>
    <w:p w14:paraId="343B03E5" w14:textId="77777777" w:rsidR="004B6308" w:rsidRDefault="004B6308" w:rsidP="00FF5C40">
      <w:pPr>
        <w:pStyle w:val="normal0"/>
        <w:pBdr>
          <w:top w:val="nil"/>
          <w:left w:val="nil"/>
          <w:bottom w:val="nil"/>
          <w:right w:val="nil"/>
          <w:between w:val="nil"/>
        </w:pBdr>
        <w:spacing w:line="240" w:lineRule="auto"/>
        <w:rPr>
          <w:rFonts w:ascii="Cambria" w:eastAsia="Cambria" w:hAnsi="Cambria" w:cs="Cambria"/>
        </w:rPr>
      </w:pPr>
    </w:p>
    <w:p w14:paraId="57113631" w14:textId="77777777" w:rsidR="004B6308" w:rsidRDefault="004B6308" w:rsidP="00FF5C40">
      <w:pPr>
        <w:pStyle w:val="normal0"/>
        <w:pBdr>
          <w:top w:val="nil"/>
          <w:left w:val="nil"/>
          <w:bottom w:val="nil"/>
          <w:right w:val="nil"/>
          <w:between w:val="nil"/>
        </w:pBdr>
        <w:spacing w:line="240" w:lineRule="auto"/>
        <w:rPr>
          <w:rFonts w:ascii="Cambria" w:eastAsia="Cambria" w:hAnsi="Cambria" w:cs="Cambria"/>
        </w:rPr>
      </w:pPr>
    </w:p>
    <w:p w14:paraId="4A58D303" w14:textId="77777777" w:rsidR="004B6308" w:rsidRDefault="004B6308" w:rsidP="00FF5C40">
      <w:pPr>
        <w:pStyle w:val="normal0"/>
        <w:pBdr>
          <w:top w:val="nil"/>
          <w:left w:val="nil"/>
          <w:bottom w:val="nil"/>
          <w:right w:val="nil"/>
          <w:between w:val="nil"/>
        </w:pBdr>
        <w:spacing w:line="240" w:lineRule="auto"/>
        <w:rPr>
          <w:rFonts w:ascii="Cambria" w:eastAsia="Cambria" w:hAnsi="Cambria" w:cs="Cambria"/>
        </w:rPr>
      </w:pPr>
    </w:p>
    <w:p w14:paraId="4CA3F26E" w14:textId="77777777" w:rsidR="004B6308" w:rsidRDefault="004B6308" w:rsidP="00FF5C40">
      <w:pPr>
        <w:pStyle w:val="normal0"/>
        <w:pBdr>
          <w:top w:val="nil"/>
          <w:left w:val="nil"/>
          <w:bottom w:val="nil"/>
          <w:right w:val="nil"/>
          <w:between w:val="nil"/>
        </w:pBdr>
        <w:spacing w:line="240" w:lineRule="auto"/>
        <w:rPr>
          <w:rFonts w:ascii="Cambria" w:eastAsia="Cambria" w:hAnsi="Cambria" w:cs="Cambria"/>
        </w:rPr>
      </w:pPr>
    </w:p>
    <w:p w14:paraId="489845B8" w14:textId="77777777" w:rsidR="004B6308" w:rsidRDefault="004B6308" w:rsidP="00FF5C40">
      <w:pPr>
        <w:pStyle w:val="normal0"/>
        <w:pBdr>
          <w:top w:val="nil"/>
          <w:left w:val="nil"/>
          <w:bottom w:val="nil"/>
          <w:right w:val="nil"/>
          <w:between w:val="nil"/>
        </w:pBdr>
        <w:spacing w:line="240" w:lineRule="auto"/>
        <w:rPr>
          <w:rFonts w:ascii="Cambria" w:eastAsia="Cambria" w:hAnsi="Cambria" w:cs="Cambria"/>
        </w:rPr>
      </w:pPr>
    </w:p>
    <w:p w14:paraId="14B782EE" w14:textId="77777777" w:rsidR="004B6308" w:rsidRDefault="004B6308" w:rsidP="00FF5C40">
      <w:pPr>
        <w:pStyle w:val="normal0"/>
        <w:pBdr>
          <w:top w:val="nil"/>
          <w:left w:val="nil"/>
          <w:bottom w:val="nil"/>
          <w:right w:val="nil"/>
          <w:between w:val="nil"/>
        </w:pBdr>
        <w:spacing w:line="240" w:lineRule="auto"/>
        <w:rPr>
          <w:rFonts w:ascii="Cambria" w:eastAsia="Cambria" w:hAnsi="Cambria" w:cs="Cambria"/>
        </w:rPr>
      </w:pPr>
    </w:p>
    <w:p w14:paraId="5F26AB31" w14:textId="77777777" w:rsidR="004B6308" w:rsidRDefault="004B6308" w:rsidP="00FF5C40">
      <w:pPr>
        <w:pStyle w:val="normal0"/>
        <w:pBdr>
          <w:top w:val="nil"/>
          <w:left w:val="nil"/>
          <w:bottom w:val="nil"/>
          <w:right w:val="nil"/>
          <w:between w:val="nil"/>
        </w:pBdr>
        <w:spacing w:line="240" w:lineRule="auto"/>
      </w:pPr>
    </w:p>
    <w:p w14:paraId="6982629F" w14:textId="77777777" w:rsidR="004B6308" w:rsidRDefault="004B6308" w:rsidP="00FF5C40">
      <w:pPr>
        <w:pStyle w:val="normal0"/>
        <w:pBdr>
          <w:top w:val="nil"/>
          <w:left w:val="nil"/>
          <w:bottom w:val="nil"/>
          <w:right w:val="nil"/>
          <w:between w:val="nil"/>
        </w:pBdr>
        <w:spacing w:line="240" w:lineRule="auto"/>
        <w:jc w:val="center"/>
      </w:pPr>
    </w:p>
    <w:p w14:paraId="4A0E5636" w14:textId="77777777" w:rsidR="004B6308" w:rsidRDefault="004B6308" w:rsidP="00FF5C40">
      <w:pPr>
        <w:pStyle w:val="normal0"/>
        <w:pBdr>
          <w:top w:val="nil"/>
          <w:left w:val="nil"/>
          <w:bottom w:val="nil"/>
          <w:right w:val="nil"/>
          <w:between w:val="nil"/>
        </w:pBdr>
        <w:spacing w:line="240" w:lineRule="auto"/>
        <w:jc w:val="center"/>
      </w:pPr>
    </w:p>
    <w:p w14:paraId="230E3767" w14:textId="77777777" w:rsidR="004B6308" w:rsidRDefault="004B6308" w:rsidP="00FF5C40">
      <w:pPr>
        <w:pStyle w:val="normal0"/>
        <w:pBdr>
          <w:top w:val="nil"/>
          <w:left w:val="nil"/>
          <w:bottom w:val="nil"/>
          <w:right w:val="nil"/>
          <w:between w:val="nil"/>
        </w:pBdr>
        <w:spacing w:line="240" w:lineRule="auto"/>
        <w:jc w:val="center"/>
      </w:pPr>
    </w:p>
    <w:p w14:paraId="73701F77" w14:textId="77777777" w:rsidR="004B6308" w:rsidRDefault="004B6308" w:rsidP="00FF5C40">
      <w:pPr>
        <w:pStyle w:val="normal0"/>
        <w:pBdr>
          <w:top w:val="nil"/>
          <w:left w:val="nil"/>
          <w:bottom w:val="nil"/>
          <w:right w:val="nil"/>
          <w:between w:val="nil"/>
        </w:pBdr>
        <w:spacing w:line="240" w:lineRule="auto"/>
      </w:pPr>
    </w:p>
    <w:p w14:paraId="2F740926" w14:textId="77777777" w:rsidR="004B6308" w:rsidRDefault="004B6308" w:rsidP="00FF5C40">
      <w:pPr>
        <w:pStyle w:val="normal0"/>
        <w:pBdr>
          <w:top w:val="nil"/>
          <w:left w:val="nil"/>
          <w:bottom w:val="nil"/>
          <w:right w:val="nil"/>
          <w:between w:val="nil"/>
        </w:pBdr>
        <w:spacing w:line="240" w:lineRule="auto"/>
      </w:pPr>
    </w:p>
    <w:p w14:paraId="118FC675" w14:textId="77777777" w:rsidR="004B6308" w:rsidRDefault="00F71284" w:rsidP="00FF5C40">
      <w:pPr>
        <w:pStyle w:val="normal0"/>
        <w:pBdr>
          <w:top w:val="nil"/>
          <w:left w:val="nil"/>
          <w:bottom w:val="nil"/>
          <w:right w:val="nil"/>
          <w:between w:val="nil"/>
        </w:pBdr>
        <w:spacing w:line="240" w:lineRule="auto"/>
        <w:jc w:val="center"/>
      </w:pPr>
      <w:r>
        <w:t>update: 9/7/18</w:t>
      </w:r>
    </w:p>
    <w:p w14:paraId="53BD2D33" w14:textId="77777777" w:rsidR="004B6308" w:rsidRDefault="00F71284" w:rsidP="00FF5C40">
      <w:pPr>
        <w:pStyle w:val="normal0"/>
        <w:pBdr>
          <w:top w:val="nil"/>
          <w:left w:val="nil"/>
          <w:bottom w:val="nil"/>
          <w:right w:val="nil"/>
          <w:between w:val="nil"/>
        </w:pBdr>
        <w:spacing w:line="240" w:lineRule="auto"/>
        <w:jc w:val="center"/>
      </w:pPr>
      <w:r>
        <w:t>hackingmaterials.lbl.gov</w:t>
      </w:r>
    </w:p>
    <w:p w14:paraId="1B7BEE4C" w14:textId="77777777" w:rsidR="004B6308" w:rsidRDefault="00F71284" w:rsidP="00FF5C40">
      <w:pPr>
        <w:pStyle w:val="normal0"/>
        <w:pBdr>
          <w:top w:val="nil"/>
          <w:left w:val="nil"/>
          <w:bottom w:val="nil"/>
          <w:right w:val="nil"/>
          <w:between w:val="nil"/>
        </w:pBdr>
        <w:spacing w:line="240" w:lineRule="auto"/>
        <w:jc w:val="center"/>
      </w:pPr>
      <w:r>
        <w:t>maintained by Anubhav Jain</w:t>
      </w:r>
    </w:p>
    <w:p w14:paraId="7C719B3E" w14:textId="77777777" w:rsidR="004B6308" w:rsidRDefault="004B6308" w:rsidP="00FF5C40">
      <w:pPr>
        <w:pStyle w:val="normal0"/>
        <w:pBdr>
          <w:top w:val="nil"/>
          <w:left w:val="nil"/>
          <w:bottom w:val="nil"/>
          <w:right w:val="nil"/>
          <w:between w:val="nil"/>
        </w:pBdr>
        <w:spacing w:line="240" w:lineRule="auto"/>
      </w:pPr>
    </w:p>
    <w:p w14:paraId="2D5D9E39" w14:textId="77777777" w:rsidR="004B6308" w:rsidRDefault="004B6308" w:rsidP="00FF5C40">
      <w:pPr>
        <w:pStyle w:val="normal0"/>
        <w:pBdr>
          <w:top w:val="nil"/>
          <w:left w:val="nil"/>
          <w:bottom w:val="nil"/>
          <w:right w:val="nil"/>
          <w:between w:val="nil"/>
        </w:pBdr>
        <w:spacing w:line="240" w:lineRule="auto"/>
        <w:jc w:val="right"/>
      </w:pPr>
    </w:p>
    <w:p w14:paraId="7B8BBE8E" w14:textId="77777777" w:rsidR="004B6308" w:rsidRDefault="00F71284" w:rsidP="00FF5C40">
      <w:pPr>
        <w:pStyle w:val="normal0"/>
        <w:pBdr>
          <w:top w:val="nil"/>
          <w:left w:val="nil"/>
          <w:bottom w:val="nil"/>
          <w:right w:val="nil"/>
          <w:between w:val="nil"/>
        </w:pBdr>
        <w:spacing w:line="240" w:lineRule="auto"/>
        <w:jc w:val="right"/>
      </w:pPr>
      <w:r>
        <w:t xml:space="preserve">     </w:t>
      </w:r>
      <w:r>
        <w:rPr>
          <w:noProof/>
          <w:lang w:val="en-US"/>
        </w:rPr>
        <w:drawing>
          <wp:inline distT="114300" distB="114300" distL="114300" distR="114300" wp14:anchorId="4D7ED8BE" wp14:editId="164DBE5A">
            <wp:extent cx="928734" cy="57626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928734" cy="576263"/>
                    </a:xfrm>
                    <a:prstGeom prst="rect">
                      <a:avLst/>
                    </a:prstGeom>
                    <a:ln/>
                  </pic:spPr>
                </pic:pic>
              </a:graphicData>
            </a:graphic>
          </wp:inline>
        </w:drawing>
      </w:r>
      <w:r>
        <w:t xml:space="preserve">   </w:t>
      </w:r>
    </w:p>
    <w:p w14:paraId="3B1A4339" w14:textId="77777777" w:rsidR="004B6308" w:rsidRDefault="00F71284" w:rsidP="00FF5C40">
      <w:pPr>
        <w:pStyle w:val="normal0"/>
        <w:spacing w:line="240" w:lineRule="auto"/>
        <w:jc w:val="right"/>
        <w:rPr>
          <w:i/>
        </w:rPr>
      </w:pPr>
      <w:r>
        <w:rPr>
          <w:i/>
        </w:rPr>
        <w:t xml:space="preserve"> (best viewed in 2-page mode)</w:t>
      </w:r>
    </w:p>
    <w:p w14:paraId="7991C270" w14:textId="77777777" w:rsidR="004B6308" w:rsidRDefault="004B6308" w:rsidP="00FF5C40">
      <w:pPr>
        <w:pStyle w:val="normal0"/>
        <w:pBdr>
          <w:top w:val="nil"/>
          <w:left w:val="nil"/>
          <w:bottom w:val="nil"/>
          <w:right w:val="nil"/>
          <w:between w:val="nil"/>
        </w:pBdr>
        <w:spacing w:line="240" w:lineRule="auto"/>
        <w:jc w:val="right"/>
        <w:rPr>
          <w:rFonts w:ascii="Cambria" w:eastAsia="Cambria" w:hAnsi="Cambria" w:cs="Cambria"/>
        </w:rPr>
      </w:pPr>
    </w:p>
    <w:p w14:paraId="67DD2FA2" w14:textId="77777777" w:rsidR="004B6308" w:rsidRDefault="00F71284" w:rsidP="00FF5C40">
      <w:pPr>
        <w:pStyle w:val="Heading1"/>
        <w:pBdr>
          <w:top w:val="nil"/>
          <w:left w:val="nil"/>
          <w:bottom w:val="nil"/>
          <w:right w:val="nil"/>
          <w:between w:val="nil"/>
        </w:pBdr>
        <w:spacing w:line="240" w:lineRule="auto"/>
      </w:pPr>
      <w:bookmarkStart w:id="1" w:name="_Toc397939603"/>
      <w:r>
        <w:lastRenderedPageBreak/>
        <w:t>Table of Contents</w:t>
      </w:r>
      <w:bookmarkEnd w:id="1"/>
    </w:p>
    <w:p w14:paraId="2B7937E3" w14:textId="77777777" w:rsidR="004B6308" w:rsidRDefault="004B6308" w:rsidP="00FF5C40">
      <w:pPr>
        <w:pStyle w:val="normal0"/>
        <w:pBdr>
          <w:top w:val="nil"/>
          <w:left w:val="nil"/>
          <w:bottom w:val="nil"/>
          <w:right w:val="nil"/>
          <w:between w:val="nil"/>
        </w:pBdr>
        <w:spacing w:line="240" w:lineRule="auto"/>
      </w:pPr>
    </w:p>
    <w:sdt>
      <w:sdtPr>
        <w:id w:val="633595371"/>
        <w:docPartObj>
          <w:docPartGallery w:val="Table of Contents"/>
          <w:docPartUnique/>
        </w:docPartObj>
      </w:sdtPr>
      <w:sdtEndPr/>
      <w:sdtContent>
        <w:p w14:paraId="5F0DD1EF" w14:textId="77777777" w:rsidR="00F71284" w:rsidRDefault="00F71284">
          <w:pPr>
            <w:pStyle w:val="TOC1"/>
            <w:tabs>
              <w:tab w:val="right" w:pos="6221"/>
            </w:tabs>
            <w:rPr>
              <w:noProof/>
            </w:rPr>
          </w:pPr>
          <w:r>
            <w:fldChar w:fldCharType="begin"/>
          </w:r>
          <w:r>
            <w:instrText xml:space="preserve"> TOC \h \u \z </w:instrText>
          </w:r>
          <w:r>
            <w:fldChar w:fldCharType="separate"/>
          </w:r>
          <w:r>
            <w:rPr>
              <w:noProof/>
            </w:rPr>
            <w:t>Table of Contents</w:t>
          </w:r>
          <w:r>
            <w:rPr>
              <w:noProof/>
            </w:rPr>
            <w:tab/>
          </w:r>
          <w:r>
            <w:rPr>
              <w:noProof/>
            </w:rPr>
            <w:fldChar w:fldCharType="begin"/>
          </w:r>
          <w:r>
            <w:rPr>
              <w:noProof/>
            </w:rPr>
            <w:instrText xml:space="preserve"> PAGEREF _Toc397939603 \h </w:instrText>
          </w:r>
          <w:r>
            <w:rPr>
              <w:noProof/>
            </w:rPr>
          </w:r>
          <w:r>
            <w:rPr>
              <w:noProof/>
            </w:rPr>
            <w:fldChar w:fldCharType="separate"/>
          </w:r>
          <w:r>
            <w:rPr>
              <w:noProof/>
            </w:rPr>
            <w:t>1</w:t>
          </w:r>
          <w:r>
            <w:rPr>
              <w:noProof/>
            </w:rPr>
            <w:fldChar w:fldCharType="end"/>
          </w:r>
        </w:p>
        <w:p w14:paraId="303BA201" w14:textId="77777777" w:rsidR="00F71284" w:rsidRDefault="00F71284">
          <w:pPr>
            <w:pStyle w:val="TOC1"/>
            <w:tabs>
              <w:tab w:val="right" w:pos="6221"/>
            </w:tabs>
            <w:rPr>
              <w:noProof/>
            </w:rPr>
          </w:pPr>
          <w:r>
            <w:rPr>
              <w:noProof/>
            </w:rPr>
            <w:t>Preamble</w:t>
          </w:r>
          <w:r>
            <w:rPr>
              <w:noProof/>
            </w:rPr>
            <w:tab/>
          </w:r>
          <w:r>
            <w:rPr>
              <w:noProof/>
            </w:rPr>
            <w:fldChar w:fldCharType="begin"/>
          </w:r>
          <w:r>
            <w:rPr>
              <w:noProof/>
            </w:rPr>
            <w:instrText xml:space="preserve"> PAGEREF _Toc397939604 \h </w:instrText>
          </w:r>
          <w:r>
            <w:rPr>
              <w:noProof/>
            </w:rPr>
          </w:r>
          <w:r>
            <w:rPr>
              <w:noProof/>
            </w:rPr>
            <w:fldChar w:fldCharType="separate"/>
          </w:r>
          <w:r>
            <w:rPr>
              <w:noProof/>
            </w:rPr>
            <w:t>7</w:t>
          </w:r>
          <w:r>
            <w:rPr>
              <w:noProof/>
            </w:rPr>
            <w:fldChar w:fldCharType="end"/>
          </w:r>
        </w:p>
        <w:p w14:paraId="7AC2D494" w14:textId="77777777" w:rsidR="00F71284" w:rsidRDefault="00F71284">
          <w:pPr>
            <w:pStyle w:val="TOC1"/>
            <w:tabs>
              <w:tab w:val="right" w:pos="6221"/>
            </w:tabs>
            <w:rPr>
              <w:noProof/>
            </w:rPr>
          </w:pPr>
          <w:r>
            <w:rPr>
              <w:noProof/>
            </w:rPr>
            <w:t>About our group</w:t>
          </w:r>
          <w:r>
            <w:rPr>
              <w:noProof/>
            </w:rPr>
            <w:tab/>
          </w:r>
          <w:r>
            <w:rPr>
              <w:noProof/>
            </w:rPr>
            <w:fldChar w:fldCharType="begin"/>
          </w:r>
          <w:r>
            <w:rPr>
              <w:noProof/>
            </w:rPr>
            <w:instrText xml:space="preserve"> PAGEREF _Toc397939605 \h </w:instrText>
          </w:r>
          <w:r>
            <w:rPr>
              <w:noProof/>
            </w:rPr>
          </w:r>
          <w:r>
            <w:rPr>
              <w:noProof/>
            </w:rPr>
            <w:fldChar w:fldCharType="separate"/>
          </w:r>
          <w:r>
            <w:rPr>
              <w:noProof/>
            </w:rPr>
            <w:t>8</w:t>
          </w:r>
          <w:r>
            <w:rPr>
              <w:noProof/>
            </w:rPr>
            <w:fldChar w:fldCharType="end"/>
          </w:r>
        </w:p>
        <w:p w14:paraId="1F623844" w14:textId="77777777" w:rsidR="00F71284" w:rsidRDefault="00F71284">
          <w:pPr>
            <w:pStyle w:val="TOC1"/>
            <w:tabs>
              <w:tab w:val="right" w:pos="6221"/>
            </w:tabs>
            <w:rPr>
              <w:noProof/>
            </w:rPr>
          </w:pPr>
          <w:r>
            <w:rPr>
              <w:noProof/>
            </w:rPr>
            <w:t>Before you arrive</w:t>
          </w:r>
          <w:r>
            <w:rPr>
              <w:noProof/>
            </w:rPr>
            <w:tab/>
          </w:r>
          <w:r>
            <w:rPr>
              <w:noProof/>
            </w:rPr>
            <w:fldChar w:fldCharType="begin"/>
          </w:r>
          <w:r>
            <w:rPr>
              <w:noProof/>
            </w:rPr>
            <w:instrText xml:space="preserve"> PAGEREF _Toc397939606 \h </w:instrText>
          </w:r>
          <w:r>
            <w:rPr>
              <w:noProof/>
            </w:rPr>
          </w:r>
          <w:r>
            <w:rPr>
              <w:noProof/>
            </w:rPr>
            <w:fldChar w:fldCharType="separate"/>
          </w:r>
          <w:r>
            <w:rPr>
              <w:noProof/>
            </w:rPr>
            <w:t>10</w:t>
          </w:r>
          <w:r>
            <w:rPr>
              <w:noProof/>
            </w:rPr>
            <w:fldChar w:fldCharType="end"/>
          </w:r>
        </w:p>
        <w:p w14:paraId="16153DFB" w14:textId="77777777" w:rsidR="00F71284" w:rsidRDefault="00F71284">
          <w:pPr>
            <w:pStyle w:val="TOC1"/>
            <w:tabs>
              <w:tab w:val="right" w:pos="6221"/>
            </w:tabs>
            <w:rPr>
              <w:noProof/>
            </w:rPr>
          </w:pPr>
          <w:r>
            <w:rPr>
              <w:noProof/>
            </w:rPr>
            <w:t>After arriving at LBNL</w:t>
          </w:r>
          <w:r>
            <w:rPr>
              <w:noProof/>
            </w:rPr>
            <w:tab/>
          </w:r>
          <w:r>
            <w:rPr>
              <w:noProof/>
            </w:rPr>
            <w:fldChar w:fldCharType="begin"/>
          </w:r>
          <w:r>
            <w:rPr>
              <w:noProof/>
            </w:rPr>
            <w:instrText xml:space="preserve"> PAGEREF _Toc397939607 \h </w:instrText>
          </w:r>
          <w:r>
            <w:rPr>
              <w:noProof/>
            </w:rPr>
          </w:r>
          <w:r>
            <w:rPr>
              <w:noProof/>
            </w:rPr>
            <w:fldChar w:fldCharType="separate"/>
          </w:r>
          <w:r>
            <w:rPr>
              <w:noProof/>
            </w:rPr>
            <w:t>11</w:t>
          </w:r>
          <w:r>
            <w:rPr>
              <w:noProof/>
            </w:rPr>
            <w:fldChar w:fldCharType="end"/>
          </w:r>
        </w:p>
        <w:p w14:paraId="47F77F47" w14:textId="77777777" w:rsidR="00F71284" w:rsidRDefault="00F71284">
          <w:pPr>
            <w:pStyle w:val="TOC2"/>
            <w:tabs>
              <w:tab w:val="right" w:pos="6221"/>
            </w:tabs>
            <w:rPr>
              <w:noProof/>
            </w:rPr>
          </w:pPr>
          <w:r>
            <w:rPr>
              <w:noProof/>
            </w:rPr>
            <w:t>Getting set up to work</w:t>
          </w:r>
          <w:r>
            <w:rPr>
              <w:noProof/>
            </w:rPr>
            <w:tab/>
          </w:r>
          <w:r>
            <w:rPr>
              <w:noProof/>
            </w:rPr>
            <w:fldChar w:fldCharType="begin"/>
          </w:r>
          <w:r>
            <w:rPr>
              <w:noProof/>
            </w:rPr>
            <w:instrText xml:space="preserve"> PAGEREF _Toc397939608 \h </w:instrText>
          </w:r>
          <w:r>
            <w:rPr>
              <w:noProof/>
            </w:rPr>
          </w:r>
          <w:r>
            <w:rPr>
              <w:noProof/>
            </w:rPr>
            <w:fldChar w:fldCharType="separate"/>
          </w:r>
          <w:r>
            <w:rPr>
              <w:noProof/>
            </w:rPr>
            <w:t>11</w:t>
          </w:r>
          <w:r>
            <w:rPr>
              <w:noProof/>
            </w:rPr>
            <w:fldChar w:fldCharType="end"/>
          </w:r>
        </w:p>
        <w:p w14:paraId="7CDAB05D" w14:textId="77777777" w:rsidR="00F71284" w:rsidRDefault="00F71284">
          <w:pPr>
            <w:pStyle w:val="TOC2"/>
            <w:tabs>
              <w:tab w:val="right" w:pos="6221"/>
            </w:tabs>
            <w:rPr>
              <w:noProof/>
            </w:rPr>
          </w:pPr>
          <w:r>
            <w:rPr>
              <w:noProof/>
            </w:rPr>
            <w:t>Getting situated in your office</w:t>
          </w:r>
          <w:r>
            <w:rPr>
              <w:noProof/>
            </w:rPr>
            <w:tab/>
          </w:r>
          <w:r>
            <w:rPr>
              <w:noProof/>
            </w:rPr>
            <w:fldChar w:fldCharType="begin"/>
          </w:r>
          <w:r>
            <w:rPr>
              <w:noProof/>
            </w:rPr>
            <w:instrText xml:space="preserve"> PAGEREF _Toc397939609 \h </w:instrText>
          </w:r>
          <w:r>
            <w:rPr>
              <w:noProof/>
            </w:rPr>
          </w:r>
          <w:r>
            <w:rPr>
              <w:noProof/>
            </w:rPr>
            <w:fldChar w:fldCharType="separate"/>
          </w:r>
          <w:r>
            <w:rPr>
              <w:noProof/>
            </w:rPr>
            <w:t>13</w:t>
          </w:r>
          <w:r>
            <w:rPr>
              <w:noProof/>
            </w:rPr>
            <w:fldChar w:fldCharType="end"/>
          </w:r>
        </w:p>
        <w:p w14:paraId="6CACDD5D" w14:textId="77777777" w:rsidR="00F71284" w:rsidRDefault="00F71284">
          <w:pPr>
            <w:pStyle w:val="TOC2"/>
            <w:tabs>
              <w:tab w:val="right" w:pos="6221"/>
            </w:tabs>
            <w:rPr>
              <w:noProof/>
            </w:rPr>
          </w:pPr>
          <w:r>
            <w:rPr>
              <w:noProof/>
            </w:rPr>
            <w:t>Food and coffee</w:t>
          </w:r>
          <w:r>
            <w:rPr>
              <w:noProof/>
            </w:rPr>
            <w:tab/>
          </w:r>
          <w:r>
            <w:rPr>
              <w:noProof/>
            </w:rPr>
            <w:fldChar w:fldCharType="begin"/>
          </w:r>
          <w:r>
            <w:rPr>
              <w:noProof/>
            </w:rPr>
            <w:instrText xml:space="preserve"> PAGEREF _Toc397939610 \h </w:instrText>
          </w:r>
          <w:r>
            <w:rPr>
              <w:noProof/>
            </w:rPr>
          </w:r>
          <w:r>
            <w:rPr>
              <w:noProof/>
            </w:rPr>
            <w:fldChar w:fldCharType="separate"/>
          </w:r>
          <w:r>
            <w:rPr>
              <w:noProof/>
            </w:rPr>
            <w:t>13</w:t>
          </w:r>
          <w:r>
            <w:rPr>
              <w:noProof/>
            </w:rPr>
            <w:fldChar w:fldCharType="end"/>
          </w:r>
        </w:p>
        <w:p w14:paraId="3EB5231C" w14:textId="77777777" w:rsidR="00F71284" w:rsidRDefault="00F71284">
          <w:pPr>
            <w:pStyle w:val="TOC2"/>
            <w:tabs>
              <w:tab w:val="right" w:pos="6221"/>
            </w:tabs>
            <w:rPr>
              <w:noProof/>
            </w:rPr>
          </w:pPr>
          <w:r>
            <w:rPr>
              <w:noProof/>
            </w:rPr>
            <w:t>Mail and fax</w:t>
          </w:r>
          <w:r>
            <w:rPr>
              <w:noProof/>
            </w:rPr>
            <w:tab/>
          </w:r>
          <w:r>
            <w:rPr>
              <w:noProof/>
            </w:rPr>
            <w:fldChar w:fldCharType="begin"/>
          </w:r>
          <w:r>
            <w:rPr>
              <w:noProof/>
            </w:rPr>
            <w:instrText xml:space="preserve"> PAGEREF _Toc397939611 \h </w:instrText>
          </w:r>
          <w:r>
            <w:rPr>
              <w:noProof/>
            </w:rPr>
          </w:r>
          <w:r>
            <w:rPr>
              <w:noProof/>
            </w:rPr>
            <w:fldChar w:fldCharType="separate"/>
          </w:r>
          <w:r>
            <w:rPr>
              <w:noProof/>
            </w:rPr>
            <w:t>14</w:t>
          </w:r>
          <w:r>
            <w:rPr>
              <w:noProof/>
            </w:rPr>
            <w:fldChar w:fldCharType="end"/>
          </w:r>
        </w:p>
        <w:p w14:paraId="4610B96C" w14:textId="77777777" w:rsidR="00F71284" w:rsidRDefault="00F71284">
          <w:pPr>
            <w:pStyle w:val="TOC2"/>
            <w:tabs>
              <w:tab w:val="right" w:pos="6221"/>
            </w:tabs>
            <w:rPr>
              <w:noProof/>
            </w:rPr>
          </w:pPr>
          <w:r>
            <w:rPr>
              <w:noProof/>
            </w:rPr>
            <w:t>Equipment and conference rooms</w:t>
          </w:r>
          <w:r>
            <w:rPr>
              <w:noProof/>
            </w:rPr>
            <w:tab/>
          </w:r>
          <w:r>
            <w:rPr>
              <w:noProof/>
            </w:rPr>
            <w:fldChar w:fldCharType="begin"/>
          </w:r>
          <w:r>
            <w:rPr>
              <w:noProof/>
            </w:rPr>
            <w:instrText xml:space="preserve"> PAGEREF _Toc397939612 \h </w:instrText>
          </w:r>
          <w:r>
            <w:rPr>
              <w:noProof/>
            </w:rPr>
          </w:r>
          <w:r>
            <w:rPr>
              <w:noProof/>
            </w:rPr>
            <w:fldChar w:fldCharType="separate"/>
          </w:r>
          <w:r>
            <w:rPr>
              <w:noProof/>
            </w:rPr>
            <w:t>15</w:t>
          </w:r>
          <w:r>
            <w:rPr>
              <w:noProof/>
            </w:rPr>
            <w:fldChar w:fldCharType="end"/>
          </w:r>
        </w:p>
        <w:p w14:paraId="0AA62C52" w14:textId="77777777" w:rsidR="00F71284" w:rsidRDefault="00F71284">
          <w:pPr>
            <w:pStyle w:val="TOC2"/>
            <w:tabs>
              <w:tab w:val="right" w:pos="6221"/>
            </w:tabs>
            <w:rPr>
              <w:noProof/>
            </w:rPr>
          </w:pPr>
          <w:r>
            <w:rPr>
              <w:noProof/>
            </w:rPr>
            <w:t>The Panic Monster</w:t>
          </w:r>
          <w:r>
            <w:rPr>
              <w:noProof/>
            </w:rPr>
            <w:tab/>
          </w:r>
          <w:r>
            <w:rPr>
              <w:noProof/>
            </w:rPr>
            <w:fldChar w:fldCharType="begin"/>
          </w:r>
          <w:r>
            <w:rPr>
              <w:noProof/>
            </w:rPr>
            <w:instrText xml:space="preserve"> PAGEREF _Toc397939613 \h </w:instrText>
          </w:r>
          <w:r>
            <w:rPr>
              <w:noProof/>
            </w:rPr>
          </w:r>
          <w:r>
            <w:rPr>
              <w:noProof/>
            </w:rPr>
            <w:fldChar w:fldCharType="separate"/>
          </w:r>
          <w:r>
            <w:rPr>
              <w:noProof/>
            </w:rPr>
            <w:t>15</w:t>
          </w:r>
          <w:r>
            <w:rPr>
              <w:noProof/>
            </w:rPr>
            <w:fldChar w:fldCharType="end"/>
          </w:r>
        </w:p>
        <w:p w14:paraId="23FEEF3A" w14:textId="77777777" w:rsidR="00F71284" w:rsidRDefault="00F71284">
          <w:pPr>
            <w:pStyle w:val="TOC2"/>
            <w:tabs>
              <w:tab w:val="right" w:pos="6221"/>
            </w:tabs>
            <w:rPr>
              <w:noProof/>
            </w:rPr>
          </w:pPr>
          <w:r>
            <w:rPr>
              <w:noProof/>
            </w:rPr>
            <w:t>Postdoc union</w:t>
          </w:r>
          <w:r>
            <w:rPr>
              <w:noProof/>
            </w:rPr>
            <w:tab/>
          </w:r>
          <w:r>
            <w:rPr>
              <w:noProof/>
            </w:rPr>
            <w:fldChar w:fldCharType="begin"/>
          </w:r>
          <w:r>
            <w:rPr>
              <w:noProof/>
            </w:rPr>
            <w:instrText xml:space="preserve"> PAGEREF _Toc397939614 \h </w:instrText>
          </w:r>
          <w:r>
            <w:rPr>
              <w:noProof/>
            </w:rPr>
          </w:r>
          <w:r>
            <w:rPr>
              <w:noProof/>
            </w:rPr>
            <w:fldChar w:fldCharType="separate"/>
          </w:r>
          <w:r>
            <w:rPr>
              <w:noProof/>
            </w:rPr>
            <w:t>16</w:t>
          </w:r>
          <w:r>
            <w:rPr>
              <w:noProof/>
            </w:rPr>
            <w:fldChar w:fldCharType="end"/>
          </w:r>
        </w:p>
        <w:p w14:paraId="062C48B5" w14:textId="77777777" w:rsidR="00F71284" w:rsidRDefault="00F71284">
          <w:pPr>
            <w:pStyle w:val="TOC2"/>
            <w:tabs>
              <w:tab w:val="right" w:pos="6221"/>
            </w:tabs>
            <w:rPr>
              <w:noProof/>
            </w:rPr>
          </w:pPr>
          <w:r>
            <w:rPr>
              <w:noProof/>
            </w:rPr>
            <w:t>Postdoc resources</w:t>
          </w:r>
          <w:r>
            <w:rPr>
              <w:noProof/>
            </w:rPr>
            <w:tab/>
          </w:r>
          <w:r>
            <w:rPr>
              <w:noProof/>
            </w:rPr>
            <w:fldChar w:fldCharType="begin"/>
          </w:r>
          <w:r>
            <w:rPr>
              <w:noProof/>
            </w:rPr>
            <w:instrText xml:space="preserve"> PAGEREF _Toc397939615 \h </w:instrText>
          </w:r>
          <w:r>
            <w:rPr>
              <w:noProof/>
            </w:rPr>
          </w:r>
          <w:r>
            <w:rPr>
              <w:noProof/>
            </w:rPr>
            <w:fldChar w:fldCharType="separate"/>
          </w:r>
          <w:r>
            <w:rPr>
              <w:noProof/>
            </w:rPr>
            <w:t>16</w:t>
          </w:r>
          <w:r>
            <w:rPr>
              <w:noProof/>
            </w:rPr>
            <w:fldChar w:fldCharType="end"/>
          </w:r>
          <w:bookmarkStart w:id="2" w:name="_GoBack"/>
          <w:bookmarkEnd w:id="2"/>
        </w:p>
        <w:p w14:paraId="6BEE09EA" w14:textId="77777777" w:rsidR="00F71284" w:rsidRDefault="00F71284">
          <w:pPr>
            <w:pStyle w:val="TOC2"/>
            <w:tabs>
              <w:tab w:val="right" w:pos="6221"/>
            </w:tabs>
            <w:rPr>
              <w:noProof/>
            </w:rPr>
          </w:pPr>
          <w:r>
            <w:rPr>
              <w:noProof/>
            </w:rPr>
            <w:t>Vacation days</w:t>
          </w:r>
          <w:r>
            <w:rPr>
              <w:noProof/>
            </w:rPr>
            <w:tab/>
          </w:r>
          <w:r>
            <w:rPr>
              <w:noProof/>
            </w:rPr>
            <w:fldChar w:fldCharType="begin"/>
          </w:r>
          <w:r>
            <w:rPr>
              <w:noProof/>
            </w:rPr>
            <w:instrText xml:space="preserve"> PAGEREF _Toc397939616 \h </w:instrText>
          </w:r>
          <w:r>
            <w:rPr>
              <w:noProof/>
            </w:rPr>
          </w:r>
          <w:r>
            <w:rPr>
              <w:noProof/>
            </w:rPr>
            <w:fldChar w:fldCharType="separate"/>
          </w:r>
          <w:r>
            <w:rPr>
              <w:noProof/>
            </w:rPr>
            <w:t>16</w:t>
          </w:r>
          <w:r>
            <w:rPr>
              <w:noProof/>
            </w:rPr>
            <w:fldChar w:fldCharType="end"/>
          </w:r>
        </w:p>
        <w:p w14:paraId="25FF3EC2" w14:textId="77777777" w:rsidR="00F71284" w:rsidRDefault="00F71284">
          <w:pPr>
            <w:pStyle w:val="TOC2"/>
            <w:tabs>
              <w:tab w:val="right" w:pos="6221"/>
            </w:tabs>
            <w:rPr>
              <w:noProof/>
            </w:rPr>
          </w:pPr>
          <w:r>
            <w:rPr>
              <w:noProof/>
            </w:rPr>
            <w:t>What to do if you’re sick</w:t>
          </w:r>
          <w:r>
            <w:rPr>
              <w:noProof/>
            </w:rPr>
            <w:tab/>
          </w:r>
          <w:r>
            <w:rPr>
              <w:noProof/>
            </w:rPr>
            <w:fldChar w:fldCharType="begin"/>
          </w:r>
          <w:r>
            <w:rPr>
              <w:noProof/>
            </w:rPr>
            <w:instrText xml:space="preserve"> PAGEREF _Toc397939617 \h </w:instrText>
          </w:r>
          <w:r>
            <w:rPr>
              <w:noProof/>
            </w:rPr>
          </w:r>
          <w:r>
            <w:rPr>
              <w:noProof/>
            </w:rPr>
            <w:fldChar w:fldCharType="separate"/>
          </w:r>
          <w:r>
            <w:rPr>
              <w:noProof/>
            </w:rPr>
            <w:t>17</w:t>
          </w:r>
          <w:r>
            <w:rPr>
              <w:noProof/>
            </w:rPr>
            <w:fldChar w:fldCharType="end"/>
          </w:r>
        </w:p>
        <w:p w14:paraId="4C176FEB" w14:textId="77777777" w:rsidR="00F71284" w:rsidRDefault="00F71284">
          <w:pPr>
            <w:pStyle w:val="TOC2"/>
            <w:tabs>
              <w:tab w:val="right" w:pos="6221"/>
            </w:tabs>
            <w:rPr>
              <w:noProof/>
            </w:rPr>
          </w:pPr>
          <w:r>
            <w:rPr>
              <w:noProof/>
            </w:rPr>
            <w:t>Filling out your timecard (LETS)</w:t>
          </w:r>
          <w:r>
            <w:rPr>
              <w:noProof/>
            </w:rPr>
            <w:tab/>
          </w:r>
          <w:r>
            <w:rPr>
              <w:noProof/>
            </w:rPr>
            <w:fldChar w:fldCharType="begin"/>
          </w:r>
          <w:r>
            <w:rPr>
              <w:noProof/>
            </w:rPr>
            <w:instrText xml:space="preserve"> PAGEREF _Toc397939618 \h </w:instrText>
          </w:r>
          <w:r>
            <w:rPr>
              <w:noProof/>
            </w:rPr>
          </w:r>
          <w:r>
            <w:rPr>
              <w:noProof/>
            </w:rPr>
            <w:fldChar w:fldCharType="separate"/>
          </w:r>
          <w:r>
            <w:rPr>
              <w:noProof/>
            </w:rPr>
            <w:t>17</w:t>
          </w:r>
          <w:r>
            <w:rPr>
              <w:noProof/>
            </w:rPr>
            <w:fldChar w:fldCharType="end"/>
          </w:r>
        </w:p>
        <w:p w14:paraId="3A2D633D" w14:textId="77777777" w:rsidR="00F71284" w:rsidRDefault="00F71284">
          <w:pPr>
            <w:pStyle w:val="TOC2"/>
            <w:tabs>
              <w:tab w:val="right" w:pos="6221"/>
            </w:tabs>
            <w:rPr>
              <w:noProof/>
            </w:rPr>
          </w:pPr>
          <w:r>
            <w:rPr>
              <w:noProof/>
            </w:rPr>
            <w:t>Miscellaneous administrative issues</w:t>
          </w:r>
          <w:r>
            <w:rPr>
              <w:noProof/>
            </w:rPr>
            <w:tab/>
          </w:r>
          <w:r>
            <w:rPr>
              <w:noProof/>
            </w:rPr>
            <w:fldChar w:fldCharType="begin"/>
          </w:r>
          <w:r>
            <w:rPr>
              <w:noProof/>
            </w:rPr>
            <w:instrText xml:space="preserve"> PAGEREF _Toc397939619 \h </w:instrText>
          </w:r>
          <w:r>
            <w:rPr>
              <w:noProof/>
            </w:rPr>
          </w:r>
          <w:r>
            <w:rPr>
              <w:noProof/>
            </w:rPr>
            <w:fldChar w:fldCharType="separate"/>
          </w:r>
          <w:r>
            <w:rPr>
              <w:noProof/>
            </w:rPr>
            <w:t>18</w:t>
          </w:r>
          <w:r>
            <w:rPr>
              <w:noProof/>
            </w:rPr>
            <w:fldChar w:fldCharType="end"/>
          </w:r>
        </w:p>
        <w:p w14:paraId="7A44DEF8" w14:textId="77777777" w:rsidR="00F71284" w:rsidRDefault="00F71284">
          <w:pPr>
            <w:pStyle w:val="TOC2"/>
            <w:tabs>
              <w:tab w:val="right" w:pos="6221"/>
            </w:tabs>
            <w:rPr>
              <w:noProof/>
            </w:rPr>
          </w:pPr>
          <w:r>
            <w:rPr>
              <w:noProof/>
            </w:rPr>
            <w:t>Other issues</w:t>
          </w:r>
          <w:r>
            <w:rPr>
              <w:noProof/>
            </w:rPr>
            <w:tab/>
          </w:r>
          <w:r>
            <w:rPr>
              <w:noProof/>
            </w:rPr>
            <w:fldChar w:fldCharType="begin"/>
          </w:r>
          <w:r>
            <w:rPr>
              <w:noProof/>
            </w:rPr>
            <w:instrText xml:space="preserve"> PAGEREF _Toc397939620 \h </w:instrText>
          </w:r>
          <w:r>
            <w:rPr>
              <w:noProof/>
            </w:rPr>
          </w:r>
          <w:r>
            <w:rPr>
              <w:noProof/>
            </w:rPr>
            <w:fldChar w:fldCharType="separate"/>
          </w:r>
          <w:r>
            <w:rPr>
              <w:noProof/>
            </w:rPr>
            <w:t>18</w:t>
          </w:r>
          <w:r>
            <w:rPr>
              <w:noProof/>
            </w:rPr>
            <w:fldChar w:fldCharType="end"/>
          </w:r>
        </w:p>
        <w:p w14:paraId="3F2AB8B2" w14:textId="77777777" w:rsidR="00F71284" w:rsidRDefault="00F71284">
          <w:pPr>
            <w:pStyle w:val="TOC1"/>
            <w:tabs>
              <w:tab w:val="right" w:pos="6221"/>
            </w:tabs>
            <w:rPr>
              <w:noProof/>
            </w:rPr>
          </w:pPr>
          <w:r>
            <w:rPr>
              <w:noProof/>
            </w:rPr>
            <w:lastRenderedPageBreak/>
            <w:t>Places to work outside of your office</w:t>
          </w:r>
          <w:r>
            <w:rPr>
              <w:noProof/>
            </w:rPr>
            <w:tab/>
          </w:r>
          <w:r>
            <w:rPr>
              <w:noProof/>
            </w:rPr>
            <w:fldChar w:fldCharType="begin"/>
          </w:r>
          <w:r>
            <w:rPr>
              <w:noProof/>
            </w:rPr>
            <w:instrText xml:space="preserve"> PAGEREF _Toc397939621 \h </w:instrText>
          </w:r>
          <w:r>
            <w:rPr>
              <w:noProof/>
            </w:rPr>
          </w:r>
          <w:r>
            <w:rPr>
              <w:noProof/>
            </w:rPr>
            <w:fldChar w:fldCharType="separate"/>
          </w:r>
          <w:r>
            <w:rPr>
              <w:noProof/>
            </w:rPr>
            <w:t>18</w:t>
          </w:r>
          <w:r>
            <w:rPr>
              <w:noProof/>
            </w:rPr>
            <w:fldChar w:fldCharType="end"/>
          </w:r>
        </w:p>
        <w:p w14:paraId="64FC4E04" w14:textId="77777777" w:rsidR="00F71284" w:rsidRDefault="00F71284">
          <w:pPr>
            <w:pStyle w:val="TOC1"/>
            <w:tabs>
              <w:tab w:val="right" w:pos="6221"/>
            </w:tabs>
            <w:rPr>
              <w:noProof/>
            </w:rPr>
          </w:pPr>
          <w:r>
            <w:rPr>
              <w:noProof/>
            </w:rPr>
            <w:t>Making purchases</w:t>
          </w:r>
          <w:r>
            <w:rPr>
              <w:noProof/>
            </w:rPr>
            <w:tab/>
          </w:r>
          <w:r>
            <w:rPr>
              <w:noProof/>
            </w:rPr>
            <w:fldChar w:fldCharType="begin"/>
          </w:r>
          <w:r>
            <w:rPr>
              <w:noProof/>
            </w:rPr>
            <w:instrText xml:space="preserve"> PAGEREF _Toc397939622 \h </w:instrText>
          </w:r>
          <w:r>
            <w:rPr>
              <w:noProof/>
            </w:rPr>
          </w:r>
          <w:r>
            <w:rPr>
              <w:noProof/>
            </w:rPr>
            <w:fldChar w:fldCharType="separate"/>
          </w:r>
          <w:r>
            <w:rPr>
              <w:noProof/>
            </w:rPr>
            <w:t>20</w:t>
          </w:r>
          <w:r>
            <w:rPr>
              <w:noProof/>
            </w:rPr>
            <w:fldChar w:fldCharType="end"/>
          </w:r>
        </w:p>
        <w:p w14:paraId="3E49E8FD" w14:textId="77777777" w:rsidR="00F71284" w:rsidRDefault="00F71284">
          <w:pPr>
            <w:pStyle w:val="TOC1"/>
            <w:tabs>
              <w:tab w:val="right" w:pos="6221"/>
            </w:tabs>
            <w:rPr>
              <w:noProof/>
            </w:rPr>
          </w:pPr>
          <w:r>
            <w:rPr>
              <w:noProof/>
            </w:rPr>
            <w:t>Conference travel</w:t>
          </w:r>
          <w:r>
            <w:rPr>
              <w:noProof/>
            </w:rPr>
            <w:tab/>
          </w:r>
          <w:r>
            <w:rPr>
              <w:noProof/>
            </w:rPr>
            <w:fldChar w:fldCharType="begin"/>
          </w:r>
          <w:r>
            <w:rPr>
              <w:noProof/>
            </w:rPr>
            <w:instrText xml:space="preserve"> PAGEREF _Toc397939623 \h </w:instrText>
          </w:r>
          <w:r>
            <w:rPr>
              <w:noProof/>
            </w:rPr>
          </w:r>
          <w:r>
            <w:rPr>
              <w:noProof/>
            </w:rPr>
            <w:fldChar w:fldCharType="separate"/>
          </w:r>
          <w:r>
            <w:rPr>
              <w:noProof/>
            </w:rPr>
            <w:t>22</w:t>
          </w:r>
          <w:r>
            <w:rPr>
              <w:noProof/>
            </w:rPr>
            <w:fldChar w:fldCharType="end"/>
          </w:r>
        </w:p>
        <w:p w14:paraId="347BFD37" w14:textId="77777777" w:rsidR="00F71284" w:rsidRDefault="00F71284">
          <w:pPr>
            <w:pStyle w:val="TOC1"/>
            <w:tabs>
              <w:tab w:val="right" w:pos="6221"/>
            </w:tabs>
            <w:rPr>
              <w:noProof/>
            </w:rPr>
          </w:pPr>
          <w:r>
            <w:rPr>
              <w:noProof/>
            </w:rPr>
            <w:t>Asking your advisor for research help</w:t>
          </w:r>
          <w:r>
            <w:rPr>
              <w:noProof/>
            </w:rPr>
            <w:tab/>
          </w:r>
          <w:r>
            <w:rPr>
              <w:noProof/>
            </w:rPr>
            <w:fldChar w:fldCharType="begin"/>
          </w:r>
          <w:r>
            <w:rPr>
              <w:noProof/>
            </w:rPr>
            <w:instrText xml:space="preserve"> PAGEREF _Toc397939624 \h </w:instrText>
          </w:r>
          <w:r>
            <w:rPr>
              <w:noProof/>
            </w:rPr>
          </w:r>
          <w:r>
            <w:rPr>
              <w:noProof/>
            </w:rPr>
            <w:fldChar w:fldCharType="separate"/>
          </w:r>
          <w:r>
            <w:rPr>
              <w:noProof/>
            </w:rPr>
            <w:t>25</w:t>
          </w:r>
          <w:r>
            <w:rPr>
              <w:noProof/>
            </w:rPr>
            <w:fldChar w:fldCharType="end"/>
          </w:r>
        </w:p>
        <w:p w14:paraId="13ADEF84" w14:textId="77777777" w:rsidR="00F71284" w:rsidRDefault="00F71284">
          <w:pPr>
            <w:pStyle w:val="TOC2"/>
            <w:tabs>
              <w:tab w:val="right" w:pos="6221"/>
            </w:tabs>
            <w:rPr>
              <w:noProof/>
            </w:rPr>
          </w:pPr>
          <w:r>
            <w:rPr>
              <w:noProof/>
            </w:rPr>
            <w:t>Face-to-face meetings: weekly 15-minute checkups and targeted meetings</w:t>
          </w:r>
          <w:r>
            <w:rPr>
              <w:noProof/>
            </w:rPr>
            <w:tab/>
          </w:r>
          <w:r>
            <w:rPr>
              <w:noProof/>
            </w:rPr>
            <w:fldChar w:fldCharType="begin"/>
          </w:r>
          <w:r>
            <w:rPr>
              <w:noProof/>
            </w:rPr>
            <w:instrText xml:space="preserve"> PAGEREF _Toc397939625 \h </w:instrText>
          </w:r>
          <w:r>
            <w:rPr>
              <w:noProof/>
            </w:rPr>
          </w:r>
          <w:r>
            <w:rPr>
              <w:noProof/>
            </w:rPr>
            <w:fldChar w:fldCharType="separate"/>
          </w:r>
          <w:r>
            <w:rPr>
              <w:noProof/>
            </w:rPr>
            <w:t>25</w:t>
          </w:r>
          <w:r>
            <w:rPr>
              <w:noProof/>
            </w:rPr>
            <w:fldChar w:fldCharType="end"/>
          </w:r>
        </w:p>
        <w:p w14:paraId="12CA47D7" w14:textId="77777777" w:rsidR="00F71284" w:rsidRDefault="00F71284">
          <w:pPr>
            <w:pStyle w:val="TOC2"/>
            <w:tabs>
              <w:tab w:val="right" w:pos="6221"/>
            </w:tabs>
            <w:rPr>
              <w:noProof/>
            </w:rPr>
          </w:pPr>
          <w:r>
            <w:rPr>
              <w:noProof/>
            </w:rPr>
            <w:t>Email help (and general guidance)</w:t>
          </w:r>
          <w:r>
            <w:rPr>
              <w:noProof/>
            </w:rPr>
            <w:tab/>
          </w:r>
          <w:r>
            <w:rPr>
              <w:noProof/>
            </w:rPr>
            <w:fldChar w:fldCharType="begin"/>
          </w:r>
          <w:r>
            <w:rPr>
              <w:noProof/>
            </w:rPr>
            <w:instrText xml:space="preserve"> PAGEREF _Toc397939626 \h </w:instrText>
          </w:r>
          <w:r>
            <w:rPr>
              <w:noProof/>
            </w:rPr>
          </w:r>
          <w:r>
            <w:rPr>
              <w:noProof/>
            </w:rPr>
            <w:fldChar w:fldCharType="separate"/>
          </w:r>
          <w:r>
            <w:rPr>
              <w:noProof/>
            </w:rPr>
            <w:t>26</w:t>
          </w:r>
          <w:r>
            <w:rPr>
              <w:noProof/>
            </w:rPr>
            <w:fldChar w:fldCharType="end"/>
          </w:r>
        </w:p>
        <w:p w14:paraId="7532AF03" w14:textId="77777777" w:rsidR="00F71284" w:rsidRDefault="00F71284">
          <w:pPr>
            <w:pStyle w:val="TOC2"/>
            <w:tabs>
              <w:tab w:val="right" w:pos="6221"/>
            </w:tabs>
            <w:rPr>
              <w:noProof/>
            </w:rPr>
          </w:pPr>
          <w:r>
            <w:rPr>
              <w:noProof/>
            </w:rPr>
            <w:t>Software help groups</w:t>
          </w:r>
          <w:r>
            <w:rPr>
              <w:noProof/>
            </w:rPr>
            <w:tab/>
          </w:r>
          <w:r>
            <w:rPr>
              <w:noProof/>
            </w:rPr>
            <w:fldChar w:fldCharType="begin"/>
          </w:r>
          <w:r>
            <w:rPr>
              <w:noProof/>
            </w:rPr>
            <w:instrText xml:space="preserve"> PAGEREF _Toc397939627 \h </w:instrText>
          </w:r>
          <w:r>
            <w:rPr>
              <w:noProof/>
            </w:rPr>
          </w:r>
          <w:r>
            <w:rPr>
              <w:noProof/>
            </w:rPr>
            <w:fldChar w:fldCharType="separate"/>
          </w:r>
          <w:r>
            <w:rPr>
              <w:noProof/>
            </w:rPr>
            <w:t>28</w:t>
          </w:r>
          <w:r>
            <w:rPr>
              <w:noProof/>
            </w:rPr>
            <w:fldChar w:fldCharType="end"/>
          </w:r>
        </w:p>
        <w:p w14:paraId="3470F0DD" w14:textId="77777777" w:rsidR="00F71284" w:rsidRDefault="00F71284">
          <w:pPr>
            <w:pStyle w:val="TOC1"/>
            <w:tabs>
              <w:tab w:val="right" w:pos="6221"/>
            </w:tabs>
            <w:rPr>
              <w:noProof/>
            </w:rPr>
          </w:pPr>
          <w:r>
            <w:rPr>
              <w:noProof/>
            </w:rPr>
            <w:t>Friday Afternoon Tinkerings (FATs)</w:t>
          </w:r>
          <w:r>
            <w:rPr>
              <w:noProof/>
            </w:rPr>
            <w:tab/>
          </w:r>
          <w:r>
            <w:rPr>
              <w:noProof/>
            </w:rPr>
            <w:fldChar w:fldCharType="begin"/>
          </w:r>
          <w:r>
            <w:rPr>
              <w:noProof/>
            </w:rPr>
            <w:instrText xml:space="preserve"> PAGEREF _Toc397939628 \h </w:instrText>
          </w:r>
          <w:r>
            <w:rPr>
              <w:noProof/>
            </w:rPr>
          </w:r>
          <w:r>
            <w:rPr>
              <w:noProof/>
            </w:rPr>
            <w:fldChar w:fldCharType="separate"/>
          </w:r>
          <w:r>
            <w:rPr>
              <w:noProof/>
            </w:rPr>
            <w:t>29</w:t>
          </w:r>
          <w:r>
            <w:rPr>
              <w:noProof/>
            </w:rPr>
            <w:fldChar w:fldCharType="end"/>
          </w:r>
        </w:p>
        <w:p w14:paraId="6BD521FA" w14:textId="77777777" w:rsidR="00F71284" w:rsidRDefault="00F71284">
          <w:pPr>
            <w:pStyle w:val="TOC2"/>
            <w:tabs>
              <w:tab w:val="right" w:pos="6221"/>
            </w:tabs>
            <w:rPr>
              <w:noProof/>
            </w:rPr>
          </w:pPr>
          <w:r>
            <w:rPr>
              <w:noProof/>
            </w:rPr>
            <w:t>FAT rules</w:t>
          </w:r>
          <w:r>
            <w:rPr>
              <w:noProof/>
            </w:rPr>
            <w:tab/>
          </w:r>
          <w:r>
            <w:rPr>
              <w:noProof/>
            </w:rPr>
            <w:fldChar w:fldCharType="begin"/>
          </w:r>
          <w:r>
            <w:rPr>
              <w:noProof/>
            </w:rPr>
            <w:instrText xml:space="preserve"> PAGEREF _Toc397939629 \h </w:instrText>
          </w:r>
          <w:r>
            <w:rPr>
              <w:noProof/>
            </w:rPr>
          </w:r>
          <w:r>
            <w:rPr>
              <w:noProof/>
            </w:rPr>
            <w:fldChar w:fldCharType="separate"/>
          </w:r>
          <w:r>
            <w:rPr>
              <w:noProof/>
            </w:rPr>
            <w:t>30</w:t>
          </w:r>
          <w:r>
            <w:rPr>
              <w:noProof/>
            </w:rPr>
            <w:fldChar w:fldCharType="end"/>
          </w:r>
        </w:p>
        <w:p w14:paraId="6A856FE6" w14:textId="77777777" w:rsidR="00F71284" w:rsidRDefault="00F71284">
          <w:pPr>
            <w:pStyle w:val="TOC2"/>
            <w:tabs>
              <w:tab w:val="right" w:pos="6221"/>
            </w:tabs>
            <w:rPr>
              <w:noProof/>
            </w:rPr>
          </w:pPr>
          <w:r>
            <w:rPr>
              <w:noProof/>
            </w:rPr>
            <w:t>Metrics for successful FATs</w:t>
          </w:r>
          <w:r>
            <w:rPr>
              <w:noProof/>
            </w:rPr>
            <w:tab/>
          </w:r>
          <w:r>
            <w:rPr>
              <w:noProof/>
            </w:rPr>
            <w:fldChar w:fldCharType="begin"/>
          </w:r>
          <w:r>
            <w:rPr>
              <w:noProof/>
            </w:rPr>
            <w:instrText xml:space="preserve"> PAGEREF _Toc397939630 \h </w:instrText>
          </w:r>
          <w:r>
            <w:rPr>
              <w:noProof/>
            </w:rPr>
          </w:r>
          <w:r>
            <w:rPr>
              <w:noProof/>
            </w:rPr>
            <w:fldChar w:fldCharType="separate"/>
          </w:r>
          <w:r>
            <w:rPr>
              <w:noProof/>
            </w:rPr>
            <w:t>30</w:t>
          </w:r>
          <w:r>
            <w:rPr>
              <w:noProof/>
            </w:rPr>
            <w:fldChar w:fldCharType="end"/>
          </w:r>
        </w:p>
        <w:p w14:paraId="1C22C2F8" w14:textId="77777777" w:rsidR="00F71284" w:rsidRDefault="00F71284">
          <w:pPr>
            <w:pStyle w:val="TOC1"/>
            <w:tabs>
              <w:tab w:val="right" w:pos="6221"/>
            </w:tabs>
            <w:rPr>
              <w:noProof/>
            </w:rPr>
          </w:pPr>
          <w:r>
            <w:rPr>
              <w:noProof/>
            </w:rPr>
            <w:t>Our computing systems</w:t>
          </w:r>
          <w:r>
            <w:rPr>
              <w:noProof/>
            </w:rPr>
            <w:tab/>
          </w:r>
          <w:r>
            <w:rPr>
              <w:noProof/>
            </w:rPr>
            <w:fldChar w:fldCharType="begin"/>
          </w:r>
          <w:r>
            <w:rPr>
              <w:noProof/>
            </w:rPr>
            <w:instrText xml:space="preserve"> PAGEREF _Toc397939631 \h </w:instrText>
          </w:r>
          <w:r>
            <w:rPr>
              <w:noProof/>
            </w:rPr>
          </w:r>
          <w:r>
            <w:rPr>
              <w:noProof/>
            </w:rPr>
            <w:fldChar w:fldCharType="separate"/>
          </w:r>
          <w:r>
            <w:rPr>
              <w:noProof/>
            </w:rPr>
            <w:t>31</w:t>
          </w:r>
          <w:r>
            <w:rPr>
              <w:noProof/>
            </w:rPr>
            <w:fldChar w:fldCharType="end"/>
          </w:r>
        </w:p>
        <w:p w14:paraId="7C9E5398" w14:textId="77777777" w:rsidR="00F71284" w:rsidRDefault="00F71284">
          <w:pPr>
            <w:pStyle w:val="TOC2"/>
            <w:tabs>
              <w:tab w:val="right" w:pos="6221"/>
            </w:tabs>
            <w:rPr>
              <w:noProof/>
            </w:rPr>
          </w:pPr>
          <w:r>
            <w:rPr>
              <w:noProof/>
            </w:rPr>
            <w:t>NERSC</w:t>
          </w:r>
          <w:r>
            <w:rPr>
              <w:noProof/>
            </w:rPr>
            <w:tab/>
          </w:r>
          <w:r>
            <w:rPr>
              <w:noProof/>
            </w:rPr>
            <w:fldChar w:fldCharType="begin"/>
          </w:r>
          <w:r>
            <w:rPr>
              <w:noProof/>
            </w:rPr>
            <w:instrText xml:space="preserve"> PAGEREF _Toc397939632 \h </w:instrText>
          </w:r>
          <w:r>
            <w:rPr>
              <w:noProof/>
            </w:rPr>
          </w:r>
          <w:r>
            <w:rPr>
              <w:noProof/>
            </w:rPr>
            <w:fldChar w:fldCharType="separate"/>
          </w:r>
          <w:r>
            <w:rPr>
              <w:noProof/>
            </w:rPr>
            <w:t>32</w:t>
          </w:r>
          <w:r>
            <w:rPr>
              <w:noProof/>
            </w:rPr>
            <w:fldChar w:fldCharType="end"/>
          </w:r>
        </w:p>
        <w:p w14:paraId="60F9F490" w14:textId="77777777" w:rsidR="00F71284" w:rsidRDefault="00F71284">
          <w:pPr>
            <w:pStyle w:val="TOC3"/>
            <w:tabs>
              <w:tab w:val="right" w:pos="6221"/>
            </w:tabs>
            <w:rPr>
              <w:noProof/>
            </w:rPr>
          </w:pPr>
          <w:r w:rsidRPr="006F3AE8">
            <w:rPr>
              <w:rFonts w:ascii="Source Sans Pro" w:eastAsia="Source Sans Pro" w:hAnsi="Source Sans Pro" w:cs="Source Sans Pro"/>
              <w:noProof/>
            </w:rPr>
            <w:t>Automatic job submission on NERSC: crontab</w:t>
          </w:r>
          <w:r>
            <w:rPr>
              <w:noProof/>
            </w:rPr>
            <w:tab/>
          </w:r>
          <w:r>
            <w:rPr>
              <w:noProof/>
            </w:rPr>
            <w:fldChar w:fldCharType="begin"/>
          </w:r>
          <w:r>
            <w:rPr>
              <w:noProof/>
            </w:rPr>
            <w:instrText xml:space="preserve"> PAGEREF _Toc397939633 \h </w:instrText>
          </w:r>
          <w:r>
            <w:rPr>
              <w:noProof/>
            </w:rPr>
          </w:r>
          <w:r>
            <w:rPr>
              <w:noProof/>
            </w:rPr>
            <w:fldChar w:fldCharType="separate"/>
          </w:r>
          <w:r>
            <w:rPr>
              <w:noProof/>
            </w:rPr>
            <w:t>33</w:t>
          </w:r>
          <w:r>
            <w:rPr>
              <w:noProof/>
            </w:rPr>
            <w:fldChar w:fldCharType="end"/>
          </w:r>
        </w:p>
        <w:p w14:paraId="70282C60" w14:textId="77777777" w:rsidR="00F71284" w:rsidRDefault="00F71284">
          <w:pPr>
            <w:pStyle w:val="TOC3"/>
            <w:tabs>
              <w:tab w:val="right" w:pos="6221"/>
            </w:tabs>
            <w:rPr>
              <w:noProof/>
            </w:rPr>
          </w:pPr>
          <w:r w:rsidRPr="006F3AE8">
            <w:rPr>
              <w:rFonts w:ascii="Source Sans Pro" w:eastAsia="Source Sans Pro" w:hAnsi="Source Sans Pro" w:cs="Source Sans Pro"/>
              <w:noProof/>
            </w:rPr>
            <w:t>Running Jupyter Notebooks on Cori</w:t>
          </w:r>
          <w:r>
            <w:rPr>
              <w:noProof/>
            </w:rPr>
            <w:tab/>
          </w:r>
          <w:r>
            <w:rPr>
              <w:noProof/>
            </w:rPr>
            <w:fldChar w:fldCharType="begin"/>
          </w:r>
          <w:r>
            <w:rPr>
              <w:noProof/>
            </w:rPr>
            <w:instrText xml:space="preserve"> PAGEREF _Toc397939634 \h </w:instrText>
          </w:r>
          <w:r>
            <w:rPr>
              <w:noProof/>
            </w:rPr>
          </w:r>
          <w:r>
            <w:rPr>
              <w:noProof/>
            </w:rPr>
            <w:fldChar w:fldCharType="separate"/>
          </w:r>
          <w:r>
            <w:rPr>
              <w:noProof/>
            </w:rPr>
            <w:t>35</w:t>
          </w:r>
          <w:r>
            <w:rPr>
              <w:noProof/>
            </w:rPr>
            <w:fldChar w:fldCharType="end"/>
          </w:r>
        </w:p>
        <w:p w14:paraId="503B4693" w14:textId="77777777" w:rsidR="00F71284" w:rsidRDefault="00F71284">
          <w:pPr>
            <w:pStyle w:val="TOC3"/>
            <w:tabs>
              <w:tab w:val="right" w:pos="6221"/>
            </w:tabs>
            <w:rPr>
              <w:noProof/>
            </w:rPr>
          </w:pPr>
          <w:r w:rsidRPr="006F3AE8">
            <w:rPr>
              <w:rFonts w:ascii="Source Sans Pro" w:eastAsia="Source Sans Pro" w:hAnsi="Source Sans Pro" w:cs="Source Sans Pro"/>
              <w:noProof/>
            </w:rPr>
            <w:t>Automatic Job Packing with FireWorks</w:t>
          </w:r>
          <w:r>
            <w:rPr>
              <w:noProof/>
            </w:rPr>
            <w:tab/>
          </w:r>
          <w:r>
            <w:rPr>
              <w:noProof/>
            </w:rPr>
            <w:fldChar w:fldCharType="begin"/>
          </w:r>
          <w:r>
            <w:rPr>
              <w:noProof/>
            </w:rPr>
            <w:instrText xml:space="preserve"> PAGEREF _Toc397939635 \h </w:instrText>
          </w:r>
          <w:r>
            <w:rPr>
              <w:noProof/>
            </w:rPr>
          </w:r>
          <w:r>
            <w:rPr>
              <w:noProof/>
            </w:rPr>
            <w:fldChar w:fldCharType="separate"/>
          </w:r>
          <w:r>
            <w:rPr>
              <w:noProof/>
            </w:rPr>
            <w:t>35</w:t>
          </w:r>
          <w:r>
            <w:rPr>
              <w:noProof/>
            </w:rPr>
            <w:fldChar w:fldCharType="end"/>
          </w:r>
        </w:p>
        <w:p w14:paraId="0D0F5E3B" w14:textId="77777777" w:rsidR="00F71284" w:rsidRDefault="00F71284">
          <w:pPr>
            <w:pStyle w:val="TOC2"/>
            <w:tabs>
              <w:tab w:val="right" w:pos="6221"/>
            </w:tabs>
            <w:rPr>
              <w:noProof/>
            </w:rPr>
          </w:pPr>
          <w:r>
            <w:rPr>
              <w:noProof/>
            </w:rPr>
            <w:t>Lawrencium</w:t>
          </w:r>
          <w:r>
            <w:rPr>
              <w:noProof/>
            </w:rPr>
            <w:tab/>
          </w:r>
          <w:r>
            <w:rPr>
              <w:noProof/>
            </w:rPr>
            <w:fldChar w:fldCharType="begin"/>
          </w:r>
          <w:r>
            <w:rPr>
              <w:noProof/>
            </w:rPr>
            <w:instrText xml:space="preserve"> PAGEREF _Toc397939636 \h </w:instrText>
          </w:r>
          <w:r>
            <w:rPr>
              <w:noProof/>
            </w:rPr>
          </w:r>
          <w:r>
            <w:rPr>
              <w:noProof/>
            </w:rPr>
            <w:fldChar w:fldCharType="separate"/>
          </w:r>
          <w:r>
            <w:rPr>
              <w:noProof/>
            </w:rPr>
            <w:t>37</w:t>
          </w:r>
          <w:r>
            <w:rPr>
              <w:noProof/>
            </w:rPr>
            <w:fldChar w:fldCharType="end"/>
          </w:r>
        </w:p>
        <w:p w14:paraId="219EB555" w14:textId="77777777" w:rsidR="00F71284" w:rsidRDefault="00F71284">
          <w:pPr>
            <w:pStyle w:val="TOC2"/>
            <w:tabs>
              <w:tab w:val="right" w:pos="6221"/>
            </w:tabs>
            <w:rPr>
              <w:noProof/>
            </w:rPr>
          </w:pPr>
          <w:r>
            <w:rPr>
              <w:noProof/>
            </w:rPr>
            <w:t>ALCF and OLCF</w:t>
          </w:r>
          <w:r>
            <w:rPr>
              <w:noProof/>
            </w:rPr>
            <w:tab/>
          </w:r>
          <w:r>
            <w:rPr>
              <w:noProof/>
            </w:rPr>
            <w:fldChar w:fldCharType="begin"/>
          </w:r>
          <w:r>
            <w:rPr>
              <w:noProof/>
            </w:rPr>
            <w:instrText xml:space="preserve"> PAGEREF _Toc397939637 \h </w:instrText>
          </w:r>
          <w:r>
            <w:rPr>
              <w:noProof/>
            </w:rPr>
          </w:r>
          <w:r>
            <w:rPr>
              <w:noProof/>
            </w:rPr>
            <w:fldChar w:fldCharType="separate"/>
          </w:r>
          <w:r>
            <w:rPr>
              <w:noProof/>
            </w:rPr>
            <w:t>38</w:t>
          </w:r>
          <w:r>
            <w:rPr>
              <w:noProof/>
            </w:rPr>
            <w:fldChar w:fldCharType="end"/>
          </w:r>
        </w:p>
        <w:p w14:paraId="609F44AF" w14:textId="77777777" w:rsidR="00F71284" w:rsidRDefault="00F71284">
          <w:pPr>
            <w:pStyle w:val="TOC1"/>
            <w:tabs>
              <w:tab w:val="right" w:pos="6221"/>
            </w:tabs>
            <w:rPr>
              <w:noProof/>
            </w:rPr>
          </w:pPr>
          <w:r>
            <w:rPr>
              <w:noProof/>
            </w:rPr>
            <w:t>Our software stack</w:t>
          </w:r>
          <w:r>
            <w:rPr>
              <w:noProof/>
            </w:rPr>
            <w:tab/>
          </w:r>
          <w:r>
            <w:rPr>
              <w:noProof/>
            </w:rPr>
            <w:fldChar w:fldCharType="begin"/>
          </w:r>
          <w:r>
            <w:rPr>
              <w:noProof/>
            </w:rPr>
            <w:instrText xml:space="preserve"> PAGEREF _Toc397939638 \h </w:instrText>
          </w:r>
          <w:r>
            <w:rPr>
              <w:noProof/>
            </w:rPr>
          </w:r>
          <w:r>
            <w:rPr>
              <w:noProof/>
            </w:rPr>
            <w:fldChar w:fldCharType="separate"/>
          </w:r>
          <w:r>
            <w:rPr>
              <w:noProof/>
            </w:rPr>
            <w:t>38</w:t>
          </w:r>
          <w:r>
            <w:rPr>
              <w:noProof/>
            </w:rPr>
            <w:fldChar w:fldCharType="end"/>
          </w:r>
        </w:p>
        <w:p w14:paraId="591AE05D" w14:textId="77777777" w:rsidR="00F71284" w:rsidRDefault="00F71284">
          <w:pPr>
            <w:pStyle w:val="TOC1"/>
            <w:tabs>
              <w:tab w:val="right" w:pos="6221"/>
            </w:tabs>
            <w:rPr>
              <w:noProof/>
            </w:rPr>
          </w:pPr>
          <w:r>
            <w:rPr>
              <w:noProof/>
            </w:rPr>
            <w:t>Resources for learning new topics</w:t>
          </w:r>
          <w:r>
            <w:rPr>
              <w:noProof/>
            </w:rPr>
            <w:tab/>
          </w:r>
          <w:r>
            <w:rPr>
              <w:noProof/>
            </w:rPr>
            <w:fldChar w:fldCharType="begin"/>
          </w:r>
          <w:r>
            <w:rPr>
              <w:noProof/>
            </w:rPr>
            <w:instrText xml:space="preserve"> PAGEREF _Toc397939639 \h </w:instrText>
          </w:r>
          <w:r>
            <w:rPr>
              <w:noProof/>
            </w:rPr>
          </w:r>
          <w:r>
            <w:rPr>
              <w:noProof/>
            </w:rPr>
            <w:fldChar w:fldCharType="separate"/>
          </w:r>
          <w:r>
            <w:rPr>
              <w:noProof/>
            </w:rPr>
            <w:t>39</w:t>
          </w:r>
          <w:r>
            <w:rPr>
              <w:noProof/>
            </w:rPr>
            <w:fldChar w:fldCharType="end"/>
          </w:r>
        </w:p>
        <w:p w14:paraId="771E341C" w14:textId="77777777" w:rsidR="00F71284" w:rsidRDefault="00F71284">
          <w:pPr>
            <w:pStyle w:val="TOC2"/>
            <w:tabs>
              <w:tab w:val="right" w:pos="6221"/>
            </w:tabs>
            <w:rPr>
              <w:noProof/>
            </w:rPr>
          </w:pPr>
          <w:r>
            <w:rPr>
              <w:noProof/>
            </w:rPr>
            <w:lastRenderedPageBreak/>
            <w:t>Slack</w:t>
          </w:r>
          <w:r>
            <w:rPr>
              <w:noProof/>
            </w:rPr>
            <w:tab/>
          </w:r>
          <w:r>
            <w:rPr>
              <w:noProof/>
            </w:rPr>
            <w:fldChar w:fldCharType="begin"/>
          </w:r>
          <w:r>
            <w:rPr>
              <w:noProof/>
            </w:rPr>
            <w:instrText xml:space="preserve"> PAGEREF _Toc397939640 \h </w:instrText>
          </w:r>
          <w:r>
            <w:rPr>
              <w:noProof/>
            </w:rPr>
          </w:r>
          <w:r>
            <w:rPr>
              <w:noProof/>
            </w:rPr>
            <w:fldChar w:fldCharType="separate"/>
          </w:r>
          <w:r>
            <w:rPr>
              <w:noProof/>
            </w:rPr>
            <w:t>39</w:t>
          </w:r>
          <w:r>
            <w:rPr>
              <w:noProof/>
            </w:rPr>
            <w:fldChar w:fldCharType="end"/>
          </w:r>
        </w:p>
        <w:p w14:paraId="5CC21EB1" w14:textId="77777777" w:rsidR="00F71284" w:rsidRDefault="00F71284">
          <w:pPr>
            <w:pStyle w:val="TOC2"/>
            <w:tabs>
              <w:tab w:val="right" w:pos="6221"/>
            </w:tabs>
            <w:rPr>
              <w:noProof/>
            </w:rPr>
          </w:pPr>
          <w:r>
            <w:rPr>
              <w:noProof/>
            </w:rPr>
            <w:t>Books: LBNL, UC Berkeley, public libraries, and the “group library”</w:t>
          </w:r>
          <w:r>
            <w:rPr>
              <w:noProof/>
            </w:rPr>
            <w:tab/>
          </w:r>
          <w:r>
            <w:rPr>
              <w:noProof/>
            </w:rPr>
            <w:fldChar w:fldCharType="begin"/>
          </w:r>
          <w:r>
            <w:rPr>
              <w:noProof/>
            </w:rPr>
            <w:instrText xml:space="preserve"> PAGEREF _Toc397939641 \h </w:instrText>
          </w:r>
          <w:r>
            <w:rPr>
              <w:noProof/>
            </w:rPr>
          </w:r>
          <w:r>
            <w:rPr>
              <w:noProof/>
            </w:rPr>
            <w:fldChar w:fldCharType="separate"/>
          </w:r>
          <w:r>
            <w:rPr>
              <w:noProof/>
            </w:rPr>
            <w:t>40</w:t>
          </w:r>
          <w:r>
            <w:rPr>
              <w:noProof/>
            </w:rPr>
            <w:fldChar w:fldCharType="end"/>
          </w:r>
        </w:p>
        <w:p w14:paraId="1E204458" w14:textId="77777777" w:rsidR="00F71284" w:rsidRDefault="00F71284">
          <w:pPr>
            <w:pStyle w:val="TOC2"/>
            <w:tabs>
              <w:tab w:val="right" w:pos="6221"/>
            </w:tabs>
            <w:rPr>
              <w:noProof/>
            </w:rPr>
          </w:pPr>
          <w:r>
            <w:rPr>
              <w:noProof/>
            </w:rPr>
            <w:t>Materials Science</w:t>
          </w:r>
          <w:r>
            <w:rPr>
              <w:noProof/>
            </w:rPr>
            <w:tab/>
          </w:r>
          <w:r>
            <w:rPr>
              <w:noProof/>
            </w:rPr>
            <w:fldChar w:fldCharType="begin"/>
          </w:r>
          <w:r>
            <w:rPr>
              <w:noProof/>
            </w:rPr>
            <w:instrText xml:space="preserve"> PAGEREF _Toc397939642 \h </w:instrText>
          </w:r>
          <w:r>
            <w:rPr>
              <w:noProof/>
            </w:rPr>
          </w:r>
          <w:r>
            <w:rPr>
              <w:noProof/>
            </w:rPr>
            <w:fldChar w:fldCharType="separate"/>
          </w:r>
          <w:r>
            <w:rPr>
              <w:noProof/>
            </w:rPr>
            <w:t>40</w:t>
          </w:r>
          <w:r>
            <w:rPr>
              <w:noProof/>
            </w:rPr>
            <w:fldChar w:fldCharType="end"/>
          </w:r>
        </w:p>
        <w:p w14:paraId="56EAA7DA" w14:textId="77777777" w:rsidR="00F71284" w:rsidRDefault="00F71284">
          <w:pPr>
            <w:pStyle w:val="TOC3"/>
            <w:tabs>
              <w:tab w:val="right" w:pos="6221"/>
            </w:tabs>
            <w:rPr>
              <w:noProof/>
            </w:rPr>
          </w:pPr>
          <w:r>
            <w:rPr>
              <w:noProof/>
            </w:rPr>
            <w:t>Density functional theory</w:t>
          </w:r>
          <w:r>
            <w:rPr>
              <w:noProof/>
            </w:rPr>
            <w:tab/>
          </w:r>
          <w:r>
            <w:rPr>
              <w:noProof/>
            </w:rPr>
            <w:fldChar w:fldCharType="begin"/>
          </w:r>
          <w:r>
            <w:rPr>
              <w:noProof/>
            </w:rPr>
            <w:instrText xml:space="preserve"> PAGEREF _Toc397939643 \h </w:instrText>
          </w:r>
          <w:r>
            <w:rPr>
              <w:noProof/>
            </w:rPr>
          </w:r>
          <w:r>
            <w:rPr>
              <w:noProof/>
            </w:rPr>
            <w:fldChar w:fldCharType="separate"/>
          </w:r>
          <w:r>
            <w:rPr>
              <w:noProof/>
            </w:rPr>
            <w:t>41</w:t>
          </w:r>
          <w:r>
            <w:rPr>
              <w:noProof/>
            </w:rPr>
            <w:fldChar w:fldCharType="end"/>
          </w:r>
        </w:p>
        <w:p w14:paraId="033645C4" w14:textId="77777777" w:rsidR="00F71284" w:rsidRDefault="00F71284">
          <w:pPr>
            <w:pStyle w:val="TOC3"/>
            <w:tabs>
              <w:tab w:val="right" w:pos="6221"/>
            </w:tabs>
            <w:rPr>
              <w:noProof/>
            </w:rPr>
          </w:pPr>
          <w:r>
            <w:rPr>
              <w:noProof/>
            </w:rPr>
            <w:t>General materials science topics</w:t>
          </w:r>
          <w:r>
            <w:rPr>
              <w:noProof/>
            </w:rPr>
            <w:tab/>
          </w:r>
          <w:r>
            <w:rPr>
              <w:noProof/>
            </w:rPr>
            <w:fldChar w:fldCharType="begin"/>
          </w:r>
          <w:r>
            <w:rPr>
              <w:noProof/>
            </w:rPr>
            <w:instrText xml:space="preserve"> PAGEREF _Toc397939644 \h </w:instrText>
          </w:r>
          <w:r>
            <w:rPr>
              <w:noProof/>
            </w:rPr>
          </w:r>
          <w:r>
            <w:rPr>
              <w:noProof/>
            </w:rPr>
            <w:fldChar w:fldCharType="separate"/>
          </w:r>
          <w:r>
            <w:rPr>
              <w:noProof/>
            </w:rPr>
            <w:t>42</w:t>
          </w:r>
          <w:r>
            <w:rPr>
              <w:noProof/>
            </w:rPr>
            <w:fldChar w:fldCharType="end"/>
          </w:r>
        </w:p>
        <w:p w14:paraId="541F3570" w14:textId="77777777" w:rsidR="00F71284" w:rsidRDefault="00F71284">
          <w:pPr>
            <w:pStyle w:val="TOC3"/>
            <w:tabs>
              <w:tab w:val="right" w:pos="6221"/>
            </w:tabs>
            <w:rPr>
              <w:noProof/>
            </w:rPr>
          </w:pPr>
          <w:r>
            <w:rPr>
              <w:noProof/>
            </w:rPr>
            <w:t>Online tools</w:t>
          </w:r>
          <w:r>
            <w:rPr>
              <w:noProof/>
            </w:rPr>
            <w:tab/>
          </w:r>
          <w:r>
            <w:rPr>
              <w:noProof/>
            </w:rPr>
            <w:fldChar w:fldCharType="begin"/>
          </w:r>
          <w:r>
            <w:rPr>
              <w:noProof/>
            </w:rPr>
            <w:instrText xml:space="preserve"> PAGEREF _Toc397939645 \h </w:instrText>
          </w:r>
          <w:r>
            <w:rPr>
              <w:noProof/>
            </w:rPr>
          </w:r>
          <w:r>
            <w:rPr>
              <w:noProof/>
            </w:rPr>
            <w:fldChar w:fldCharType="separate"/>
          </w:r>
          <w:r>
            <w:rPr>
              <w:noProof/>
            </w:rPr>
            <w:t>42</w:t>
          </w:r>
          <w:r>
            <w:rPr>
              <w:noProof/>
            </w:rPr>
            <w:fldChar w:fldCharType="end"/>
          </w:r>
        </w:p>
        <w:p w14:paraId="4C51DD3C" w14:textId="77777777" w:rsidR="00F71284" w:rsidRDefault="00F71284">
          <w:pPr>
            <w:pStyle w:val="TOC3"/>
            <w:tabs>
              <w:tab w:val="right" w:pos="6221"/>
            </w:tabs>
            <w:rPr>
              <w:noProof/>
            </w:rPr>
          </w:pPr>
          <w:r>
            <w:rPr>
              <w:noProof/>
            </w:rPr>
            <w:t>Databases and information resources</w:t>
          </w:r>
          <w:r>
            <w:rPr>
              <w:noProof/>
            </w:rPr>
            <w:tab/>
          </w:r>
          <w:r>
            <w:rPr>
              <w:noProof/>
            </w:rPr>
            <w:fldChar w:fldCharType="begin"/>
          </w:r>
          <w:r>
            <w:rPr>
              <w:noProof/>
            </w:rPr>
            <w:instrText xml:space="preserve"> PAGEREF _Toc397939646 \h </w:instrText>
          </w:r>
          <w:r>
            <w:rPr>
              <w:noProof/>
            </w:rPr>
          </w:r>
          <w:r>
            <w:rPr>
              <w:noProof/>
            </w:rPr>
            <w:fldChar w:fldCharType="separate"/>
          </w:r>
          <w:r>
            <w:rPr>
              <w:noProof/>
            </w:rPr>
            <w:t>42</w:t>
          </w:r>
          <w:r>
            <w:rPr>
              <w:noProof/>
            </w:rPr>
            <w:fldChar w:fldCharType="end"/>
          </w:r>
        </w:p>
        <w:p w14:paraId="7BA12594" w14:textId="77777777" w:rsidR="00F71284" w:rsidRDefault="00F71284">
          <w:pPr>
            <w:pStyle w:val="TOC2"/>
            <w:tabs>
              <w:tab w:val="right" w:pos="6221"/>
            </w:tabs>
            <w:rPr>
              <w:noProof/>
            </w:rPr>
          </w:pPr>
          <w:r>
            <w:rPr>
              <w:noProof/>
            </w:rPr>
            <w:t>Computer programming</w:t>
          </w:r>
          <w:r>
            <w:rPr>
              <w:noProof/>
            </w:rPr>
            <w:tab/>
          </w:r>
          <w:r>
            <w:rPr>
              <w:noProof/>
            </w:rPr>
            <w:fldChar w:fldCharType="begin"/>
          </w:r>
          <w:r>
            <w:rPr>
              <w:noProof/>
            </w:rPr>
            <w:instrText xml:space="preserve"> PAGEREF _Toc397939647 \h </w:instrText>
          </w:r>
          <w:r>
            <w:rPr>
              <w:noProof/>
            </w:rPr>
          </w:r>
          <w:r>
            <w:rPr>
              <w:noProof/>
            </w:rPr>
            <w:fldChar w:fldCharType="separate"/>
          </w:r>
          <w:r>
            <w:rPr>
              <w:noProof/>
            </w:rPr>
            <w:t>43</w:t>
          </w:r>
          <w:r>
            <w:rPr>
              <w:noProof/>
            </w:rPr>
            <w:fldChar w:fldCharType="end"/>
          </w:r>
        </w:p>
        <w:p w14:paraId="702B9659" w14:textId="77777777" w:rsidR="00F71284" w:rsidRDefault="00F71284">
          <w:pPr>
            <w:pStyle w:val="TOC3"/>
            <w:tabs>
              <w:tab w:val="right" w:pos="6221"/>
            </w:tabs>
            <w:rPr>
              <w:noProof/>
            </w:rPr>
          </w:pPr>
          <w:r>
            <w:rPr>
              <w:noProof/>
            </w:rPr>
            <w:t>Python</w:t>
          </w:r>
          <w:r>
            <w:rPr>
              <w:noProof/>
            </w:rPr>
            <w:tab/>
          </w:r>
          <w:r>
            <w:rPr>
              <w:noProof/>
            </w:rPr>
            <w:fldChar w:fldCharType="begin"/>
          </w:r>
          <w:r>
            <w:rPr>
              <w:noProof/>
            </w:rPr>
            <w:instrText xml:space="preserve"> PAGEREF _Toc397939648 \h </w:instrText>
          </w:r>
          <w:r>
            <w:rPr>
              <w:noProof/>
            </w:rPr>
          </w:r>
          <w:r>
            <w:rPr>
              <w:noProof/>
            </w:rPr>
            <w:fldChar w:fldCharType="separate"/>
          </w:r>
          <w:r>
            <w:rPr>
              <w:noProof/>
            </w:rPr>
            <w:t>43</w:t>
          </w:r>
          <w:r>
            <w:rPr>
              <w:noProof/>
            </w:rPr>
            <w:fldChar w:fldCharType="end"/>
          </w:r>
        </w:p>
        <w:p w14:paraId="5333D0A3" w14:textId="77777777" w:rsidR="00F71284" w:rsidRDefault="00F71284">
          <w:pPr>
            <w:pStyle w:val="TOC3"/>
            <w:tabs>
              <w:tab w:val="right" w:pos="6221"/>
            </w:tabs>
            <w:rPr>
              <w:noProof/>
            </w:rPr>
          </w:pPr>
          <w:r>
            <w:rPr>
              <w:noProof/>
            </w:rPr>
            <w:t>Data mining and Data Analysis</w:t>
          </w:r>
          <w:r>
            <w:rPr>
              <w:noProof/>
            </w:rPr>
            <w:tab/>
          </w:r>
          <w:r>
            <w:rPr>
              <w:noProof/>
            </w:rPr>
            <w:fldChar w:fldCharType="begin"/>
          </w:r>
          <w:r>
            <w:rPr>
              <w:noProof/>
            </w:rPr>
            <w:instrText xml:space="preserve"> PAGEREF _Toc397939649 \h </w:instrText>
          </w:r>
          <w:r>
            <w:rPr>
              <w:noProof/>
            </w:rPr>
          </w:r>
          <w:r>
            <w:rPr>
              <w:noProof/>
            </w:rPr>
            <w:fldChar w:fldCharType="separate"/>
          </w:r>
          <w:r>
            <w:rPr>
              <w:noProof/>
            </w:rPr>
            <w:t>43</w:t>
          </w:r>
          <w:r>
            <w:rPr>
              <w:noProof/>
            </w:rPr>
            <w:fldChar w:fldCharType="end"/>
          </w:r>
        </w:p>
        <w:p w14:paraId="05D7E43F" w14:textId="77777777" w:rsidR="00F71284" w:rsidRDefault="00F71284">
          <w:pPr>
            <w:pStyle w:val="TOC3"/>
            <w:tabs>
              <w:tab w:val="right" w:pos="6221"/>
            </w:tabs>
            <w:rPr>
              <w:noProof/>
            </w:rPr>
          </w:pPr>
          <w:r>
            <w:rPr>
              <w:noProof/>
            </w:rPr>
            <w:t>MongoDb</w:t>
          </w:r>
          <w:r>
            <w:rPr>
              <w:noProof/>
            </w:rPr>
            <w:tab/>
          </w:r>
          <w:r>
            <w:rPr>
              <w:noProof/>
            </w:rPr>
            <w:fldChar w:fldCharType="begin"/>
          </w:r>
          <w:r>
            <w:rPr>
              <w:noProof/>
            </w:rPr>
            <w:instrText xml:space="preserve"> PAGEREF _Toc397939650 \h </w:instrText>
          </w:r>
          <w:r>
            <w:rPr>
              <w:noProof/>
            </w:rPr>
          </w:r>
          <w:r>
            <w:rPr>
              <w:noProof/>
            </w:rPr>
            <w:fldChar w:fldCharType="separate"/>
          </w:r>
          <w:r>
            <w:rPr>
              <w:noProof/>
            </w:rPr>
            <w:t>44</w:t>
          </w:r>
          <w:r>
            <w:rPr>
              <w:noProof/>
            </w:rPr>
            <w:fldChar w:fldCharType="end"/>
          </w:r>
        </w:p>
        <w:p w14:paraId="465BEEFF" w14:textId="77777777" w:rsidR="00F71284" w:rsidRDefault="00F71284">
          <w:pPr>
            <w:pStyle w:val="TOC2"/>
            <w:tabs>
              <w:tab w:val="right" w:pos="6221"/>
            </w:tabs>
            <w:rPr>
              <w:noProof/>
            </w:rPr>
          </w:pPr>
          <w:r>
            <w:rPr>
              <w:noProof/>
            </w:rPr>
            <w:t>Professional skills: writing papers and presenting talks and posters</w:t>
          </w:r>
          <w:r>
            <w:rPr>
              <w:noProof/>
            </w:rPr>
            <w:tab/>
          </w:r>
          <w:r>
            <w:rPr>
              <w:noProof/>
            </w:rPr>
            <w:fldChar w:fldCharType="begin"/>
          </w:r>
          <w:r>
            <w:rPr>
              <w:noProof/>
            </w:rPr>
            <w:instrText xml:space="preserve"> PAGEREF _Toc397939651 \h </w:instrText>
          </w:r>
          <w:r>
            <w:rPr>
              <w:noProof/>
            </w:rPr>
          </w:r>
          <w:r>
            <w:rPr>
              <w:noProof/>
            </w:rPr>
            <w:fldChar w:fldCharType="separate"/>
          </w:r>
          <w:r>
            <w:rPr>
              <w:noProof/>
            </w:rPr>
            <w:t>44</w:t>
          </w:r>
          <w:r>
            <w:rPr>
              <w:noProof/>
            </w:rPr>
            <w:fldChar w:fldCharType="end"/>
          </w:r>
        </w:p>
        <w:p w14:paraId="4FEC899F" w14:textId="77777777" w:rsidR="00F71284" w:rsidRDefault="00F71284">
          <w:pPr>
            <w:pStyle w:val="TOC1"/>
            <w:tabs>
              <w:tab w:val="right" w:pos="6221"/>
            </w:tabs>
            <w:rPr>
              <w:noProof/>
            </w:rPr>
          </w:pPr>
          <w:r>
            <w:rPr>
              <w:noProof/>
            </w:rPr>
            <w:t>Twelve questions for self-assessment</w:t>
          </w:r>
          <w:r>
            <w:rPr>
              <w:noProof/>
            </w:rPr>
            <w:tab/>
          </w:r>
          <w:r>
            <w:rPr>
              <w:noProof/>
            </w:rPr>
            <w:fldChar w:fldCharType="begin"/>
          </w:r>
          <w:r>
            <w:rPr>
              <w:noProof/>
            </w:rPr>
            <w:instrText xml:space="preserve"> PAGEREF _Toc397939652 \h </w:instrText>
          </w:r>
          <w:r>
            <w:rPr>
              <w:noProof/>
            </w:rPr>
          </w:r>
          <w:r>
            <w:rPr>
              <w:noProof/>
            </w:rPr>
            <w:fldChar w:fldCharType="separate"/>
          </w:r>
          <w:r>
            <w:rPr>
              <w:noProof/>
            </w:rPr>
            <w:t>45</w:t>
          </w:r>
          <w:r>
            <w:rPr>
              <w:noProof/>
            </w:rPr>
            <w:fldChar w:fldCharType="end"/>
          </w:r>
        </w:p>
        <w:p w14:paraId="40688290" w14:textId="77777777" w:rsidR="00F71284" w:rsidRDefault="00F71284">
          <w:pPr>
            <w:pStyle w:val="TOC1"/>
            <w:tabs>
              <w:tab w:val="right" w:pos="6221"/>
            </w:tabs>
            <w:rPr>
              <w:noProof/>
            </w:rPr>
          </w:pPr>
          <w:r>
            <w:rPr>
              <w:noProof/>
            </w:rPr>
            <w:t>Group events</w:t>
          </w:r>
          <w:r>
            <w:rPr>
              <w:noProof/>
            </w:rPr>
            <w:tab/>
          </w:r>
          <w:r>
            <w:rPr>
              <w:noProof/>
            </w:rPr>
            <w:fldChar w:fldCharType="begin"/>
          </w:r>
          <w:r>
            <w:rPr>
              <w:noProof/>
            </w:rPr>
            <w:instrText xml:space="preserve"> PAGEREF _Toc397939653 \h </w:instrText>
          </w:r>
          <w:r>
            <w:rPr>
              <w:noProof/>
            </w:rPr>
          </w:r>
          <w:r>
            <w:rPr>
              <w:noProof/>
            </w:rPr>
            <w:fldChar w:fldCharType="separate"/>
          </w:r>
          <w:r>
            <w:rPr>
              <w:noProof/>
            </w:rPr>
            <w:t>48</w:t>
          </w:r>
          <w:r>
            <w:rPr>
              <w:noProof/>
            </w:rPr>
            <w:fldChar w:fldCharType="end"/>
          </w:r>
        </w:p>
        <w:p w14:paraId="04659413" w14:textId="77777777" w:rsidR="00F71284" w:rsidRDefault="00F71284">
          <w:pPr>
            <w:pStyle w:val="TOC1"/>
            <w:tabs>
              <w:tab w:val="right" w:pos="6221"/>
            </w:tabs>
            <w:rPr>
              <w:noProof/>
            </w:rPr>
          </w:pPr>
          <w:r>
            <w:rPr>
              <w:noProof/>
            </w:rPr>
            <w:t>Fun things to do in the area</w:t>
          </w:r>
          <w:r>
            <w:rPr>
              <w:noProof/>
            </w:rPr>
            <w:tab/>
          </w:r>
          <w:r>
            <w:rPr>
              <w:noProof/>
            </w:rPr>
            <w:fldChar w:fldCharType="begin"/>
          </w:r>
          <w:r>
            <w:rPr>
              <w:noProof/>
            </w:rPr>
            <w:instrText xml:space="preserve"> PAGEREF _Toc397939654 \h </w:instrText>
          </w:r>
          <w:r>
            <w:rPr>
              <w:noProof/>
            </w:rPr>
          </w:r>
          <w:r>
            <w:rPr>
              <w:noProof/>
            </w:rPr>
            <w:fldChar w:fldCharType="separate"/>
          </w:r>
          <w:r>
            <w:rPr>
              <w:noProof/>
            </w:rPr>
            <w:t>49</w:t>
          </w:r>
          <w:r>
            <w:rPr>
              <w:noProof/>
            </w:rPr>
            <w:fldChar w:fldCharType="end"/>
          </w:r>
        </w:p>
        <w:p w14:paraId="47EE5480" w14:textId="77777777" w:rsidR="00F71284" w:rsidRDefault="00F71284">
          <w:pPr>
            <w:pStyle w:val="TOC1"/>
            <w:tabs>
              <w:tab w:val="right" w:pos="6221"/>
            </w:tabs>
            <w:rPr>
              <w:noProof/>
            </w:rPr>
          </w:pPr>
          <w:r>
            <w:rPr>
              <w:noProof/>
            </w:rPr>
            <w:t>Appendix A: Finding a place to live</w:t>
          </w:r>
          <w:r>
            <w:rPr>
              <w:noProof/>
            </w:rPr>
            <w:tab/>
          </w:r>
          <w:r>
            <w:rPr>
              <w:noProof/>
            </w:rPr>
            <w:fldChar w:fldCharType="begin"/>
          </w:r>
          <w:r>
            <w:rPr>
              <w:noProof/>
            </w:rPr>
            <w:instrText xml:space="preserve"> PAGEREF _Toc397939655 \h </w:instrText>
          </w:r>
          <w:r>
            <w:rPr>
              <w:noProof/>
            </w:rPr>
          </w:r>
          <w:r>
            <w:rPr>
              <w:noProof/>
            </w:rPr>
            <w:fldChar w:fldCharType="separate"/>
          </w:r>
          <w:r>
            <w:rPr>
              <w:noProof/>
            </w:rPr>
            <w:t>50</w:t>
          </w:r>
          <w:r>
            <w:rPr>
              <w:noProof/>
            </w:rPr>
            <w:fldChar w:fldCharType="end"/>
          </w:r>
        </w:p>
        <w:p w14:paraId="1D2C83CD" w14:textId="77777777" w:rsidR="00F71284" w:rsidRDefault="00F71284">
          <w:pPr>
            <w:pStyle w:val="TOC2"/>
            <w:tabs>
              <w:tab w:val="right" w:pos="6221"/>
            </w:tabs>
            <w:rPr>
              <w:noProof/>
            </w:rPr>
          </w:pPr>
          <w:r>
            <w:rPr>
              <w:noProof/>
            </w:rPr>
            <w:t>Temporary housing while finding a place to live</w:t>
          </w:r>
          <w:r>
            <w:rPr>
              <w:noProof/>
            </w:rPr>
            <w:tab/>
          </w:r>
          <w:r>
            <w:rPr>
              <w:noProof/>
            </w:rPr>
            <w:fldChar w:fldCharType="begin"/>
          </w:r>
          <w:r>
            <w:rPr>
              <w:noProof/>
            </w:rPr>
            <w:instrText xml:space="preserve"> PAGEREF _Toc397939656 \h </w:instrText>
          </w:r>
          <w:r>
            <w:rPr>
              <w:noProof/>
            </w:rPr>
          </w:r>
          <w:r>
            <w:rPr>
              <w:noProof/>
            </w:rPr>
            <w:fldChar w:fldCharType="separate"/>
          </w:r>
          <w:r>
            <w:rPr>
              <w:noProof/>
            </w:rPr>
            <w:t>51</w:t>
          </w:r>
          <w:r>
            <w:rPr>
              <w:noProof/>
            </w:rPr>
            <w:fldChar w:fldCharType="end"/>
          </w:r>
        </w:p>
        <w:p w14:paraId="4FC90605" w14:textId="77777777" w:rsidR="00F71284" w:rsidRDefault="00F71284">
          <w:pPr>
            <w:pStyle w:val="TOC2"/>
            <w:tabs>
              <w:tab w:val="right" w:pos="6221"/>
            </w:tabs>
            <w:rPr>
              <w:noProof/>
            </w:rPr>
          </w:pPr>
          <w:r>
            <w:rPr>
              <w:noProof/>
            </w:rPr>
            <w:t>Resources for finding housing</w:t>
          </w:r>
          <w:r>
            <w:rPr>
              <w:noProof/>
            </w:rPr>
            <w:tab/>
          </w:r>
          <w:r>
            <w:rPr>
              <w:noProof/>
            </w:rPr>
            <w:fldChar w:fldCharType="begin"/>
          </w:r>
          <w:r>
            <w:rPr>
              <w:noProof/>
            </w:rPr>
            <w:instrText xml:space="preserve"> PAGEREF _Toc397939657 \h </w:instrText>
          </w:r>
          <w:r>
            <w:rPr>
              <w:noProof/>
            </w:rPr>
          </w:r>
          <w:r>
            <w:rPr>
              <w:noProof/>
            </w:rPr>
            <w:fldChar w:fldCharType="separate"/>
          </w:r>
          <w:r>
            <w:rPr>
              <w:noProof/>
            </w:rPr>
            <w:t>51</w:t>
          </w:r>
          <w:r>
            <w:rPr>
              <w:noProof/>
            </w:rPr>
            <w:fldChar w:fldCharType="end"/>
          </w:r>
        </w:p>
        <w:p w14:paraId="6DF8D0A5" w14:textId="77777777" w:rsidR="00F71284" w:rsidRDefault="00F71284">
          <w:pPr>
            <w:pStyle w:val="TOC2"/>
            <w:tabs>
              <w:tab w:val="right" w:pos="6221"/>
            </w:tabs>
            <w:rPr>
              <w:noProof/>
            </w:rPr>
          </w:pPr>
          <w:r>
            <w:rPr>
              <w:noProof/>
            </w:rPr>
            <w:t>Notes on the Bay Area housing situation</w:t>
          </w:r>
          <w:r>
            <w:rPr>
              <w:noProof/>
            </w:rPr>
            <w:tab/>
          </w:r>
          <w:r>
            <w:rPr>
              <w:noProof/>
            </w:rPr>
            <w:fldChar w:fldCharType="begin"/>
          </w:r>
          <w:r>
            <w:rPr>
              <w:noProof/>
            </w:rPr>
            <w:instrText xml:space="preserve"> PAGEREF _Toc397939658 \h </w:instrText>
          </w:r>
          <w:r>
            <w:rPr>
              <w:noProof/>
            </w:rPr>
          </w:r>
          <w:r>
            <w:rPr>
              <w:noProof/>
            </w:rPr>
            <w:fldChar w:fldCharType="separate"/>
          </w:r>
          <w:r>
            <w:rPr>
              <w:noProof/>
            </w:rPr>
            <w:t>51</w:t>
          </w:r>
          <w:r>
            <w:rPr>
              <w:noProof/>
            </w:rPr>
            <w:fldChar w:fldCharType="end"/>
          </w:r>
        </w:p>
        <w:p w14:paraId="7D693A2E" w14:textId="77777777" w:rsidR="00F71284" w:rsidRDefault="00F71284">
          <w:pPr>
            <w:pStyle w:val="TOC2"/>
            <w:tabs>
              <w:tab w:val="right" w:pos="6221"/>
            </w:tabs>
            <w:rPr>
              <w:noProof/>
            </w:rPr>
          </w:pPr>
          <w:r>
            <w:rPr>
              <w:noProof/>
            </w:rPr>
            <w:t>Commuting</w:t>
          </w:r>
          <w:r>
            <w:rPr>
              <w:noProof/>
            </w:rPr>
            <w:tab/>
          </w:r>
          <w:r>
            <w:rPr>
              <w:noProof/>
            </w:rPr>
            <w:fldChar w:fldCharType="begin"/>
          </w:r>
          <w:r>
            <w:rPr>
              <w:noProof/>
            </w:rPr>
            <w:instrText xml:space="preserve"> PAGEREF _Toc397939659 \h </w:instrText>
          </w:r>
          <w:r>
            <w:rPr>
              <w:noProof/>
            </w:rPr>
          </w:r>
          <w:r>
            <w:rPr>
              <w:noProof/>
            </w:rPr>
            <w:fldChar w:fldCharType="separate"/>
          </w:r>
          <w:r>
            <w:rPr>
              <w:noProof/>
            </w:rPr>
            <w:t>52</w:t>
          </w:r>
          <w:r>
            <w:rPr>
              <w:noProof/>
            </w:rPr>
            <w:fldChar w:fldCharType="end"/>
          </w:r>
        </w:p>
        <w:p w14:paraId="48E9FACF" w14:textId="77777777" w:rsidR="00F71284" w:rsidRDefault="00F71284">
          <w:pPr>
            <w:pStyle w:val="TOC2"/>
            <w:tabs>
              <w:tab w:val="right" w:pos="6221"/>
            </w:tabs>
            <w:rPr>
              <w:noProof/>
            </w:rPr>
          </w:pPr>
          <w:r>
            <w:rPr>
              <w:noProof/>
            </w:rPr>
            <w:lastRenderedPageBreak/>
            <w:t>General suggestions when evaluating a place to live</w:t>
          </w:r>
          <w:r>
            <w:rPr>
              <w:noProof/>
            </w:rPr>
            <w:tab/>
          </w:r>
          <w:r>
            <w:rPr>
              <w:noProof/>
            </w:rPr>
            <w:fldChar w:fldCharType="begin"/>
          </w:r>
          <w:r>
            <w:rPr>
              <w:noProof/>
            </w:rPr>
            <w:instrText xml:space="preserve"> PAGEREF _Toc397939660 \h </w:instrText>
          </w:r>
          <w:r>
            <w:rPr>
              <w:noProof/>
            </w:rPr>
          </w:r>
          <w:r>
            <w:rPr>
              <w:noProof/>
            </w:rPr>
            <w:fldChar w:fldCharType="separate"/>
          </w:r>
          <w:r>
            <w:rPr>
              <w:noProof/>
            </w:rPr>
            <w:t>53</w:t>
          </w:r>
          <w:r>
            <w:rPr>
              <w:noProof/>
            </w:rPr>
            <w:fldChar w:fldCharType="end"/>
          </w:r>
        </w:p>
        <w:p w14:paraId="5347BA07" w14:textId="77777777" w:rsidR="00F71284" w:rsidRDefault="00F71284">
          <w:pPr>
            <w:pStyle w:val="TOC2"/>
            <w:tabs>
              <w:tab w:val="right" w:pos="6221"/>
            </w:tabs>
            <w:rPr>
              <w:noProof/>
            </w:rPr>
          </w:pPr>
          <w:r>
            <w:rPr>
              <w:noProof/>
            </w:rPr>
            <w:t>A note about UC Village</w:t>
          </w:r>
          <w:r>
            <w:rPr>
              <w:noProof/>
            </w:rPr>
            <w:tab/>
          </w:r>
          <w:r>
            <w:rPr>
              <w:noProof/>
            </w:rPr>
            <w:fldChar w:fldCharType="begin"/>
          </w:r>
          <w:r>
            <w:rPr>
              <w:noProof/>
            </w:rPr>
            <w:instrText xml:space="preserve"> PAGEREF _Toc397939661 \h </w:instrText>
          </w:r>
          <w:r>
            <w:rPr>
              <w:noProof/>
            </w:rPr>
          </w:r>
          <w:r>
            <w:rPr>
              <w:noProof/>
            </w:rPr>
            <w:fldChar w:fldCharType="separate"/>
          </w:r>
          <w:r>
            <w:rPr>
              <w:noProof/>
            </w:rPr>
            <w:t>54</w:t>
          </w:r>
          <w:r>
            <w:rPr>
              <w:noProof/>
            </w:rPr>
            <w:fldChar w:fldCharType="end"/>
          </w:r>
        </w:p>
        <w:p w14:paraId="01B88ECA" w14:textId="77777777" w:rsidR="00F71284" w:rsidRDefault="00F71284">
          <w:pPr>
            <w:pStyle w:val="TOC2"/>
            <w:tabs>
              <w:tab w:val="right" w:pos="6221"/>
            </w:tabs>
            <w:rPr>
              <w:noProof/>
            </w:rPr>
          </w:pPr>
          <w:r>
            <w:rPr>
              <w:noProof/>
            </w:rPr>
            <w:t>What are the different neighborhoods like?</w:t>
          </w:r>
          <w:r>
            <w:rPr>
              <w:noProof/>
            </w:rPr>
            <w:tab/>
          </w:r>
          <w:r>
            <w:rPr>
              <w:noProof/>
            </w:rPr>
            <w:fldChar w:fldCharType="begin"/>
          </w:r>
          <w:r>
            <w:rPr>
              <w:noProof/>
            </w:rPr>
            <w:instrText xml:space="preserve"> PAGEREF _Toc397939662 \h </w:instrText>
          </w:r>
          <w:r>
            <w:rPr>
              <w:noProof/>
            </w:rPr>
          </w:r>
          <w:r>
            <w:rPr>
              <w:noProof/>
            </w:rPr>
            <w:fldChar w:fldCharType="separate"/>
          </w:r>
          <w:r>
            <w:rPr>
              <w:noProof/>
            </w:rPr>
            <w:t>54</w:t>
          </w:r>
          <w:r>
            <w:rPr>
              <w:noProof/>
            </w:rPr>
            <w:fldChar w:fldCharType="end"/>
          </w:r>
        </w:p>
        <w:p w14:paraId="204A929B" w14:textId="77777777" w:rsidR="00F71284" w:rsidRDefault="00F71284">
          <w:pPr>
            <w:pStyle w:val="TOC1"/>
            <w:tabs>
              <w:tab w:val="right" w:pos="6221"/>
            </w:tabs>
            <w:rPr>
              <w:noProof/>
            </w:rPr>
          </w:pPr>
          <w:r>
            <w:rPr>
              <w:noProof/>
            </w:rPr>
            <w:t>Appendix B: Purchasing a computer</w:t>
          </w:r>
          <w:r>
            <w:rPr>
              <w:noProof/>
            </w:rPr>
            <w:tab/>
          </w:r>
          <w:r>
            <w:rPr>
              <w:noProof/>
            </w:rPr>
            <w:fldChar w:fldCharType="begin"/>
          </w:r>
          <w:r>
            <w:rPr>
              <w:noProof/>
            </w:rPr>
            <w:instrText xml:space="preserve"> PAGEREF _Toc397939663 \h </w:instrText>
          </w:r>
          <w:r>
            <w:rPr>
              <w:noProof/>
            </w:rPr>
          </w:r>
          <w:r>
            <w:rPr>
              <w:noProof/>
            </w:rPr>
            <w:fldChar w:fldCharType="separate"/>
          </w:r>
          <w:r>
            <w:rPr>
              <w:noProof/>
            </w:rPr>
            <w:t>54</w:t>
          </w:r>
          <w:r>
            <w:rPr>
              <w:noProof/>
            </w:rPr>
            <w:fldChar w:fldCharType="end"/>
          </w:r>
        </w:p>
        <w:p w14:paraId="67E71921" w14:textId="77777777" w:rsidR="00F71284" w:rsidRDefault="00F71284">
          <w:pPr>
            <w:pStyle w:val="TOC2"/>
            <w:tabs>
              <w:tab w:val="right" w:pos="6221"/>
            </w:tabs>
            <w:rPr>
              <w:noProof/>
            </w:rPr>
          </w:pPr>
          <w:r>
            <w:rPr>
              <w:noProof/>
            </w:rPr>
            <w:t>Mac, Windows, or Linux?</w:t>
          </w:r>
          <w:r>
            <w:rPr>
              <w:noProof/>
            </w:rPr>
            <w:tab/>
          </w:r>
          <w:r>
            <w:rPr>
              <w:noProof/>
            </w:rPr>
            <w:fldChar w:fldCharType="begin"/>
          </w:r>
          <w:r>
            <w:rPr>
              <w:noProof/>
            </w:rPr>
            <w:instrText xml:space="preserve"> PAGEREF _Toc397939664 \h </w:instrText>
          </w:r>
          <w:r>
            <w:rPr>
              <w:noProof/>
            </w:rPr>
          </w:r>
          <w:r>
            <w:rPr>
              <w:noProof/>
            </w:rPr>
            <w:fldChar w:fldCharType="separate"/>
          </w:r>
          <w:r>
            <w:rPr>
              <w:noProof/>
            </w:rPr>
            <w:t>55</w:t>
          </w:r>
          <w:r>
            <w:rPr>
              <w:noProof/>
            </w:rPr>
            <w:fldChar w:fldCharType="end"/>
          </w:r>
        </w:p>
        <w:p w14:paraId="27BBE925" w14:textId="77777777" w:rsidR="00F71284" w:rsidRDefault="00F71284">
          <w:pPr>
            <w:pStyle w:val="TOC2"/>
            <w:tabs>
              <w:tab w:val="right" w:pos="6221"/>
            </w:tabs>
            <w:rPr>
              <w:noProof/>
            </w:rPr>
          </w:pPr>
          <w:r>
            <w:rPr>
              <w:noProof/>
            </w:rPr>
            <w:t>Preliminaries</w:t>
          </w:r>
          <w:r>
            <w:rPr>
              <w:noProof/>
            </w:rPr>
            <w:tab/>
          </w:r>
          <w:r>
            <w:rPr>
              <w:noProof/>
            </w:rPr>
            <w:fldChar w:fldCharType="begin"/>
          </w:r>
          <w:r>
            <w:rPr>
              <w:noProof/>
            </w:rPr>
            <w:instrText xml:space="preserve"> PAGEREF _Toc397939665 \h </w:instrText>
          </w:r>
          <w:r>
            <w:rPr>
              <w:noProof/>
            </w:rPr>
          </w:r>
          <w:r>
            <w:rPr>
              <w:noProof/>
            </w:rPr>
            <w:fldChar w:fldCharType="separate"/>
          </w:r>
          <w:r>
            <w:rPr>
              <w:noProof/>
            </w:rPr>
            <w:t>56</w:t>
          </w:r>
          <w:r>
            <w:rPr>
              <w:noProof/>
            </w:rPr>
            <w:fldChar w:fldCharType="end"/>
          </w:r>
        </w:p>
        <w:p w14:paraId="6EEC0854" w14:textId="77777777" w:rsidR="00F71284" w:rsidRDefault="00F71284">
          <w:pPr>
            <w:pStyle w:val="TOC2"/>
            <w:tabs>
              <w:tab w:val="right" w:pos="6221"/>
            </w:tabs>
            <w:rPr>
              <w:noProof/>
            </w:rPr>
          </w:pPr>
          <w:r>
            <w:rPr>
              <w:noProof/>
            </w:rPr>
            <w:t>Selecting a computer, monitor, and accessories</w:t>
          </w:r>
          <w:r>
            <w:rPr>
              <w:noProof/>
            </w:rPr>
            <w:tab/>
          </w:r>
          <w:r>
            <w:rPr>
              <w:noProof/>
            </w:rPr>
            <w:fldChar w:fldCharType="begin"/>
          </w:r>
          <w:r>
            <w:rPr>
              <w:noProof/>
            </w:rPr>
            <w:instrText xml:space="preserve"> PAGEREF _Toc397939666 \h </w:instrText>
          </w:r>
          <w:r>
            <w:rPr>
              <w:noProof/>
            </w:rPr>
          </w:r>
          <w:r>
            <w:rPr>
              <w:noProof/>
            </w:rPr>
            <w:fldChar w:fldCharType="separate"/>
          </w:r>
          <w:r>
            <w:rPr>
              <w:noProof/>
            </w:rPr>
            <w:t>56</w:t>
          </w:r>
          <w:r>
            <w:rPr>
              <w:noProof/>
            </w:rPr>
            <w:fldChar w:fldCharType="end"/>
          </w:r>
        </w:p>
        <w:p w14:paraId="70088130" w14:textId="77777777" w:rsidR="00F71284" w:rsidRDefault="00F71284">
          <w:pPr>
            <w:pStyle w:val="TOC2"/>
            <w:tabs>
              <w:tab w:val="right" w:pos="6221"/>
            </w:tabs>
            <w:rPr>
              <w:noProof/>
            </w:rPr>
          </w:pPr>
          <w:r>
            <w:rPr>
              <w:noProof/>
            </w:rPr>
            <w:t>Making the purchase</w:t>
          </w:r>
          <w:r>
            <w:rPr>
              <w:noProof/>
            </w:rPr>
            <w:tab/>
          </w:r>
          <w:r>
            <w:rPr>
              <w:noProof/>
            </w:rPr>
            <w:fldChar w:fldCharType="begin"/>
          </w:r>
          <w:r>
            <w:rPr>
              <w:noProof/>
            </w:rPr>
            <w:instrText xml:space="preserve"> PAGEREF _Toc397939667 \h </w:instrText>
          </w:r>
          <w:r>
            <w:rPr>
              <w:noProof/>
            </w:rPr>
          </w:r>
          <w:r>
            <w:rPr>
              <w:noProof/>
            </w:rPr>
            <w:fldChar w:fldCharType="separate"/>
          </w:r>
          <w:r>
            <w:rPr>
              <w:noProof/>
            </w:rPr>
            <w:t>58</w:t>
          </w:r>
          <w:r>
            <w:rPr>
              <w:noProof/>
            </w:rPr>
            <w:fldChar w:fldCharType="end"/>
          </w:r>
        </w:p>
        <w:p w14:paraId="11510640" w14:textId="77777777" w:rsidR="00F71284" w:rsidRDefault="00F71284">
          <w:pPr>
            <w:pStyle w:val="TOC1"/>
            <w:tabs>
              <w:tab w:val="right" w:pos="6221"/>
            </w:tabs>
            <w:rPr>
              <w:noProof/>
            </w:rPr>
          </w:pPr>
          <w:r>
            <w:rPr>
              <w:noProof/>
            </w:rPr>
            <w:t>Appendix C: Setting up a new Macbook</w:t>
          </w:r>
          <w:r>
            <w:rPr>
              <w:noProof/>
            </w:rPr>
            <w:tab/>
          </w:r>
          <w:r>
            <w:rPr>
              <w:noProof/>
            </w:rPr>
            <w:fldChar w:fldCharType="begin"/>
          </w:r>
          <w:r>
            <w:rPr>
              <w:noProof/>
            </w:rPr>
            <w:instrText xml:space="preserve"> PAGEREF _Toc397939668 \h </w:instrText>
          </w:r>
          <w:r>
            <w:rPr>
              <w:noProof/>
            </w:rPr>
          </w:r>
          <w:r>
            <w:rPr>
              <w:noProof/>
            </w:rPr>
            <w:fldChar w:fldCharType="separate"/>
          </w:r>
          <w:r>
            <w:rPr>
              <w:noProof/>
            </w:rPr>
            <w:t>58</w:t>
          </w:r>
          <w:r>
            <w:rPr>
              <w:noProof/>
            </w:rPr>
            <w:fldChar w:fldCharType="end"/>
          </w:r>
        </w:p>
        <w:p w14:paraId="6C6989CF" w14:textId="77777777" w:rsidR="00F71284" w:rsidRDefault="00F71284">
          <w:pPr>
            <w:pStyle w:val="TOC2"/>
            <w:tabs>
              <w:tab w:val="right" w:pos="6221"/>
            </w:tabs>
            <w:rPr>
              <w:noProof/>
            </w:rPr>
          </w:pPr>
          <w:r>
            <w:rPr>
              <w:noProof/>
            </w:rPr>
            <w:t>Upgrade your OS</w:t>
          </w:r>
          <w:r>
            <w:rPr>
              <w:noProof/>
            </w:rPr>
            <w:tab/>
          </w:r>
          <w:r>
            <w:rPr>
              <w:noProof/>
            </w:rPr>
            <w:fldChar w:fldCharType="begin"/>
          </w:r>
          <w:r>
            <w:rPr>
              <w:noProof/>
            </w:rPr>
            <w:instrText xml:space="preserve"> PAGEREF _Toc397939669 \h </w:instrText>
          </w:r>
          <w:r>
            <w:rPr>
              <w:noProof/>
            </w:rPr>
          </w:r>
          <w:r>
            <w:rPr>
              <w:noProof/>
            </w:rPr>
            <w:fldChar w:fldCharType="separate"/>
          </w:r>
          <w:r>
            <w:rPr>
              <w:noProof/>
            </w:rPr>
            <w:t>58</w:t>
          </w:r>
          <w:r>
            <w:rPr>
              <w:noProof/>
            </w:rPr>
            <w:fldChar w:fldCharType="end"/>
          </w:r>
        </w:p>
        <w:p w14:paraId="27D8ABC2" w14:textId="77777777" w:rsidR="00F71284" w:rsidRDefault="00F71284">
          <w:pPr>
            <w:pStyle w:val="TOC2"/>
            <w:tabs>
              <w:tab w:val="right" w:pos="6221"/>
            </w:tabs>
            <w:rPr>
              <w:noProof/>
            </w:rPr>
          </w:pPr>
          <w:r>
            <w:rPr>
              <w:noProof/>
            </w:rPr>
            <w:t>Installing Python development environment</w:t>
          </w:r>
          <w:r>
            <w:rPr>
              <w:noProof/>
            </w:rPr>
            <w:tab/>
          </w:r>
          <w:r>
            <w:rPr>
              <w:noProof/>
            </w:rPr>
            <w:fldChar w:fldCharType="begin"/>
          </w:r>
          <w:r>
            <w:rPr>
              <w:noProof/>
            </w:rPr>
            <w:instrText xml:space="preserve"> PAGEREF _Toc397939670 \h </w:instrText>
          </w:r>
          <w:r>
            <w:rPr>
              <w:noProof/>
            </w:rPr>
          </w:r>
          <w:r>
            <w:rPr>
              <w:noProof/>
            </w:rPr>
            <w:fldChar w:fldCharType="separate"/>
          </w:r>
          <w:r>
            <w:rPr>
              <w:noProof/>
            </w:rPr>
            <w:t>59</w:t>
          </w:r>
          <w:r>
            <w:rPr>
              <w:noProof/>
            </w:rPr>
            <w:fldChar w:fldCharType="end"/>
          </w:r>
        </w:p>
        <w:p w14:paraId="3E41F822" w14:textId="77777777" w:rsidR="00F71284" w:rsidRDefault="00F71284">
          <w:pPr>
            <w:pStyle w:val="TOC2"/>
            <w:tabs>
              <w:tab w:val="right" w:pos="6221"/>
            </w:tabs>
            <w:rPr>
              <w:noProof/>
            </w:rPr>
          </w:pPr>
          <w:r>
            <w:rPr>
              <w:noProof/>
            </w:rPr>
            <w:t>Install high-throughput computation environment</w:t>
          </w:r>
          <w:r>
            <w:rPr>
              <w:noProof/>
            </w:rPr>
            <w:tab/>
          </w:r>
          <w:r>
            <w:rPr>
              <w:noProof/>
            </w:rPr>
            <w:fldChar w:fldCharType="begin"/>
          </w:r>
          <w:r>
            <w:rPr>
              <w:noProof/>
            </w:rPr>
            <w:instrText xml:space="preserve"> PAGEREF _Toc397939671 \h </w:instrText>
          </w:r>
          <w:r>
            <w:rPr>
              <w:noProof/>
            </w:rPr>
          </w:r>
          <w:r>
            <w:rPr>
              <w:noProof/>
            </w:rPr>
            <w:fldChar w:fldCharType="separate"/>
          </w:r>
          <w:r>
            <w:rPr>
              <w:noProof/>
            </w:rPr>
            <w:t>60</w:t>
          </w:r>
          <w:r>
            <w:rPr>
              <w:noProof/>
            </w:rPr>
            <w:fldChar w:fldCharType="end"/>
          </w:r>
        </w:p>
        <w:p w14:paraId="03D91536" w14:textId="77777777" w:rsidR="00F71284" w:rsidRDefault="00F71284">
          <w:pPr>
            <w:pStyle w:val="TOC2"/>
            <w:tabs>
              <w:tab w:val="right" w:pos="6221"/>
            </w:tabs>
            <w:rPr>
              <w:noProof/>
            </w:rPr>
          </w:pPr>
          <w:r>
            <w:rPr>
              <w:noProof/>
            </w:rPr>
            <w:t>Configure Pycharm IDE</w:t>
          </w:r>
          <w:r>
            <w:rPr>
              <w:noProof/>
            </w:rPr>
            <w:tab/>
          </w:r>
          <w:r>
            <w:rPr>
              <w:noProof/>
            </w:rPr>
            <w:fldChar w:fldCharType="begin"/>
          </w:r>
          <w:r>
            <w:rPr>
              <w:noProof/>
            </w:rPr>
            <w:instrText xml:space="preserve"> PAGEREF _Toc397939672 \h </w:instrText>
          </w:r>
          <w:r>
            <w:rPr>
              <w:noProof/>
            </w:rPr>
          </w:r>
          <w:r>
            <w:rPr>
              <w:noProof/>
            </w:rPr>
            <w:fldChar w:fldCharType="separate"/>
          </w:r>
          <w:r>
            <w:rPr>
              <w:noProof/>
            </w:rPr>
            <w:t>61</w:t>
          </w:r>
          <w:r>
            <w:rPr>
              <w:noProof/>
            </w:rPr>
            <w:fldChar w:fldCharType="end"/>
          </w:r>
        </w:p>
        <w:p w14:paraId="3A0F5876" w14:textId="77777777" w:rsidR="00F71284" w:rsidRDefault="00F71284">
          <w:pPr>
            <w:pStyle w:val="TOC2"/>
            <w:tabs>
              <w:tab w:val="right" w:pos="6221"/>
            </w:tabs>
            <w:rPr>
              <w:noProof/>
            </w:rPr>
          </w:pPr>
          <w:r>
            <w:rPr>
              <w:noProof/>
            </w:rPr>
            <w:t>Other things to do</w:t>
          </w:r>
          <w:r>
            <w:rPr>
              <w:noProof/>
            </w:rPr>
            <w:tab/>
          </w:r>
          <w:r>
            <w:rPr>
              <w:noProof/>
            </w:rPr>
            <w:fldChar w:fldCharType="begin"/>
          </w:r>
          <w:r>
            <w:rPr>
              <w:noProof/>
            </w:rPr>
            <w:instrText xml:space="preserve"> PAGEREF _Toc397939673 \h </w:instrText>
          </w:r>
          <w:r>
            <w:rPr>
              <w:noProof/>
            </w:rPr>
          </w:r>
          <w:r>
            <w:rPr>
              <w:noProof/>
            </w:rPr>
            <w:fldChar w:fldCharType="separate"/>
          </w:r>
          <w:r>
            <w:rPr>
              <w:noProof/>
            </w:rPr>
            <w:t>63</w:t>
          </w:r>
          <w:r>
            <w:rPr>
              <w:noProof/>
            </w:rPr>
            <w:fldChar w:fldCharType="end"/>
          </w:r>
        </w:p>
        <w:p w14:paraId="79C18845" w14:textId="77777777" w:rsidR="00F71284" w:rsidRDefault="00F71284">
          <w:pPr>
            <w:pStyle w:val="TOC2"/>
            <w:tabs>
              <w:tab w:val="right" w:pos="6221"/>
            </w:tabs>
            <w:rPr>
              <w:noProof/>
            </w:rPr>
          </w:pPr>
          <w:r>
            <w:rPr>
              <w:noProof/>
            </w:rPr>
            <w:t>Contributing code to software libraries</w:t>
          </w:r>
          <w:r>
            <w:rPr>
              <w:noProof/>
            </w:rPr>
            <w:tab/>
          </w:r>
          <w:r>
            <w:rPr>
              <w:noProof/>
            </w:rPr>
            <w:fldChar w:fldCharType="begin"/>
          </w:r>
          <w:r>
            <w:rPr>
              <w:noProof/>
            </w:rPr>
            <w:instrText xml:space="preserve"> PAGEREF _Toc397939674 \h </w:instrText>
          </w:r>
          <w:r>
            <w:rPr>
              <w:noProof/>
            </w:rPr>
          </w:r>
          <w:r>
            <w:rPr>
              <w:noProof/>
            </w:rPr>
            <w:fldChar w:fldCharType="separate"/>
          </w:r>
          <w:r>
            <w:rPr>
              <w:noProof/>
            </w:rPr>
            <w:t>64</w:t>
          </w:r>
          <w:r>
            <w:rPr>
              <w:noProof/>
            </w:rPr>
            <w:fldChar w:fldCharType="end"/>
          </w:r>
        </w:p>
        <w:p w14:paraId="1095C45E" w14:textId="77777777" w:rsidR="00F71284" w:rsidRDefault="00F71284">
          <w:pPr>
            <w:pStyle w:val="TOC1"/>
            <w:tabs>
              <w:tab w:val="right" w:pos="6221"/>
            </w:tabs>
            <w:rPr>
              <w:noProof/>
            </w:rPr>
          </w:pPr>
          <w:r>
            <w:rPr>
              <w:noProof/>
            </w:rPr>
            <w:t>Appendix D: Some notes being productive with a Mac from Anubhav</w:t>
          </w:r>
          <w:r>
            <w:rPr>
              <w:noProof/>
            </w:rPr>
            <w:tab/>
          </w:r>
          <w:r>
            <w:rPr>
              <w:noProof/>
            </w:rPr>
            <w:fldChar w:fldCharType="begin"/>
          </w:r>
          <w:r>
            <w:rPr>
              <w:noProof/>
            </w:rPr>
            <w:instrText xml:space="preserve"> PAGEREF _Toc397939675 \h </w:instrText>
          </w:r>
          <w:r>
            <w:rPr>
              <w:noProof/>
            </w:rPr>
          </w:r>
          <w:r>
            <w:rPr>
              <w:noProof/>
            </w:rPr>
            <w:fldChar w:fldCharType="separate"/>
          </w:r>
          <w:r>
            <w:rPr>
              <w:noProof/>
            </w:rPr>
            <w:t>64</w:t>
          </w:r>
          <w:r>
            <w:rPr>
              <w:noProof/>
            </w:rPr>
            <w:fldChar w:fldCharType="end"/>
          </w:r>
        </w:p>
        <w:p w14:paraId="5C9B0305" w14:textId="77777777" w:rsidR="00F71284" w:rsidRDefault="00F71284">
          <w:pPr>
            <w:pStyle w:val="TOC2"/>
            <w:tabs>
              <w:tab w:val="right" w:pos="6221"/>
            </w:tabs>
            <w:rPr>
              <w:noProof/>
            </w:rPr>
          </w:pPr>
          <w:r>
            <w:rPr>
              <w:noProof/>
            </w:rPr>
            <w:t>Basic setup</w:t>
          </w:r>
          <w:r>
            <w:rPr>
              <w:noProof/>
            </w:rPr>
            <w:tab/>
          </w:r>
          <w:r>
            <w:rPr>
              <w:noProof/>
            </w:rPr>
            <w:fldChar w:fldCharType="begin"/>
          </w:r>
          <w:r>
            <w:rPr>
              <w:noProof/>
            </w:rPr>
            <w:instrText xml:space="preserve"> PAGEREF _Toc397939676 \h </w:instrText>
          </w:r>
          <w:r>
            <w:rPr>
              <w:noProof/>
            </w:rPr>
          </w:r>
          <w:r>
            <w:rPr>
              <w:noProof/>
            </w:rPr>
            <w:fldChar w:fldCharType="separate"/>
          </w:r>
          <w:r>
            <w:rPr>
              <w:noProof/>
            </w:rPr>
            <w:t>64</w:t>
          </w:r>
          <w:r>
            <w:rPr>
              <w:noProof/>
            </w:rPr>
            <w:fldChar w:fldCharType="end"/>
          </w:r>
        </w:p>
        <w:p w14:paraId="41CFAB7C" w14:textId="77777777" w:rsidR="00F71284" w:rsidRDefault="00F71284">
          <w:pPr>
            <w:pStyle w:val="TOC2"/>
            <w:tabs>
              <w:tab w:val="right" w:pos="6221"/>
            </w:tabs>
            <w:rPr>
              <w:noProof/>
            </w:rPr>
          </w:pPr>
          <w:r>
            <w:rPr>
              <w:noProof/>
            </w:rPr>
            <w:t>Apps I use for programming</w:t>
          </w:r>
          <w:r>
            <w:rPr>
              <w:noProof/>
            </w:rPr>
            <w:tab/>
          </w:r>
          <w:r>
            <w:rPr>
              <w:noProof/>
            </w:rPr>
            <w:fldChar w:fldCharType="begin"/>
          </w:r>
          <w:r>
            <w:rPr>
              <w:noProof/>
            </w:rPr>
            <w:instrText xml:space="preserve"> PAGEREF _Toc397939677 \h </w:instrText>
          </w:r>
          <w:r>
            <w:rPr>
              <w:noProof/>
            </w:rPr>
          </w:r>
          <w:r>
            <w:rPr>
              <w:noProof/>
            </w:rPr>
            <w:fldChar w:fldCharType="separate"/>
          </w:r>
          <w:r>
            <w:rPr>
              <w:noProof/>
            </w:rPr>
            <w:t>65</w:t>
          </w:r>
          <w:r>
            <w:rPr>
              <w:noProof/>
            </w:rPr>
            <w:fldChar w:fldCharType="end"/>
          </w:r>
        </w:p>
        <w:p w14:paraId="56F297A0" w14:textId="77777777" w:rsidR="00F71284" w:rsidRDefault="00F71284">
          <w:pPr>
            <w:pStyle w:val="TOC2"/>
            <w:tabs>
              <w:tab w:val="right" w:pos="6221"/>
            </w:tabs>
            <w:rPr>
              <w:noProof/>
            </w:rPr>
          </w:pPr>
          <w:r>
            <w:rPr>
              <w:noProof/>
            </w:rPr>
            <w:t>Apps I use for Science</w:t>
          </w:r>
          <w:r>
            <w:rPr>
              <w:noProof/>
            </w:rPr>
            <w:tab/>
          </w:r>
          <w:r>
            <w:rPr>
              <w:noProof/>
            </w:rPr>
            <w:fldChar w:fldCharType="begin"/>
          </w:r>
          <w:r>
            <w:rPr>
              <w:noProof/>
            </w:rPr>
            <w:instrText xml:space="preserve"> PAGEREF _Toc397939678 \h </w:instrText>
          </w:r>
          <w:r>
            <w:rPr>
              <w:noProof/>
            </w:rPr>
          </w:r>
          <w:r>
            <w:rPr>
              <w:noProof/>
            </w:rPr>
            <w:fldChar w:fldCharType="separate"/>
          </w:r>
          <w:r>
            <w:rPr>
              <w:noProof/>
            </w:rPr>
            <w:t>67</w:t>
          </w:r>
          <w:r>
            <w:rPr>
              <w:noProof/>
            </w:rPr>
            <w:fldChar w:fldCharType="end"/>
          </w:r>
        </w:p>
        <w:p w14:paraId="33AFBE53" w14:textId="77777777" w:rsidR="00F71284" w:rsidRDefault="00F71284">
          <w:pPr>
            <w:pStyle w:val="TOC2"/>
            <w:tabs>
              <w:tab w:val="right" w:pos="6221"/>
            </w:tabs>
            <w:rPr>
              <w:noProof/>
            </w:rPr>
          </w:pPr>
          <w:r>
            <w:rPr>
              <w:noProof/>
            </w:rPr>
            <w:t>Apps I use for working more quickly</w:t>
          </w:r>
          <w:r>
            <w:rPr>
              <w:noProof/>
            </w:rPr>
            <w:tab/>
          </w:r>
          <w:r>
            <w:rPr>
              <w:noProof/>
            </w:rPr>
            <w:fldChar w:fldCharType="begin"/>
          </w:r>
          <w:r>
            <w:rPr>
              <w:noProof/>
            </w:rPr>
            <w:instrText xml:space="preserve"> PAGEREF _Toc397939679 \h </w:instrText>
          </w:r>
          <w:r>
            <w:rPr>
              <w:noProof/>
            </w:rPr>
          </w:r>
          <w:r>
            <w:rPr>
              <w:noProof/>
            </w:rPr>
            <w:fldChar w:fldCharType="separate"/>
          </w:r>
          <w:r>
            <w:rPr>
              <w:noProof/>
            </w:rPr>
            <w:t>68</w:t>
          </w:r>
          <w:r>
            <w:rPr>
              <w:noProof/>
            </w:rPr>
            <w:fldChar w:fldCharType="end"/>
          </w:r>
        </w:p>
        <w:p w14:paraId="782550E3" w14:textId="77777777" w:rsidR="00F71284" w:rsidRDefault="00F71284">
          <w:pPr>
            <w:pStyle w:val="TOC2"/>
            <w:tabs>
              <w:tab w:val="right" w:pos="6221"/>
            </w:tabs>
            <w:rPr>
              <w:noProof/>
            </w:rPr>
          </w:pPr>
          <w:r>
            <w:rPr>
              <w:noProof/>
            </w:rPr>
            <w:lastRenderedPageBreak/>
            <w:t>Apps I use to keep things organized</w:t>
          </w:r>
          <w:r>
            <w:rPr>
              <w:noProof/>
            </w:rPr>
            <w:tab/>
          </w:r>
          <w:r>
            <w:rPr>
              <w:noProof/>
            </w:rPr>
            <w:fldChar w:fldCharType="begin"/>
          </w:r>
          <w:r>
            <w:rPr>
              <w:noProof/>
            </w:rPr>
            <w:instrText xml:space="preserve"> PAGEREF _Toc397939680 \h </w:instrText>
          </w:r>
          <w:r>
            <w:rPr>
              <w:noProof/>
            </w:rPr>
          </w:r>
          <w:r>
            <w:rPr>
              <w:noProof/>
            </w:rPr>
            <w:fldChar w:fldCharType="separate"/>
          </w:r>
          <w:r>
            <w:rPr>
              <w:noProof/>
            </w:rPr>
            <w:t>69</w:t>
          </w:r>
          <w:r>
            <w:rPr>
              <w:noProof/>
            </w:rPr>
            <w:fldChar w:fldCharType="end"/>
          </w:r>
        </w:p>
        <w:p w14:paraId="4A9D1365" w14:textId="77777777" w:rsidR="00F71284" w:rsidRDefault="00F71284">
          <w:pPr>
            <w:pStyle w:val="TOC2"/>
            <w:tabs>
              <w:tab w:val="right" w:pos="6221"/>
            </w:tabs>
            <w:rPr>
              <w:noProof/>
            </w:rPr>
          </w:pPr>
          <w:r>
            <w:rPr>
              <w:noProof/>
            </w:rPr>
            <w:t>Misc Apps I use</w:t>
          </w:r>
          <w:r>
            <w:rPr>
              <w:noProof/>
            </w:rPr>
            <w:tab/>
          </w:r>
          <w:r>
            <w:rPr>
              <w:noProof/>
            </w:rPr>
            <w:fldChar w:fldCharType="begin"/>
          </w:r>
          <w:r>
            <w:rPr>
              <w:noProof/>
            </w:rPr>
            <w:instrText xml:space="preserve"> PAGEREF _Toc397939681 \h </w:instrText>
          </w:r>
          <w:r>
            <w:rPr>
              <w:noProof/>
            </w:rPr>
          </w:r>
          <w:r>
            <w:rPr>
              <w:noProof/>
            </w:rPr>
            <w:fldChar w:fldCharType="separate"/>
          </w:r>
          <w:r>
            <w:rPr>
              <w:noProof/>
            </w:rPr>
            <w:t>69</w:t>
          </w:r>
          <w:r>
            <w:rPr>
              <w:noProof/>
            </w:rPr>
            <w:fldChar w:fldCharType="end"/>
          </w:r>
        </w:p>
        <w:p w14:paraId="06FDD825" w14:textId="77777777" w:rsidR="00F71284" w:rsidRDefault="00F71284">
          <w:pPr>
            <w:pStyle w:val="TOC1"/>
            <w:tabs>
              <w:tab w:val="right" w:pos="6221"/>
            </w:tabs>
            <w:rPr>
              <w:noProof/>
            </w:rPr>
          </w:pPr>
          <w:r>
            <w:rPr>
              <w:noProof/>
            </w:rPr>
            <w:t>Appendix E: Our open source software philosophy</w:t>
          </w:r>
          <w:r>
            <w:rPr>
              <w:noProof/>
            </w:rPr>
            <w:tab/>
          </w:r>
          <w:r>
            <w:rPr>
              <w:noProof/>
            </w:rPr>
            <w:fldChar w:fldCharType="begin"/>
          </w:r>
          <w:r>
            <w:rPr>
              <w:noProof/>
            </w:rPr>
            <w:instrText xml:space="preserve"> PAGEREF _Toc397939682 \h </w:instrText>
          </w:r>
          <w:r>
            <w:rPr>
              <w:noProof/>
            </w:rPr>
          </w:r>
          <w:r>
            <w:rPr>
              <w:noProof/>
            </w:rPr>
            <w:fldChar w:fldCharType="separate"/>
          </w:r>
          <w:r>
            <w:rPr>
              <w:noProof/>
            </w:rPr>
            <w:t>70</w:t>
          </w:r>
          <w:r>
            <w:rPr>
              <w:noProof/>
            </w:rPr>
            <w:fldChar w:fldCharType="end"/>
          </w:r>
        </w:p>
        <w:p w14:paraId="5359BDBC" w14:textId="77777777" w:rsidR="00F71284" w:rsidRDefault="00F71284">
          <w:pPr>
            <w:pStyle w:val="TOC1"/>
            <w:tabs>
              <w:tab w:val="right" w:pos="6221"/>
            </w:tabs>
            <w:rPr>
              <w:noProof/>
            </w:rPr>
          </w:pPr>
          <w:r>
            <w:rPr>
              <w:noProof/>
            </w:rPr>
            <w:t>Appendix F: 10 of the most common Python mistakes I see from scientist-programmers</w:t>
          </w:r>
          <w:r>
            <w:rPr>
              <w:noProof/>
            </w:rPr>
            <w:tab/>
          </w:r>
          <w:r>
            <w:rPr>
              <w:noProof/>
            </w:rPr>
            <w:fldChar w:fldCharType="begin"/>
          </w:r>
          <w:r>
            <w:rPr>
              <w:noProof/>
            </w:rPr>
            <w:instrText xml:space="preserve"> PAGEREF _Toc397939683 \h </w:instrText>
          </w:r>
          <w:r>
            <w:rPr>
              <w:noProof/>
            </w:rPr>
          </w:r>
          <w:r>
            <w:rPr>
              <w:noProof/>
            </w:rPr>
            <w:fldChar w:fldCharType="separate"/>
          </w:r>
          <w:r>
            <w:rPr>
              <w:noProof/>
            </w:rPr>
            <w:t>72</w:t>
          </w:r>
          <w:r>
            <w:rPr>
              <w:noProof/>
            </w:rPr>
            <w:fldChar w:fldCharType="end"/>
          </w:r>
        </w:p>
        <w:p w14:paraId="34D0BB46" w14:textId="77777777" w:rsidR="00F71284" w:rsidRDefault="00F71284">
          <w:pPr>
            <w:pStyle w:val="TOC1"/>
            <w:tabs>
              <w:tab w:val="right" w:pos="6221"/>
            </w:tabs>
            <w:rPr>
              <w:noProof/>
            </w:rPr>
          </w:pPr>
          <w:r>
            <w:rPr>
              <w:noProof/>
            </w:rPr>
            <w:t>Appendix G: Giving effective presentations</w:t>
          </w:r>
          <w:r>
            <w:rPr>
              <w:noProof/>
            </w:rPr>
            <w:tab/>
          </w:r>
          <w:r>
            <w:rPr>
              <w:noProof/>
            </w:rPr>
            <w:fldChar w:fldCharType="begin"/>
          </w:r>
          <w:r>
            <w:rPr>
              <w:noProof/>
            </w:rPr>
            <w:instrText xml:space="preserve"> PAGEREF _Toc397939684 \h </w:instrText>
          </w:r>
          <w:r>
            <w:rPr>
              <w:noProof/>
            </w:rPr>
          </w:r>
          <w:r>
            <w:rPr>
              <w:noProof/>
            </w:rPr>
            <w:fldChar w:fldCharType="separate"/>
          </w:r>
          <w:r>
            <w:rPr>
              <w:noProof/>
            </w:rPr>
            <w:t>80</w:t>
          </w:r>
          <w:r>
            <w:rPr>
              <w:noProof/>
            </w:rPr>
            <w:fldChar w:fldCharType="end"/>
          </w:r>
        </w:p>
        <w:p w14:paraId="46AD4E70" w14:textId="77777777" w:rsidR="00F71284" w:rsidRDefault="00F71284">
          <w:pPr>
            <w:pStyle w:val="TOC2"/>
            <w:tabs>
              <w:tab w:val="right" w:pos="6221"/>
            </w:tabs>
            <w:rPr>
              <w:noProof/>
            </w:rPr>
          </w:pPr>
          <w:r>
            <w:rPr>
              <w:noProof/>
            </w:rPr>
            <w:t>Good presentations have a thoughtful purpose</w:t>
          </w:r>
          <w:r>
            <w:rPr>
              <w:noProof/>
            </w:rPr>
            <w:tab/>
          </w:r>
          <w:r>
            <w:rPr>
              <w:noProof/>
            </w:rPr>
            <w:fldChar w:fldCharType="begin"/>
          </w:r>
          <w:r>
            <w:rPr>
              <w:noProof/>
            </w:rPr>
            <w:instrText xml:space="preserve"> PAGEREF _Toc397939685 \h </w:instrText>
          </w:r>
          <w:r>
            <w:rPr>
              <w:noProof/>
            </w:rPr>
          </w:r>
          <w:r>
            <w:rPr>
              <w:noProof/>
            </w:rPr>
            <w:fldChar w:fldCharType="separate"/>
          </w:r>
          <w:r>
            <w:rPr>
              <w:noProof/>
            </w:rPr>
            <w:t>81</w:t>
          </w:r>
          <w:r>
            <w:rPr>
              <w:noProof/>
            </w:rPr>
            <w:fldChar w:fldCharType="end"/>
          </w:r>
        </w:p>
        <w:p w14:paraId="01A6E8A5" w14:textId="77777777" w:rsidR="00F71284" w:rsidRDefault="00F71284">
          <w:pPr>
            <w:pStyle w:val="TOC2"/>
            <w:tabs>
              <w:tab w:val="right" w:pos="6221"/>
            </w:tabs>
            <w:rPr>
              <w:noProof/>
            </w:rPr>
          </w:pPr>
          <w:r>
            <w:rPr>
              <w:noProof/>
            </w:rPr>
            <w:t>Three good presentations</w:t>
          </w:r>
          <w:r>
            <w:rPr>
              <w:noProof/>
            </w:rPr>
            <w:tab/>
          </w:r>
          <w:r>
            <w:rPr>
              <w:noProof/>
            </w:rPr>
            <w:fldChar w:fldCharType="begin"/>
          </w:r>
          <w:r>
            <w:rPr>
              <w:noProof/>
            </w:rPr>
            <w:instrText xml:space="preserve"> PAGEREF _Toc397939686 \h </w:instrText>
          </w:r>
          <w:r>
            <w:rPr>
              <w:noProof/>
            </w:rPr>
          </w:r>
          <w:r>
            <w:rPr>
              <w:noProof/>
            </w:rPr>
            <w:fldChar w:fldCharType="separate"/>
          </w:r>
          <w:r>
            <w:rPr>
              <w:noProof/>
            </w:rPr>
            <w:t>83</w:t>
          </w:r>
          <w:r>
            <w:rPr>
              <w:noProof/>
            </w:rPr>
            <w:fldChar w:fldCharType="end"/>
          </w:r>
        </w:p>
        <w:p w14:paraId="7B37C021" w14:textId="77777777" w:rsidR="00F71284" w:rsidRDefault="00F71284">
          <w:pPr>
            <w:pStyle w:val="TOC2"/>
            <w:tabs>
              <w:tab w:val="right" w:pos="6221"/>
            </w:tabs>
            <w:rPr>
              <w:noProof/>
            </w:rPr>
          </w:pPr>
          <w:r>
            <w:rPr>
              <w:noProof/>
            </w:rPr>
            <w:t>Two presentations “close to home”</w:t>
          </w:r>
          <w:r>
            <w:rPr>
              <w:noProof/>
            </w:rPr>
            <w:tab/>
          </w:r>
          <w:r>
            <w:rPr>
              <w:noProof/>
            </w:rPr>
            <w:fldChar w:fldCharType="begin"/>
          </w:r>
          <w:r>
            <w:rPr>
              <w:noProof/>
            </w:rPr>
            <w:instrText xml:space="preserve"> PAGEREF _Toc397939687 \h </w:instrText>
          </w:r>
          <w:r>
            <w:rPr>
              <w:noProof/>
            </w:rPr>
          </w:r>
          <w:r>
            <w:rPr>
              <w:noProof/>
            </w:rPr>
            <w:fldChar w:fldCharType="separate"/>
          </w:r>
          <w:r>
            <w:rPr>
              <w:noProof/>
            </w:rPr>
            <w:t>84</w:t>
          </w:r>
          <w:r>
            <w:rPr>
              <w:noProof/>
            </w:rPr>
            <w:fldChar w:fldCharType="end"/>
          </w:r>
        </w:p>
        <w:p w14:paraId="24D2A90D" w14:textId="77777777" w:rsidR="00F71284" w:rsidRDefault="00F71284">
          <w:pPr>
            <w:pStyle w:val="TOC2"/>
            <w:tabs>
              <w:tab w:val="right" w:pos="6221"/>
            </w:tabs>
            <w:rPr>
              <w:noProof/>
            </w:rPr>
          </w:pPr>
          <w:r>
            <w:rPr>
              <w:noProof/>
            </w:rPr>
            <w:t>Presentation checklist</w:t>
          </w:r>
          <w:r>
            <w:rPr>
              <w:noProof/>
            </w:rPr>
            <w:tab/>
          </w:r>
          <w:r>
            <w:rPr>
              <w:noProof/>
            </w:rPr>
            <w:fldChar w:fldCharType="begin"/>
          </w:r>
          <w:r>
            <w:rPr>
              <w:noProof/>
            </w:rPr>
            <w:instrText xml:space="preserve"> PAGEREF _Toc397939688 \h </w:instrText>
          </w:r>
          <w:r>
            <w:rPr>
              <w:noProof/>
            </w:rPr>
          </w:r>
          <w:r>
            <w:rPr>
              <w:noProof/>
            </w:rPr>
            <w:fldChar w:fldCharType="separate"/>
          </w:r>
          <w:r>
            <w:rPr>
              <w:noProof/>
            </w:rPr>
            <w:t>84</w:t>
          </w:r>
          <w:r>
            <w:rPr>
              <w:noProof/>
            </w:rPr>
            <w:fldChar w:fldCharType="end"/>
          </w:r>
        </w:p>
        <w:p w14:paraId="40AC2EDD" w14:textId="77777777" w:rsidR="00F71284" w:rsidRDefault="00F71284">
          <w:pPr>
            <w:pStyle w:val="TOC2"/>
            <w:tabs>
              <w:tab w:val="right" w:pos="6221"/>
            </w:tabs>
            <w:rPr>
              <w:noProof/>
            </w:rPr>
          </w:pPr>
          <w:r>
            <w:rPr>
              <w:noProof/>
            </w:rPr>
            <w:t>Miscellaneous advice</w:t>
          </w:r>
          <w:r>
            <w:rPr>
              <w:noProof/>
            </w:rPr>
            <w:tab/>
          </w:r>
          <w:r>
            <w:rPr>
              <w:noProof/>
            </w:rPr>
            <w:fldChar w:fldCharType="begin"/>
          </w:r>
          <w:r>
            <w:rPr>
              <w:noProof/>
            </w:rPr>
            <w:instrText xml:space="preserve"> PAGEREF _Toc397939689 \h </w:instrText>
          </w:r>
          <w:r>
            <w:rPr>
              <w:noProof/>
            </w:rPr>
          </w:r>
          <w:r>
            <w:rPr>
              <w:noProof/>
            </w:rPr>
            <w:fldChar w:fldCharType="separate"/>
          </w:r>
          <w:r>
            <w:rPr>
              <w:noProof/>
            </w:rPr>
            <w:t>88</w:t>
          </w:r>
          <w:r>
            <w:rPr>
              <w:noProof/>
            </w:rPr>
            <w:fldChar w:fldCharType="end"/>
          </w:r>
        </w:p>
        <w:p w14:paraId="288EB7A4" w14:textId="77777777" w:rsidR="00F71284" w:rsidRDefault="00F71284">
          <w:pPr>
            <w:pStyle w:val="TOC1"/>
            <w:tabs>
              <w:tab w:val="right" w:pos="6221"/>
            </w:tabs>
            <w:rPr>
              <w:noProof/>
            </w:rPr>
          </w:pPr>
          <w:r>
            <w:rPr>
              <w:noProof/>
            </w:rPr>
            <w:t>Appendix H: Writing effective papers</w:t>
          </w:r>
          <w:r>
            <w:rPr>
              <w:noProof/>
            </w:rPr>
            <w:tab/>
          </w:r>
          <w:r>
            <w:rPr>
              <w:noProof/>
            </w:rPr>
            <w:fldChar w:fldCharType="begin"/>
          </w:r>
          <w:r>
            <w:rPr>
              <w:noProof/>
            </w:rPr>
            <w:instrText xml:space="preserve"> PAGEREF _Toc397939690 \h </w:instrText>
          </w:r>
          <w:r>
            <w:rPr>
              <w:noProof/>
            </w:rPr>
          </w:r>
          <w:r>
            <w:rPr>
              <w:noProof/>
            </w:rPr>
            <w:fldChar w:fldCharType="separate"/>
          </w:r>
          <w:r>
            <w:rPr>
              <w:noProof/>
            </w:rPr>
            <w:t>89</w:t>
          </w:r>
          <w:r>
            <w:rPr>
              <w:noProof/>
            </w:rPr>
            <w:fldChar w:fldCharType="end"/>
          </w:r>
        </w:p>
        <w:p w14:paraId="0627E2E0" w14:textId="77777777" w:rsidR="00F71284" w:rsidRDefault="00F71284">
          <w:pPr>
            <w:pStyle w:val="TOC2"/>
            <w:tabs>
              <w:tab w:val="right" w:pos="6221"/>
            </w:tabs>
            <w:rPr>
              <w:noProof/>
            </w:rPr>
          </w:pPr>
          <w:r>
            <w:rPr>
              <w:noProof/>
            </w:rPr>
            <w:t>Writing style</w:t>
          </w:r>
          <w:r>
            <w:rPr>
              <w:noProof/>
            </w:rPr>
            <w:tab/>
          </w:r>
          <w:r>
            <w:rPr>
              <w:noProof/>
            </w:rPr>
            <w:fldChar w:fldCharType="begin"/>
          </w:r>
          <w:r>
            <w:rPr>
              <w:noProof/>
            </w:rPr>
            <w:instrText xml:space="preserve"> PAGEREF _Toc397939691 \h </w:instrText>
          </w:r>
          <w:r>
            <w:rPr>
              <w:noProof/>
            </w:rPr>
          </w:r>
          <w:r>
            <w:rPr>
              <w:noProof/>
            </w:rPr>
            <w:fldChar w:fldCharType="separate"/>
          </w:r>
          <w:r>
            <w:rPr>
              <w:noProof/>
            </w:rPr>
            <w:t>89</w:t>
          </w:r>
          <w:r>
            <w:rPr>
              <w:noProof/>
            </w:rPr>
            <w:fldChar w:fldCharType="end"/>
          </w:r>
        </w:p>
        <w:p w14:paraId="43376C1D" w14:textId="77777777" w:rsidR="00F71284" w:rsidRDefault="00F71284">
          <w:pPr>
            <w:pStyle w:val="TOC3"/>
            <w:tabs>
              <w:tab w:val="right" w:pos="6221"/>
            </w:tabs>
            <w:rPr>
              <w:noProof/>
            </w:rPr>
          </w:pPr>
          <w:r>
            <w:rPr>
              <w:noProof/>
            </w:rPr>
            <w:t>Active vs. passive voice</w:t>
          </w:r>
          <w:r>
            <w:rPr>
              <w:noProof/>
            </w:rPr>
            <w:tab/>
          </w:r>
          <w:r>
            <w:rPr>
              <w:noProof/>
            </w:rPr>
            <w:fldChar w:fldCharType="begin"/>
          </w:r>
          <w:r>
            <w:rPr>
              <w:noProof/>
            </w:rPr>
            <w:instrText xml:space="preserve"> PAGEREF _Toc397939692 \h </w:instrText>
          </w:r>
          <w:r>
            <w:rPr>
              <w:noProof/>
            </w:rPr>
          </w:r>
          <w:r>
            <w:rPr>
              <w:noProof/>
            </w:rPr>
            <w:fldChar w:fldCharType="separate"/>
          </w:r>
          <w:r>
            <w:rPr>
              <w:noProof/>
            </w:rPr>
            <w:t>89</w:t>
          </w:r>
          <w:r>
            <w:rPr>
              <w:noProof/>
            </w:rPr>
            <w:fldChar w:fldCharType="end"/>
          </w:r>
        </w:p>
        <w:p w14:paraId="403B6BFA" w14:textId="77777777" w:rsidR="00F71284" w:rsidRDefault="00F71284">
          <w:pPr>
            <w:pStyle w:val="TOC3"/>
            <w:tabs>
              <w:tab w:val="right" w:pos="6221"/>
            </w:tabs>
            <w:rPr>
              <w:noProof/>
            </w:rPr>
          </w:pPr>
          <w:r>
            <w:rPr>
              <w:noProof/>
            </w:rPr>
            <w:t>Science is quantitative - give numbers</w:t>
          </w:r>
          <w:r>
            <w:rPr>
              <w:noProof/>
            </w:rPr>
            <w:tab/>
          </w:r>
          <w:r>
            <w:rPr>
              <w:noProof/>
            </w:rPr>
            <w:fldChar w:fldCharType="begin"/>
          </w:r>
          <w:r>
            <w:rPr>
              <w:noProof/>
            </w:rPr>
            <w:instrText xml:space="preserve"> PAGEREF _Toc397939693 \h </w:instrText>
          </w:r>
          <w:r>
            <w:rPr>
              <w:noProof/>
            </w:rPr>
          </w:r>
          <w:r>
            <w:rPr>
              <w:noProof/>
            </w:rPr>
            <w:fldChar w:fldCharType="separate"/>
          </w:r>
          <w:r>
            <w:rPr>
              <w:noProof/>
            </w:rPr>
            <w:t>89</w:t>
          </w:r>
          <w:r>
            <w:rPr>
              <w:noProof/>
            </w:rPr>
            <w:fldChar w:fldCharType="end"/>
          </w:r>
        </w:p>
        <w:p w14:paraId="42AA2EAF" w14:textId="77777777" w:rsidR="00F71284" w:rsidRDefault="00F71284">
          <w:pPr>
            <w:pStyle w:val="TOC3"/>
            <w:tabs>
              <w:tab w:val="right" w:pos="6221"/>
            </w:tabs>
            <w:rPr>
              <w:noProof/>
            </w:rPr>
          </w:pPr>
          <w:r>
            <w:rPr>
              <w:noProof/>
            </w:rPr>
            <w:t>Use specific verbs</w:t>
          </w:r>
          <w:r>
            <w:rPr>
              <w:noProof/>
            </w:rPr>
            <w:tab/>
          </w:r>
          <w:r>
            <w:rPr>
              <w:noProof/>
            </w:rPr>
            <w:fldChar w:fldCharType="begin"/>
          </w:r>
          <w:r>
            <w:rPr>
              <w:noProof/>
            </w:rPr>
            <w:instrText xml:space="preserve"> PAGEREF _Toc397939694 \h </w:instrText>
          </w:r>
          <w:r>
            <w:rPr>
              <w:noProof/>
            </w:rPr>
          </w:r>
          <w:r>
            <w:rPr>
              <w:noProof/>
            </w:rPr>
            <w:fldChar w:fldCharType="separate"/>
          </w:r>
          <w:r>
            <w:rPr>
              <w:noProof/>
            </w:rPr>
            <w:t>90</w:t>
          </w:r>
          <w:r>
            <w:rPr>
              <w:noProof/>
            </w:rPr>
            <w:fldChar w:fldCharType="end"/>
          </w:r>
        </w:p>
        <w:p w14:paraId="15CDD9C0" w14:textId="77777777" w:rsidR="00F71284" w:rsidRDefault="00F71284">
          <w:pPr>
            <w:pStyle w:val="TOC2"/>
            <w:tabs>
              <w:tab w:val="right" w:pos="6221"/>
            </w:tabs>
            <w:rPr>
              <w:noProof/>
            </w:rPr>
          </w:pPr>
          <w:r>
            <w:rPr>
              <w:noProof/>
            </w:rPr>
            <w:t>Discussion section</w:t>
          </w:r>
          <w:r>
            <w:rPr>
              <w:noProof/>
            </w:rPr>
            <w:tab/>
          </w:r>
          <w:r>
            <w:rPr>
              <w:noProof/>
            </w:rPr>
            <w:fldChar w:fldCharType="begin"/>
          </w:r>
          <w:r>
            <w:rPr>
              <w:noProof/>
            </w:rPr>
            <w:instrText xml:space="preserve"> PAGEREF _Toc397939695 \h </w:instrText>
          </w:r>
          <w:r>
            <w:rPr>
              <w:noProof/>
            </w:rPr>
          </w:r>
          <w:r>
            <w:rPr>
              <w:noProof/>
            </w:rPr>
            <w:fldChar w:fldCharType="separate"/>
          </w:r>
          <w:r>
            <w:rPr>
              <w:noProof/>
            </w:rPr>
            <w:t>91</w:t>
          </w:r>
          <w:r>
            <w:rPr>
              <w:noProof/>
            </w:rPr>
            <w:fldChar w:fldCharType="end"/>
          </w:r>
        </w:p>
        <w:p w14:paraId="15275CFD" w14:textId="77777777" w:rsidR="00F71284" w:rsidRDefault="00F71284">
          <w:pPr>
            <w:pStyle w:val="TOC2"/>
            <w:tabs>
              <w:tab w:val="right" w:pos="6221"/>
            </w:tabs>
            <w:rPr>
              <w:noProof/>
            </w:rPr>
          </w:pPr>
          <w:r>
            <w:rPr>
              <w:noProof/>
            </w:rPr>
            <w:t>Conclusion section</w:t>
          </w:r>
          <w:r>
            <w:rPr>
              <w:noProof/>
            </w:rPr>
            <w:tab/>
          </w:r>
          <w:r>
            <w:rPr>
              <w:noProof/>
            </w:rPr>
            <w:fldChar w:fldCharType="begin"/>
          </w:r>
          <w:r>
            <w:rPr>
              <w:noProof/>
            </w:rPr>
            <w:instrText xml:space="preserve"> PAGEREF _Toc397939696 \h </w:instrText>
          </w:r>
          <w:r>
            <w:rPr>
              <w:noProof/>
            </w:rPr>
          </w:r>
          <w:r>
            <w:rPr>
              <w:noProof/>
            </w:rPr>
            <w:fldChar w:fldCharType="separate"/>
          </w:r>
          <w:r>
            <w:rPr>
              <w:noProof/>
            </w:rPr>
            <w:t>92</w:t>
          </w:r>
          <w:r>
            <w:rPr>
              <w:noProof/>
            </w:rPr>
            <w:fldChar w:fldCharType="end"/>
          </w:r>
        </w:p>
        <w:p w14:paraId="22271F44" w14:textId="77777777" w:rsidR="00F71284" w:rsidRDefault="00F71284">
          <w:pPr>
            <w:pStyle w:val="TOC2"/>
            <w:tabs>
              <w:tab w:val="right" w:pos="6221"/>
            </w:tabs>
            <w:rPr>
              <w:noProof/>
            </w:rPr>
          </w:pPr>
          <w:r>
            <w:rPr>
              <w:noProof/>
            </w:rPr>
            <w:t>Paper checklist</w:t>
          </w:r>
          <w:r>
            <w:rPr>
              <w:noProof/>
            </w:rPr>
            <w:tab/>
          </w:r>
          <w:r>
            <w:rPr>
              <w:noProof/>
            </w:rPr>
            <w:fldChar w:fldCharType="begin"/>
          </w:r>
          <w:r>
            <w:rPr>
              <w:noProof/>
            </w:rPr>
            <w:instrText xml:space="preserve"> PAGEREF _Toc397939697 \h </w:instrText>
          </w:r>
          <w:r>
            <w:rPr>
              <w:noProof/>
            </w:rPr>
          </w:r>
          <w:r>
            <w:rPr>
              <w:noProof/>
            </w:rPr>
            <w:fldChar w:fldCharType="separate"/>
          </w:r>
          <w:r>
            <w:rPr>
              <w:noProof/>
            </w:rPr>
            <w:t>93</w:t>
          </w:r>
          <w:r>
            <w:rPr>
              <w:noProof/>
            </w:rPr>
            <w:fldChar w:fldCharType="end"/>
          </w:r>
        </w:p>
        <w:p w14:paraId="51E746DF" w14:textId="77777777" w:rsidR="00F71284" w:rsidRDefault="00F71284">
          <w:pPr>
            <w:pStyle w:val="TOC2"/>
            <w:tabs>
              <w:tab w:val="right" w:pos="6221"/>
            </w:tabs>
            <w:rPr>
              <w:noProof/>
            </w:rPr>
          </w:pPr>
          <w:r>
            <w:rPr>
              <w:noProof/>
            </w:rPr>
            <w:t>Miscellaneous advice</w:t>
          </w:r>
          <w:r>
            <w:rPr>
              <w:noProof/>
            </w:rPr>
            <w:tab/>
          </w:r>
          <w:r>
            <w:rPr>
              <w:noProof/>
            </w:rPr>
            <w:fldChar w:fldCharType="begin"/>
          </w:r>
          <w:r>
            <w:rPr>
              <w:noProof/>
            </w:rPr>
            <w:instrText xml:space="preserve"> PAGEREF _Toc397939698 \h </w:instrText>
          </w:r>
          <w:r>
            <w:rPr>
              <w:noProof/>
            </w:rPr>
          </w:r>
          <w:r>
            <w:rPr>
              <w:noProof/>
            </w:rPr>
            <w:fldChar w:fldCharType="separate"/>
          </w:r>
          <w:r>
            <w:rPr>
              <w:noProof/>
            </w:rPr>
            <w:t>94</w:t>
          </w:r>
          <w:r>
            <w:rPr>
              <w:noProof/>
            </w:rPr>
            <w:fldChar w:fldCharType="end"/>
          </w:r>
        </w:p>
        <w:p w14:paraId="3096CAAE" w14:textId="77777777" w:rsidR="00F71284" w:rsidRDefault="00F71284">
          <w:pPr>
            <w:pStyle w:val="TOC1"/>
            <w:tabs>
              <w:tab w:val="right" w:pos="6221"/>
            </w:tabs>
            <w:rPr>
              <w:noProof/>
            </w:rPr>
          </w:pPr>
          <w:r>
            <w:rPr>
              <w:noProof/>
            </w:rPr>
            <w:lastRenderedPageBreak/>
            <w:t>Appendix I: Mechanics of writing papers in Microsoft Word</w:t>
          </w:r>
          <w:r>
            <w:rPr>
              <w:noProof/>
            </w:rPr>
            <w:tab/>
          </w:r>
          <w:r>
            <w:rPr>
              <w:noProof/>
            </w:rPr>
            <w:fldChar w:fldCharType="begin"/>
          </w:r>
          <w:r>
            <w:rPr>
              <w:noProof/>
            </w:rPr>
            <w:instrText xml:space="preserve"> PAGEREF _Toc397939699 \h </w:instrText>
          </w:r>
          <w:r>
            <w:rPr>
              <w:noProof/>
            </w:rPr>
          </w:r>
          <w:r>
            <w:rPr>
              <w:noProof/>
            </w:rPr>
            <w:fldChar w:fldCharType="separate"/>
          </w:r>
          <w:r>
            <w:rPr>
              <w:noProof/>
            </w:rPr>
            <w:t>95</w:t>
          </w:r>
          <w:r>
            <w:rPr>
              <w:noProof/>
            </w:rPr>
            <w:fldChar w:fldCharType="end"/>
          </w:r>
        </w:p>
        <w:p w14:paraId="23EA3DBE" w14:textId="77777777" w:rsidR="00F71284" w:rsidRDefault="00F71284">
          <w:pPr>
            <w:pStyle w:val="TOC2"/>
            <w:tabs>
              <w:tab w:val="right" w:pos="6221"/>
            </w:tabs>
            <w:rPr>
              <w:noProof/>
            </w:rPr>
          </w:pPr>
          <w:r>
            <w:rPr>
              <w:noProof/>
            </w:rPr>
            <w:t>Start with a visually attractive template</w:t>
          </w:r>
          <w:r>
            <w:rPr>
              <w:noProof/>
            </w:rPr>
            <w:tab/>
          </w:r>
          <w:r>
            <w:rPr>
              <w:noProof/>
            </w:rPr>
            <w:fldChar w:fldCharType="begin"/>
          </w:r>
          <w:r>
            <w:rPr>
              <w:noProof/>
            </w:rPr>
            <w:instrText xml:space="preserve"> PAGEREF _Toc397939700 \h </w:instrText>
          </w:r>
          <w:r>
            <w:rPr>
              <w:noProof/>
            </w:rPr>
          </w:r>
          <w:r>
            <w:rPr>
              <w:noProof/>
            </w:rPr>
            <w:fldChar w:fldCharType="separate"/>
          </w:r>
          <w:r>
            <w:rPr>
              <w:noProof/>
            </w:rPr>
            <w:t>96</w:t>
          </w:r>
          <w:r>
            <w:rPr>
              <w:noProof/>
            </w:rPr>
            <w:fldChar w:fldCharType="end"/>
          </w:r>
        </w:p>
        <w:p w14:paraId="6C4F7544" w14:textId="77777777" w:rsidR="00F71284" w:rsidRDefault="00F71284">
          <w:pPr>
            <w:pStyle w:val="TOC2"/>
            <w:tabs>
              <w:tab w:val="right" w:pos="6221"/>
            </w:tabs>
            <w:rPr>
              <w:noProof/>
            </w:rPr>
          </w:pPr>
          <w:r>
            <w:rPr>
              <w:noProof/>
            </w:rPr>
            <w:t>Add sections and subsection headings properly</w:t>
          </w:r>
          <w:r>
            <w:rPr>
              <w:noProof/>
            </w:rPr>
            <w:tab/>
          </w:r>
          <w:r>
            <w:rPr>
              <w:noProof/>
            </w:rPr>
            <w:fldChar w:fldCharType="begin"/>
          </w:r>
          <w:r>
            <w:rPr>
              <w:noProof/>
            </w:rPr>
            <w:instrText xml:space="preserve"> PAGEREF _Toc397939701 \h </w:instrText>
          </w:r>
          <w:r>
            <w:rPr>
              <w:noProof/>
            </w:rPr>
          </w:r>
          <w:r>
            <w:rPr>
              <w:noProof/>
            </w:rPr>
            <w:fldChar w:fldCharType="separate"/>
          </w:r>
          <w:r>
            <w:rPr>
              <w:noProof/>
            </w:rPr>
            <w:t>96</w:t>
          </w:r>
          <w:r>
            <w:rPr>
              <w:noProof/>
            </w:rPr>
            <w:fldChar w:fldCharType="end"/>
          </w:r>
        </w:p>
        <w:p w14:paraId="3F52AA57" w14:textId="77777777" w:rsidR="00F71284" w:rsidRDefault="00F71284">
          <w:pPr>
            <w:pStyle w:val="TOC3"/>
            <w:tabs>
              <w:tab w:val="right" w:pos="6221"/>
            </w:tabs>
            <w:rPr>
              <w:noProof/>
            </w:rPr>
          </w:pPr>
          <w:r>
            <w:rPr>
              <w:noProof/>
            </w:rPr>
            <w:t>Insert figures and tables and their captions properly</w:t>
          </w:r>
          <w:r>
            <w:rPr>
              <w:noProof/>
            </w:rPr>
            <w:tab/>
          </w:r>
          <w:r>
            <w:rPr>
              <w:noProof/>
            </w:rPr>
            <w:fldChar w:fldCharType="begin"/>
          </w:r>
          <w:r>
            <w:rPr>
              <w:noProof/>
            </w:rPr>
            <w:instrText xml:space="preserve"> PAGEREF _Toc397939702 \h </w:instrText>
          </w:r>
          <w:r>
            <w:rPr>
              <w:noProof/>
            </w:rPr>
          </w:r>
          <w:r>
            <w:rPr>
              <w:noProof/>
            </w:rPr>
            <w:fldChar w:fldCharType="separate"/>
          </w:r>
          <w:r>
            <w:rPr>
              <w:noProof/>
            </w:rPr>
            <w:t>97</w:t>
          </w:r>
          <w:r>
            <w:rPr>
              <w:noProof/>
            </w:rPr>
            <w:fldChar w:fldCharType="end"/>
          </w:r>
        </w:p>
        <w:p w14:paraId="615D902A" w14:textId="77777777" w:rsidR="00F71284" w:rsidRDefault="00F71284">
          <w:pPr>
            <w:pStyle w:val="TOC2"/>
            <w:tabs>
              <w:tab w:val="right" w:pos="6221"/>
            </w:tabs>
            <w:rPr>
              <w:noProof/>
            </w:rPr>
          </w:pPr>
          <w:r>
            <w:rPr>
              <w:noProof/>
            </w:rPr>
            <w:t>Cross-referencing objects: sections, subsections, figures, tables</w:t>
          </w:r>
          <w:r>
            <w:rPr>
              <w:noProof/>
            </w:rPr>
            <w:tab/>
          </w:r>
          <w:r>
            <w:rPr>
              <w:noProof/>
            </w:rPr>
            <w:fldChar w:fldCharType="begin"/>
          </w:r>
          <w:r>
            <w:rPr>
              <w:noProof/>
            </w:rPr>
            <w:instrText xml:space="preserve"> PAGEREF _Toc397939703 \h </w:instrText>
          </w:r>
          <w:r>
            <w:rPr>
              <w:noProof/>
            </w:rPr>
          </w:r>
          <w:r>
            <w:rPr>
              <w:noProof/>
            </w:rPr>
            <w:fldChar w:fldCharType="separate"/>
          </w:r>
          <w:r>
            <w:rPr>
              <w:noProof/>
            </w:rPr>
            <w:t>98</w:t>
          </w:r>
          <w:r>
            <w:rPr>
              <w:noProof/>
            </w:rPr>
            <w:fldChar w:fldCharType="end"/>
          </w:r>
        </w:p>
        <w:p w14:paraId="5D707CD0" w14:textId="77777777" w:rsidR="00F71284" w:rsidRDefault="00F71284">
          <w:pPr>
            <w:pStyle w:val="TOC3"/>
            <w:tabs>
              <w:tab w:val="right" w:pos="6221"/>
            </w:tabs>
            <w:rPr>
              <w:noProof/>
            </w:rPr>
          </w:pPr>
          <w:r>
            <w:rPr>
              <w:noProof/>
            </w:rPr>
            <w:t>Citing articles</w:t>
          </w:r>
          <w:r>
            <w:rPr>
              <w:noProof/>
            </w:rPr>
            <w:tab/>
          </w:r>
          <w:r>
            <w:rPr>
              <w:noProof/>
            </w:rPr>
            <w:fldChar w:fldCharType="begin"/>
          </w:r>
          <w:r>
            <w:rPr>
              <w:noProof/>
            </w:rPr>
            <w:instrText xml:space="preserve"> PAGEREF _Toc397939704 \h </w:instrText>
          </w:r>
          <w:r>
            <w:rPr>
              <w:noProof/>
            </w:rPr>
          </w:r>
          <w:r>
            <w:rPr>
              <w:noProof/>
            </w:rPr>
            <w:fldChar w:fldCharType="separate"/>
          </w:r>
          <w:r>
            <w:rPr>
              <w:noProof/>
            </w:rPr>
            <w:t>98</w:t>
          </w:r>
          <w:r>
            <w:rPr>
              <w:noProof/>
            </w:rPr>
            <w:fldChar w:fldCharType="end"/>
          </w:r>
        </w:p>
        <w:p w14:paraId="3F71246F" w14:textId="77777777" w:rsidR="00F71284" w:rsidRDefault="00F71284">
          <w:pPr>
            <w:pStyle w:val="TOC2"/>
            <w:tabs>
              <w:tab w:val="right" w:pos="6221"/>
            </w:tabs>
            <w:rPr>
              <w:noProof/>
            </w:rPr>
          </w:pPr>
          <w:r>
            <w:rPr>
              <w:noProof/>
            </w:rPr>
            <w:t>Troubleshooting</w:t>
          </w:r>
          <w:r>
            <w:rPr>
              <w:noProof/>
            </w:rPr>
            <w:tab/>
          </w:r>
          <w:r>
            <w:rPr>
              <w:noProof/>
            </w:rPr>
            <w:fldChar w:fldCharType="begin"/>
          </w:r>
          <w:r>
            <w:rPr>
              <w:noProof/>
            </w:rPr>
            <w:instrText xml:space="preserve"> PAGEREF _Toc397939705 \h </w:instrText>
          </w:r>
          <w:r>
            <w:rPr>
              <w:noProof/>
            </w:rPr>
          </w:r>
          <w:r>
            <w:rPr>
              <w:noProof/>
            </w:rPr>
            <w:fldChar w:fldCharType="separate"/>
          </w:r>
          <w:r>
            <w:rPr>
              <w:noProof/>
            </w:rPr>
            <w:t>100</w:t>
          </w:r>
          <w:r>
            <w:rPr>
              <w:noProof/>
            </w:rPr>
            <w:fldChar w:fldCharType="end"/>
          </w:r>
        </w:p>
        <w:p w14:paraId="728F8D3D" w14:textId="77777777" w:rsidR="00F71284" w:rsidRDefault="00F71284">
          <w:pPr>
            <w:pStyle w:val="TOC1"/>
            <w:tabs>
              <w:tab w:val="right" w:pos="6221"/>
            </w:tabs>
            <w:rPr>
              <w:noProof/>
            </w:rPr>
          </w:pPr>
          <w:r>
            <w:rPr>
              <w:noProof/>
            </w:rPr>
            <w:t>Appendix J: Managing the group web site</w:t>
          </w:r>
          <w:r>
            <w:rPr>
              <w:noProof/>
            </w:rPr>
            <w:tab/>
          </w:r>
          <w:r>
            <w:rPr>
              <w:noProof/>
            </w:rPr>
            <w:fldChar w:fldCharType="begin"/>
          </w:r>
          <w:r>
            <w:rPr>
              <w:noProof/>
            </w:rPr>
            <w:instrText xml:space="preserve"> PAGEREF _Toc397939706 \h </w:instrText>
          </w:r>
          <w:r>
            <w:rPr>
              <w:noProof/>
            </w:rPr>
          </w:r>
          <w:r>
            <w:rPr>
              <w:noProof/>
            </w:rPr>
            <w:fldChar w:fldCharType="separate"/>
          </w:r>
          <w:r>
            <w:rPr>
              <w:noProof/>
            </w:rPr>
            <w:t>100</w:t>
          </w:r>
          <w:r>
            <w:rPr>
              <w:noProof/>
            </w:rPr>
            <w:fldChar w:fldCharType="end"/>
          </w:r>
        </w:p>
        <w:p w14:paraId="082A51FA" w14:textId="77777777" w:rsidR="00F71284" w:rsidRDefault="00F71284">
          <w:pPr>
            <w:pStyle w:val="TOC1"/>
            <w:tabs>
              <w:tab w:val="right" w:pos="6221"/>
            </w:tabs>
            <w:rPr>
              <w:noProof/>
            </w:rPr>
          </w:pPr>
          <w:r>
            <w:rPr>
              <w:noProof/>
            </w:rPr>
            <w:t>Appendix K: Group library</w:t>
          </w:r>
          <w:r>
            <w:rPr>
              <w:noProof/>
            </w:rPr>
            <w:tab/>
          </w:r>
          <w:r>
            <w:rPr>
              <w:noProof/>
            </w:rPr>
            <w:fldChar w:fldCharType="begin"/>
          </w:r>
          <w:r>
            <w:rPr>
              <w:noProof/>
            </w:rPr>
            <w:instrText xml:space="preserve"> PAGEREF _Toc397939707 \h </w:instrText>
          </w:r>
          <w:r>
            <w:rPr>
              <w:noProof/>
            </w:rPr>
          </w:r>
          <w:r>
            <w:rPr>
              <w:noProof/>
            </w:rPr>
            <w:fldChar w:fldCharType="separate"/>
          </w:r>
          <w:r>
            <w:rPr>
              <w:noProof/>
            </w:rPr>
            <w:t>101</w:t>
          </w:r>
          <w:r>
            <w:rPr>
              <w:noProof/>
            </w:rPr>
            <w:fldChar w:fldCharType="end"/>
          </w:r>
        </w:p>
        <w:p w14:paraId="5A979E30" w14:textId="77777777" w:rsidR="00F71284" w:rsidRDefault="00F71284">
          <w:pPr>
            <w:pStyle w:val="TOC1"/>
            <w:tabs>
              <w:tab w:val="right" w:pos="6221"/>
            </w:tabs>
            <w:rPr>
              <w:noProof/>
            </w:rPr>
          </w:pPr>
          <w:r>
            <w:rPr>
              <w:noProof/>
            </w:rPr>
            <w:t>Appendix L: Staying up to date on research and literature searches</w:t>
          </w:r>
          <w:r>
            <w:rPr>
              <w:noProof/>
            </w:rPr>
            <w:tab/>
          </w:r>
          <w:r>
            <w:rPr>
              <w:noProof/>
            </w:rPr>
            <w:fldChar w:fldCharType="begin"/>
          </w:r>
          <w:r>
            <w:rPr>
              <w:noProof/>
            </w:rPr>
            <w:instrText xml:space="preserve"> PAGEREF _Toc397939708 \h </w:instrText>
          </w:r>
          <w:r>
            <w:rPr>
              <w:noProof/>
            </w:rPr>
          </w:r>
          <w:r>
            <w:rPr>
              <w:noProof/>
            </w:rPr>
            <w:fldChar w:fldCharType="separate"/>
          </w:r>
          <w:r>
            <w:rPr>
              <w:noProof/>
            </w:rPr>
            <w:t>101</w:t>
          </w:r>
          <w:r>
            <w:rPr>
              <w:noProof/>
            </w:rPr>
            <w:fldChar w:fldCharType="end"/>
          </w:r>
        </w:p>
        <w:p w14:paraId="059C8463" w14:textId="77777777" w:rsidR="00F71284" w:rsidRDefault="00F71284">
          <w:pPr>
            <w:pStyle w:val="TOC1"/>
            <w:tabs>
              <w:tab w:val="right" w:pos="6221"/>
            </w:tabs>
            <w:rPr>
              <w:noProof/>
            </w:rPr>
          </w:pPr>
          <w:r>
            <w:rPr>
              <w:noProof/>
            </w:rPr>
            <w:t>Appendix M: some miscellaneous things</w:t>
          </w:r>
          <w:r>
            <w:rPr>
              <w:noProof/>
            </w:rPr>
            <w:tab/>
          </w:r>
          <w:r>
            <w:rPr>
              <w:noProof/>
            </w:rPr>
            <w:fldChar w:fldCharType="begin"/>
          </w:r>
          <w:r>
            <w:rPr>
              <w:noProof/>
            </w:rPr>
            <w:instrText xml:space="preserve"> PAGEREF _Toc397939709 \h </w:instrText>
          </w:r>
          <w:r>
            <w:rPr>
              <w:noProof/>
            </w:rPr>
          </w:r>
          <w:r>
            <w:rPr>
              <w:noProof/>
            </w:rPr>
            <w:fldChar w:fldCharType="separate"/>
          </w:r>
          <w:r>
            <w:rPr>
              <w:noProof/>
            </w:rPr>
            <w:t>102</w:t>
          </w:r>
          <w:r>
            <w:rPr>
              <w:noProof/>
            </w:rPr>
            <w:fldChar w:fldCharType="end"/>
          </w:r>
        </w:p>
        <w:p w14:paraId="608F817C" w14:textId="77777777" w:rsidR="00F71284" w:rsidRDefault="00F71284">
          <w:pPr>
            <w:pStyle w:val="TOC1"/>
            <w:tabs>
              <w:tab w:val="right" w:pos="6221"/>
            </w:tabs>
            <w:rPr>
              <w:noProof/>
            </w:rPr>
          </w:pPr>
          <w:r>
            <w:rPr>
              <w:noProof/>
            </w:rPr>
            <w:t>Thank you!</w:t>
          </w:r>
          <w:r>
            <w:rPr>
              <w:noProof/>
            </w:rPr>
            <w:tab/>
          </w:r>
          <w:r>
            <w:rPr>
              <w:noProof/>
            </w:rPr>
            <w:fldChar w:fldCharType="begin"/>
          </w:r>
          <w:r>
            <w:rPr>
              <w:noProof/>
            </w:rPr>
            <w:instrText xml:space="preserve"> PAGEREF _Toc397939710 \h </w:instrText>
          </w:r>
          <w:r>
            <w:rPr>
              <w:noProof/>
            </w:rPr>
          </w:r>
          <w:r>
            <w:rPr>
              <w:noProof/>
            </w:rPr>
            <w:fldChar w:fldCharType="separate"/>
          </w:r>
          <w:r>
            <w:rPr>
              <w:noProof/>
            </w:rPr>
            <w:t>103</w:t>
          </w:r>
          <w:r>
            <w:rPr>
              <w:noProof/>
            </w:rPr>
            <w:fldChar w:fldCharType="end"/>
          </w:r>
        </w:p>
        <w:p w14:paraId="420C1D69" w14:textId="77777777" w:rsidR="004B6308" w:rsidRDefault="00F71284" w:rsidP="00FF5C40">
          <w:pPr>
            <w:pStyle w:val="normal0"/>
            <w:tabs>
              <w:tab w:val="right" w:pos="6230"/>
            </w:tabs>
            <w:spacing w:before="200" w:after="80" w:line="240" w:lineRule="auto"/>
            <w:rPr>
              <w:color w:val="000000"/>
            </w:rPr>
          </w:pPr>
          <w:r>
            <w:fldChar w:fldCharType="end"/>
          </w:r>
        </w:p>
      </w:sdtContent>
    </w:sdt>
    <w:p w14:paraId="65D1170A" w14:textId="77777777" w:rsidR="004B6308" w:rsidRDefault="004B6308" w:rsidP="00FF5C40">
      <w:pPr>
        <w:pStyle w:val="Heading1"/>
        <w:pBdr>
          <w:top w:val="nil"/>
          <w:left w:val="nil"/>
          <w:bottom w:val="nil"/>
          <w:right w:val="nil"/>
          <w:between w:val="nil"/>
        </w:pBdr>
        <w:spacing w:line="240" w:lineRule="auto"/>
      </w:pPr>
      <w:bookmarkStart w:id="3" w:name="_2wvjstbg8eqq" w:colFirst="0" w:colLast="0"/>
      <w:bookmarkEnd w:id="3"/>
    </w:p>
    <w:p w14:paraId="216DC8EE" w14:textId="77777777" w:rsidR="004B6308" w:rsidRDefault="00F71284" w:rsidP="00FF5C40">
      <w:pPr>
        <w:pStyle w:val="Heading1"/>
        <w:pBdr>
          <w:top w:val="nil"/>
          <w:left w:val="nil"/>
          <w:bottom w:val="nil"/>
          <w:right w:val="nil"/>
          <w:between w:val="nil"/>
        </w:pBdr>
        <w:spacing w:line="240" w:lineRule="auto"/>
      </w:pPr>
      <w:bookmarkStart w:id="4" w:name="_6ar6y1lz8di4" w:colFirst="0" w:colLast="0"/>
      <w:bookmarkEnd w:id="4"/>
      <w:r>
        <w:br w:type="page"/>
      </w:r>
    </w:p>
    <w:p w14:paraId="0BC21454" w14:textId="77777777" w:rsidR="004B6308" w:rsidRDefault="00F71284" w:rsidP="00FF5C40">
      <w:pPr>
        <w:pStyle w:val="Heading1"/>
        <w:pBdr>
          <w:top w:val="nil"/>
          <w:left w:val="nil"/>
          <w:bottom w:val="nil"/>
          <w:right w:val="nil"/>
          <w:between w:val="nil"/>
        </w:pBdr>
        <w:spacing w:line="240" w:lineRule="auto"/>
      </w:pPr>
      <w:bookmarkStart w:id="5" w:name="_Toc397939604"/>
      <w:r>
        <w:lastRenderedPageBreak/>
        <w:t>Preamble</w:t>
      </w:r>
      <w:bookmarkEnd w:id="5"/>
    </w:p>
    <w:p w14:paraId="2F928108" w14:textId="77777777" w:rsidR="004B6308" w:rsidRDefault="00F71284" w:rsidP="00FF5C40">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 xml:space="preserve">“Organization is a means of multiplying the strength of an individual”. </w:t>
      </w:r>
    </w:p>
    <w:p w14:paraId="226CD152" w14:textId="77777777" w:rsidR="004B6308" w:rsidRDefault="00F71284" w:rsidP="00FF5C40">
      <w:pPr>
        <w:pStyle w:val="normal0"/>
        <w:pBdr>
          <w:top w:val="nil"/>
          <w:left w:val="nil"/>
          <w:bottom w:val="nil"/>
          <w:right w:val="nil"/>
          <w:between w:val="nil"/>
        </w:pBdr>
        <w:spacing w:line="240" w:lineRule="auto"/>
        <w:rPr>
          <w:rFonts w:ascii="Rokkitt" w:eastAsia="Rokkitt" w:hAnsi="Rokkitt" w:cs="Rokkitt"/>
          <w:b/>
          <w:i/>
        </w:rPr>
      </w:pPr>
      <w:r>
        <w:rPr>
          <w:rFonts w:ascii="Rokkitt" w:eastAsia="Rokkitt" w:hAnsi="Rokkitt" w:cs="Rokkitt"/>
          <w:b/>
          <w:i/>
        </w:rPr>
        <w:t>- Peter Drucker</w:t>
      </w:r>
    </w:p>
    <w:p w14:paraId="43A70038" w14:textId="77777777" w:rsidR="004B6308" w:rsidRDefault="004B6308" w:rsidP="00FF5C40">
      <w:pPr>
        <w:pStyle w:val="normal0"/>
        <w:pBdr>
          <w:top w:val="nil"/>
          <w:left w:val="nil"/>
          <w:bottom w:val="nil"/>
          <w:right w:val="nil"/>
          <w:between w:val="nil"/>
        </w:pBdr>
        <w:spacing w:line="240" w:lineRule="auto"/>
        <w:rPr>
          <w:rFonts w:ascii="Rokkitt" w:eastAsia="Rokkitt" w:hAnsi="Rokkitt" w:cs="Rokkitt"/>
          <w:b/>
          <w:i/>
        </w:rPr>
      </w:pPr>
    </w:p>
    <w:p w14:paraId="78C03E7B" w14:textId="77777777" w:rsidR="004B6308" w:rsidRDefault="00F71284" w:rsidP="00FF5C40">
      <w:pPr>
        <w:pStyle w:val="normal0"/>
        <w:pBdr>
          <w:top w:val="nil"/>
          <w:left w:val="nil"/>
          <w:bottom w:val="nil"/>
          <w:right w:val="nil"/>
          <w:between w:val="nil"/>
        </w:pBdr>
        <w:spacing w:line="240" w:lineRule="auto"/>
      </w:pPr>
      <w:r>
        <w:t>Welcome to the HackingMaterials research group! The purpose of this guide is to ease your transition into our research group and help make your time here as productive and enjoyable as possible.</w:t>
      </w:r>
    </w:p>
    <w:p w14:paraId="0229E23C" w14:textId="77777777" w:rsidR="004B6308" w:rsidRDefault="004B6308" w:rsidP="00FF5C40">
      <w:pPr>
        <w:pStyle w:val="normal0"/>
        <w:pBdr>
          <w:top w:val="nil"/>
          <w:left w:val="nil"/>
          <w:bottom w:val="nil"/>
          <w:right w:val="nil"/>
          <w:between w:val="nil"/>
        </w:pBdr>
        <w:spacing w:line="240" w:lineRule="auto"/>
      </w:pPr>
    </w:p>
    <w:p w14:paraId="1BD8BA7E" w14:textId="77777777" w:rsidR="004B6308" w:rsidRDefault="00F71284" w:rsidP="00FF5C40">
      <w:pPr>
        <w:pStyle w:val="normal0"/>
        <w:pBdr>
          <w:top w:val="nil"/>
          <w:left w:val="nil"/>
          <w:bottom w:val="nil"/>
          <w:right w:val="nil"/>
          <w:between w:val="nil"/>
        </w:pBdr>
        <w:spacing w:line="240" w:lineRule="auto"/>
      </w:pPr>
      <w:r>
        <w:t xml:space="preserve">An editable copy of this guide, where </w:t>
      </w:r>
      <w:r>
        <w:rPr>
          <w:i/>
        </w:rPr>
        <w:t>everyone</w:t>
      </w:r>
      <w:r>
        <w:t xml:space="preserve"> is welcome to</w:t>
      </w:r>
      <w:r>
        <w:t xml:space="preserve"> make comments and suggestions, is always available at:</w:t>
      </w:r>
    </w:p>
    <w:p w14:paraId="64772B12" w14:textId="77777777" w:rsidR="004B6308" w:rsidRDefault="00F71284" w:rsidP="00FF5C40">
      <w:pPr>
        <w:pStyle w:val="normal0"/>
        <w:pBdr>
          <w:top w:val="nil"/>
          <w:left w:val="nil"/>
          <w:bottom w:val="nil"/>
          <w:right w:val="nil"/>
          <w:between w:val="nil"/>
        </w:pBdr>
        <w:spacing w:line="240" w:lineRule="auto"/>
        <w:rPr>
          <w:b/>
          <w:i/>
        </w:rPr>
      </w:pPr>
      <w:r>
        <w:rPr>
          <w:b/>
          <w:i/>
        </w:rPr>
        <w:t>https://bit.ly/2huxUJW</w:t>
      </w:r>
    </w:p>
    <w:p w14:paraId="4ABC4454" w14:textId="77777777" w:rsidR="004B6308" w:rsidRDefault="004B6308" w:rsidP="00FF5C40">
      <w:pPr>
        <w:pStyle w:val="normal0"/>
        <w:pBdr>
          <w:top w:val="nil"/>
          <w:left w:val="nil"/>
          <w:bottom w:val="nil"/>
          <w:right w:val="nil"/>
          <w:between w:val="nil"/>
        </w:pBdr>
        <w:spacing w:line="240" w:lineRule="auto"/>
      </w:pPr>
    </w:p>
    <w:p w14:paraId="33962ED8" w14:textId="77777777" w:rsidR="004B6308" w:rsidRDefault="00F71284" w:rsidP="00FF5C40">
      <w:pPr>
        <w:pStyle w:val="normal0"/>
        <w:pBdr>
          <w:top w:val="nil"/>
          <w:left w:val="nil"/>
          <w:bottom w:val="nil"/>
          <w:right w:val="nil"/>
          <w:between w:val="nil"/>
        </w:pBdr>
        <w:spacing w:line="240" w:lineRule="auto"/>
        <w:rPr>
          <w:b/>
          <w:i/>
        </w:rPr>
      </w:pPr>
      <w:r>
        <w:t xml:space="preserve">You can also download the latest “PDF release” of this guide at </w:t>
      </w:r>
      <w:r>
        <w:rPr>
          <w:b/>
          <w:i/>
        </w:rPr>
        <w:t>https://hackingmaterials.lbl.gov/handbook.pdf</w:t>
      </w:r>
    </w:p>
    <w:p w14:paraId="238FF6A0" w14:textId="77777777" w:rsidR="004B6308" w:rsidRDefault="004B6308" w:rsidP="00FF5C40">
      <w:pPr>
        <w:pStyle w:val="normal0"/>
        <w:pBdr>
          <w:top w:val="nil"/>
          <w:left w:val="nil"/>
          <w:bottom w:val="nil"/>
          <w:right w:val="nil"/>
          <w:between w:val="nil"/>
        </w:pBdr>
        <w:spacing w:line="240" w:lineRule="auto"/>
      </w:pPr>
    </w:p>
    <w:p w14:paraId="64F53004" w14:textId="77777777" w:rsidR="004B6308" w:rsidRDefault="00F71284" w:rsidP="00FF5C40">
      <w:pPr>
        <w:pStyle w:val="normal0"/>
        <w:pBdr>
          <w:top w:val="nil"/>
          <w:left w:val="nil"/>
          <w:bottom w:val="nil"/>
          <w:right w:val="nil"/>
          <w:between w:val="nil"/>
        </w:pBdr>
        <w:spacing w:line="240" w:lineRule="auto"/>
      </w:pPr>
      <w:r>
        <w:t>The page size of this document is A5, which makes it work well fo</w:t>
      </w:r>
      <w:r>
        <w:t xml:space="preserve">r </w:t>
      </w:r>
      <w:r>
        <w:rPr>
          <w:b/>
        </w:rPr>
        <w:t>two-page</w:t>
      </w:r>
      <w:r>
        <w:t xml:space="preserve"> viewing and printing. We suggest you give that a try.</w:t>
      </w:r>
    </w:p>
    <w:p w14:paraId="2D3FE5C4" w14:textId="77777777" w:rsidR="004B6308" w:rsidRDefault="004B6308" w:rsidP="00FF5C40">
      <w:pPr>
        <w:pStyle w:val="normal0"/>
        <w:pBdr>
          <w:top w:val="nil"/>
          <w:left w:val="nil"/>
          <w:bottom w:val="nil"/>
          <w:right w:val="nil"/>
          <w:between w:val="nil"/>
        </w:pBdr>
        <w:spacing w:line="240" w:lineRule="auto"/>
      </w:pPr>
    </w:p>
    <w:p w14:paraId="075E61A7" w14:textId="77777777" w:rsidR="004B6308" w:rsidRDefault="00F71284" w:rsidP="00FF5C40">
      <w:pPr>
        <w:pStyle w:val="normal0"/>
        <w:pBdr>
          <w:top w:val="nil"/>
          <w:left w:val="nil"/>
          <w:bottom w:val="nil"/>
          <w:right w:val="nil"/>
          <w:between w:val="nil"/>
        </w:pBdr>
        <w:spacing w:line="240" w:lineRule="auto"/>
      </w:pPr>
      <w:r>
        <w:t>This is an open document that you can freely share and adapt with attribution and is licensed under the Creative Commons Attribution 4.0 International License. To view a copy of this license</w:t>
      </w:r>
      <w:r>
        <w:t>, please visit:</w:t>
      </w:r>
    </w:p>
    <w:p w14:paraId="4AD50827" w14:textId="77777777" w:rsidR="004B6308" w:rsidRDefault="00F71284" w:rsidP="00FF5C40">
      <w:pPr>
        <w:pStyle w:val="normal0"/>
        <w:pBdr>
          <w:top w:val="nil"/>
          <w:left w:val="nil"/>
          <w:bottom w:val="nil"/>
          <w:right w:val="nil"/>
          <w:between w:val="nil"/>
        </w:pBdr>
        <w:spacing w:line="240" w:lineRule="auto"/>
        <w:rPr>
          <w:b/>
          <w:i/>
        </w:rPr>
      </w:pPr>
      <w:r>
        <w:rPr>
          <w:b/>
          <w:i/>
        </w:rPr>
        <w:t>https://creativecommons.org/licenses/by/4.0/</w:t>
      </w:r>
    </w:p>
    <w:p w14:paraId="69A69AC1" w14:textId="77777777" w:rsidR="004B6308" w:rsidRDefault="004B6308" w:rsidP="00FF5C40">
      <w:pPr>
        <w:pStyle w:val="normal0"/>
        <w:pBdr>
          <w:top w:val="nil"/>
          <w:left w:val="nil"/>
          <w:bottom w:val="nil"/>
          <w:right w:val="nil"/>
          <w:between w:val="nil"/>
        </w:pBdr>
        <w:spacing w:line="240" w:lineRule="auto"/>
      </w:pPr>
    </w:p>
    <w:p w14:paraId="378BCF1B" w14:textId="77777777" w:rsidR="004B6308" w:rsidRDefault="00F71284" w:rsidP="00FF5C40">
      <w:pPr>
        <w:pStyle w:val="normal0"/>
        <w:pBdr>
          <w:top w:val="nil"/>
          <w:left w:val="nil"/>
          <w:bottom w:val="nil"/>
          <w:right w:val="nil"/>
          <w:between w:val="nil"/>
        </w:pBdr>
        <w:spacing w:line="240" w:lineRule="auto"/>
      </w:pPr>
      <w:r>
        <w:t xml:space="preserve">We thank Valve software (a video game company) for openly publishing their employee handbook, which helped inspire this effort. Also, thank you to those who help create and update this guide; each of us gains from the contributions of those before us, and </w:t>
      </w:r>
      <w:r>
        <w:t>we hope you are able to pay it forward to future members by contributing as well.</w:t>
      </w:r>
    </w:p>
    <w:p w14:paraId="0995155B" w14:textId="77777777" w:rsidR="004B6308" w:rsidRDefault="00F71284" w:rsidP="00FF5C40">
      <w:pPr>
        <w:pStyle w:val="Heading1"/>
        <w:pBdr>
          <w:top w:val="nil"/>
          <w:left w:val="nil"/>
          <w:bottom w:val="nil"/>
          <w:right w:val="nil"/>
          <w:between w:val="nil"/>
        </w:pBdr>
        <w:spacing w:line="240" w:lineRule="auto"/>
      </w:pPr>
      <w:bookmarkStart w:id="6" w:name="_Toc397939605"/>
      <w:r>
        <w:lastRenderedPageBreak/>
        <w:t>About our group</w:t>
      </w:r>
      <w:r>
        <w:rPr>
          <w:noProof/>
          <w:lang w:val="en-US"/>
        </w:rPr>
        <w:drawing>
          <wp:anchor distT="114300" distB="114300" distL="114300" distR="114300" simplePos="0" relativeHeight="251659264" behindDoc="0" locked="0" layoutInCell="1" hidden="0" allowOverlap="1" wp14:anchorId="3F8C478E" wp14:editId="03A1E9A8">
            <wp:simplePos x="0" y="0"/>
            <wp:positionH relativeFrom="margin">
              <wp:posOffset>2266950</wp:posOffset>
            </wp:positionH>
            <wp:positionV relativeFrom="paragraph">
              <wp:posOffset>333375</wp:posOffset>
            </wp:positionV>
            <wp:extent cx="1904341" cy="2547938"/>
            <wp:effectExtent l="0" t="0" r="0" b="0"/>
            <wp:wrapSquare wrapText="bothSides" distT="114300" distB="114300" distL="114300" distR="114300"/>
            <wp:docPr id="9" name="image20.jpg" descr="IMG_1441.jpg"/>
            <wp:cNvGraphicFramePr/>
            <a:graphic xmlns:a="http://schemas.openxmlformats.org/drawingml/2006/main">
              <a:graphicData uri="http://schemas.openxmlformats.org/drawingml/2006/picture">
                <pic:pic xmlns:pic="http://schemas.openxmlformats.org/drawingml/2006/picture">
                  <pic:nvPicPr>
                    <pic:cNvPr id="0" name="image20.jpg" descr="IMG_1441.jpg"/>
                    <pic:cNvPicPr preferRelativeResize="0"/>
                  </pic:nvPicPr>
                  <pic:blipFill>
                    <a:blip r:embed="rId10"/>
                    <a:srcRect/>
                    <a:stretch>
                      <a:fillRect/>
                    </a:stretch>
                  </pic:blipFill>
                  <pic:spPr>
                    <a:xfrm>
                      <a:off x="0" y="0"/>
                      <a:ext cx="1904341" cy="2547938"/>
                    </a:xfrm>
                    <a:prstGeom prst="rect">
                      <a:avLst/>
                    </a:prstGeom>
                    <a:ln/>
                  </pic:spPr>
                </pic:pic>
              </a:graphicData>
            </a:graphic>
          </wp:anchor>
        </w:drawing>
      </w:r>
      <w:bookmarkEnd w:id="6"/>
    </w:p>
    <w:p w14:paraId="3760EFAB" w14:textId="77777777" w:rsidR="004B6308" w:rsidRDefault="00F71284" w:rsidP="00FF5C40">
      <w:pPr>
        <w:pStyle w:val="normal0"/>
        <w:pBdr>
          <w:top w:val="nil"/>
          <w:left w:val="nil"/>
          <w:bottom w:val="nil"/>
          <w:right w:val="nil"/>
          <w:between w:val="nil"/>
        </w:pBdr>
        <w:spacing w:line="240" w:lineRule="auto"/>
        <w:jc w:val="both"/>
      </w:pPr>
      <w:r>
        <w:t>Our group is located at Lawrence Berkeley National Laboratory (LBNL) in Berkeley, California. LBNL is managed by the University of California at Berkeley, wh</w:t>
      </w:r>
      <w:r>
        <w:t>ich is located just down the hill. 13 Nobel prizes have been awarded to scientists from LBNL. The lab has spectacular views of San Francisco, which is located across the bay and is about a 30 minute drive or BART train ride away. Berkeley itself is a vibra</w:t>
      </w:r>
      <w:r>
        <w:t>nt city of 115,000 people filled with cafes, restaurants of all types, and cultural activities.</w:t>
      </w:r>
    </w:p>
    <w:p w14:paraId="1CD74206" w14:textId="77777777" w:rsidR="004B6308" w:rsidRDefault="004B6308" w:rsidP="00FF5C40">
      <w:pPr>
        <w:pStyle w:val="normal0"/>
        <w:pBdr>
          <w:top w:val="nil"/>
          <w:left w:val="nil"/>
          <w:bottom w:val="nil"/>
          <w:right w:val="nil"/>
          <w:between w:val="nil"/>
        </w:pBdr>
        <w:spacing w:line="240" w:lineRule="auto"/>
        <w:jc w:val="both"/>
      </w:pPr>
    </w:p>
    <w:p w14:paraId="090C9DED" w14:textId="77777777" w:rsidR="004B6308" w:rsidRDefault="00F71284" w:rsidP="00FF5C40">
      <w:pPr>
        <w:pStyle w:val="normal0"/>
        <w:pBdr>
          <w:top w:val="nil"/>
          <w:left w:val="nil"/>
          <w:bottom w:val="nil"/>
          <w:right w:val="nil"/>
          <w:between w:val="nil"/>
        </w:pBdr>
        <w:spacing w:line="240" w:lineRule="auto"/>
        <w:jc w:val="both"/>
      </w:pPr>
      <w:r>
        <w:t>Our group aims to tackle some the most important problems lying at the intersection of materials science and computer science. We differ from a traditional mat</w:t>
      </w:r>
      <w:r>
        <w:t>erials theory group in our emphasis on building long-term software, in leveraging large supercomputers, and in applying statistical learning to materials problems. Most of our projects use a “materials genomics” approach, a new mode of research that has tr</w:t>
      </w:r>
      <w:r>
        <w:t>emendous potential to discover new materials and to improve our fundamental understanding of how materials behave.</w:t>
      </w:r>
    </w:p>
    <w:p w14:paraId="441333FC" w14:textId="77777777" w:rsidR="004B6308" w:rsidRDefault="004B6308" w:rsidP="00FF5C40">
      <w:pPr>
        <w:pStyle w:val="normal0"/>
        <w:pBdr>
          <w:top w:val="nil"/>
          <w:left w:val="nil"/>
          <w:bottom w:val="nil"/>
          <w:right w:val="nil"/>
          <w:between w:val="nil"/>
        </w:pBdr>
        <w:spacing w:line="240" w:lineRule="auto"/>
        <w:jc w:val="both"/>
      </w:pPr>
    </w:p>
    <w:p w14:paraId="2FBE2ECD" w14:textId="77777777" w:rsidR="004B6308" w:rsidRDefault="00F71284" w:rsidP="00FF5C40">
      <w:pPr>
        <w:pStyle w:val="normal0"/>
        <w:pBdr>
          <w:top w:val="nil"/>
          <w:left w:val="nil"/>
          <w:bottom w:val="nil"/>
          <w:right w:val="nil"/>
          <w:between w:val="nil"/>
        </w:pBdr>
        <w:spacing w:line="240" w:lineRule="auto"/>
        <w:jc w:val="both"/>
      </w:pPr>
      <w:r>
        <w:t>Our research group is its own microcosm within the materials science theory efforts at Berkeley. In the same way that Berkeley is a small ci</w:t>
      </w:r>
      <w:r>
        <w:t xml:space="preserve">ty adjacent to the bigger city of San Francisco, our group is a smaller unit linked to the larger theory groups of Kristin Persson, Gerbrand Ceder, </w:t>
      </w:r>
      <w:r>
        <w:lastRenderedPageBreak/>
        <w:t>Jeffrey Neaton, and Mark Asta – creating a close-knit community of materials theory within Berkeley. We also</w:t>
      </w:r>
      <w:r>
        <w:t xml:space="preserve"> collaborate with groups external to the Berkeley area, and thus it is almost always the case that </w:t>
      </w:r>
      <w:r>
        <w:rPr>
          <w:i/>
        </w:rPr>
        <w:t>someone</w:t>
      </w:r>
      <w:r>
        <w:t xml:space="preserve"> within our collaboration circle has experience with any new methods or applications you might be interested in. We hope you are able to leverage many</w:t>
      </w:r>
      <w:r>
        <w:t xml:space="preserve"> of these resources during your stay!</w:t>
      </w:r>
    </w:p>
    <w:p w14:paraId="2E1649A9" w14:textId="77777777" w:rsidR="004B6308" w:rsidRDefault="004B6308" w:rsidP="00FF5C40">
      <w:pPr>
        <w:pStyle w:val="normal0"/>
        <w:pBdr>
          <w:top w:val="nil"/>
          <w:left w:val="nil"/>
          <w:bottom w:val="nil"/>
          <w:right w:val="nil"/>
          <w:between w:val="nil"/>
        </w:pBdr>
        <w:spacing w:line="240" w:lineRule="auto"/>
        <w:jc w:val="both"/>
      </w:pPr>
    </w:p>
    <w:p w14:paraId="2814B469" w14:textId="77777777" w:rsidR="004B6308" w:rsidRDefault="00F71284" w:rsidP="00FF5C40">
      <w:pPr>
        <w:pStyle w:val="normal0"/>
        <w:pBdr>
          <w:top w:val="nil"/>
          <w:left w:val="nil"/>
          <w:bottom w:val="nil"/>
          <w:right w:val="nil"/>
          <w:between w:val="nil"/>
        </w:pBdr>
        <w:spacing w:line="240" w:lineRule="auto"/>
        <w:jc w:val="both"/>
      </w:pPr>
      <w:r>
        <w:t>Many new discoveries remain to be uncovered in the field of materials design and in our relatively new subfield of materials informatics. Your contributions are urgently needed to make this new vision a reality - welc</w:t>
      </w:r>
      <w:r>
        <w:t>ome!</w:t>
      </w:r>
    </w:p>
    <w:p w14:paraId="3D59D5B8" w14:textId="77777777" w:rsidR="004B6308" w:rsidRDefault="004B6308" w:rsidP="00FF5C40">
      <w:pPr>
        <w:pStyle w:val="normal0"/>
        <w:pBdr>
          <w:top w:val="nil"/>
          <w:left w:val="nil"/>
          <w:bottom w:val="nil"/>
          <w:right w:val="nil"/>
          <w:between w:val="nil"/>
        </w:pBdr>
        <w:spacing w:line="240" w:lineRule="auto"/>
        <w:jc w:val="both"/>
      </w:pPr>
    </w:p>
    <w:p w14:paraId="3A68C8D0" w14:textId="77777777" w:rsidR="004B6308" w:rsidRDefault="004B6308" w:rsidP="00FF5C40">
      <w:pPr>
        <w:pStyle w:val="Heading1"/>
        <w:pBdr>
          <w:top w:val="nil"/>
          <w:left w:val="nil"/>
          <w:bottom w:val="nil"/>
          <w:right w:val="nil"/>
          <w:between w:val="nil"/>
        </w:pBdr>
        <w:spacing w:line="240" w:lineRule="auto"/>
      </w:pPr>
      <w:bookmarkStart w:id="7" w:name="_7j3lihui0poc" w:colFirst="0" w:colLast="0"/>
      <w:bookmarkEnd w:id="7"/>
    </w:p>
    <w:p w14:paraId="60ECACA7" w14:textId="77777777" w:rsidR="004B6308" w:rsidRDefault="00F71284" w:rsidP="00FF5C40">
      <w:pPr>
        <w:pStyle w:val="Heading1"/>
        <w:pBdr>
          <w:top w:val="nil"/>
          <w:left w:val="nil"/>
          <w:bottom w:val="nil"/>
          <w:right w:val="nil"/>
          <w:between w:val="nil"/>
        </w:pBdr>
        <w:spacing w:line="240" w:lineRule="auto"/>
      </w:pPr>
      <w:bookmarkStart w:id="8" w:name="_pjfe4l1sqjn6" w:colFirst="0" w:colLast="0"/>
      <w:bookmarkEnd w:id="8"/>
      <w:r>
        <w:br w:type="page"/>
      </w:r>
    </w:p>
    <w:p w14:paraId="72A85B61" w14:textId="77777777" w:rsidR="004B6308" w:rsidRDefault="00F71284" w:rsidP="00FF5C40">
      <w:pPr>
        <w:pStyle w:val="Heading1"/>
        <w:pBdr>
          <w:top w:val="nil"/>
          <w:left w:val="nil"/>
          <w:bottom w:val="nil"/>
          <w:right w:val="nil"/>
          <w:between w:val="nil"/>
        </w:pBdr>
        <w:spacing w:line="240" w:lineRule="auto"/>
      </w:pPr>
      <w:bookmarkStart w:id="9" w:name="_Toc397939606"/>
      <w:r>
        <w:lastRenderedPageBreak/>
        <w:t>Before you arrive</w:t>
      </w:r>
      <w:bookmarkEnd w:id="9"/>
    </w:p>
    <w:p w14:paraId="3FC69AD7" w14:textId="77777777" w:rsidR="004B6308" w:rsidRDefault="00F71284" w:rsidP="00FF5C40">
      <w:pPr>
        <w:pStyle w:val="normal0"/>
        <w:pBdr>
          <w:top w:val="nil"/>
          <w:left w:val="nil"/>
          <w:bottom w:val="nil"/>
          <w:right w:val="nil"/>
          <w:between w:val="nil"/>
        </w:pBdr>
        <w:spacing w:line="240" w:lineRule="auto"/>
      </w:pPr>
      <w:r>
        <w:t>Although many things can only be taken care of after arriving at LBNL, here are a few simple things you should do in advance.</w:t>
      </w:r>
    </w:p>
    <w:p w14:paraId="412EF4A9" w14:textId="77777777" w:rsidR="004B6308" w:rsidRDefault="00F71284" w:rsidP="00FF5C40">
      <w:pPr>
        <w:pStyle w:val="normal0"/>
        <w:pBdr>
          <w:top w:val="nil"/>
          <w:left w:val="nil"/>
          <w:bottom w:val="nil"/>
          <w:right w:val="nil"/>
          <w:between w:val="nil"/>
        </w:pBdr>
        <w:spacing w:line="240" w:lineRule="auto"/>
      </w:pPr>
      <w:r>
        <w:pict w14:anchorId="758D880D">
          <v:rect id="_x0000_i1025" style="width:0;height:1.5pt" o:hralign="center" o:hrstd="t" o:hr="t" fillcolor="#a0a0a0" stroked="f"/>
        </w:pict>
      </w:r>
      <w:r>
        <w:rPr>
          <w:noProof/>
          <w:lang w:val="en-US"/>
        </w:rPr>
        <w:drawing>
          <wp:anchor distT="114300" distB="114300" distL="114300" distR="114300" simplePos="0" relativeHeight="251660288" behindDoc="0" locked="0" layoutInCell="1" hidden="0" allowOverlap="1" wp14:anchorId="51A95980" wp14:editId="68DB6A39">
            <wp:simplePos x="0" y="0"/>
            <wp:positionH relativeFrom="margin">
              <wp:posOffset>47626</wp:posOffset>
            </wp:positionH>
            <wp:positionV relativeFrom="paragraph">
              <wp:posOffset>285750</wp:posOffset>
            </wp:positionV>
            <wp:extent cx="795338" cy="795338"/>
            <wp:effectExtent l="0" t="0" r="0" b="0"/>
            <wp:wrapSquare wrapText="bothSides" distT="114300" distB="114300" distL="114300" distR="114300"/>
            <wp:docPr id="2" name="image7.png" descr="app-256.png"/>
            <wp:cNvGraphicFramePr/>
            <a:graphic xmlns:a="http://schemas.openxmlformats.org/drawingml/2006/main">
              <a:graphicData uri="http://schemas.openxmlformats.org/drawingml/2006/picture">
                <pic:pic xmlns:pic="http://schemas.openxmlformats.org/drawingml/2006/picture">
                  <pic:nvPicPr>
                    <pic:cNvPr id="0" name="image7.png" descr="app-256.png"/>
                    <pic:cNvPicPr preferRelativeResize="0"/>
                  </pic:nvPicPr>
                  <pic:blipFill>
                    <a:blip r:embed="rId11"/>
                    <a:srcRect/>
                    <a:stretch>
                      <a:fillRect/>
                    </a:stretch>
                  </pic:blipFill>
                  <pic:spPr>
                    <a:xfrm>
                      <a:off x="0" y="0"/>
                      <a:ext cx="795338" cy="795338"/>
                    </a:xfrm>
                    <a:prstGeom prst="rect">
                      <a:avLst/>
                    </a:prstGeom>
                    <a:ln/>
                  </pic:spPr>
                </pic:pic>
              </a:graphicData>
            </a:graphic>
          </wp:anchor>
        </w:drawing>
      </w:r>
    </w:p>
    <w:p w14:paraId="416CC6F8" w14:textId="77777777" w:rsidR="004B6308" w:rsidRDefault="00F71284" w:rsidP="00FF5C40">
      <w:pPr>
        <w:pStyle w:val="normal0"/>
        <w:pBdr>
          <w:top w:val="nil"/>
          <w:left w:val="nil"/>
          <w:bottom w:val="nil"/>
          <w:right w:val="nil"/>
          <w:between w:val="nil"/>
        </w:pBdr>
        <w:spacing w:line="240" w:lineRule="auto"/>
        <w:rPr>
          <w:rFonts w:ascii="Roboto" w:eastAsia="Roboto" w:hAnsi="Roboto" w:cs="Roboto"/>
          <w:b/>
        </w:rPr>
      </w:pPr>
      <w:r>
        <w:rPr>
          <w:rFonts w:ascii="Roboto" w:eastAsia="Roboto" w:hAnsi="Roboto" w:cs="Roboto"/>
          <w:b/>
        </w:rPr>
        <w:t>Join the Slack group!</w:t>
      </w:r>
    </w:p>
    <w:p w14:paraId="0519EE31" w14:textId="77777777" w:rsidR="004B6308" w:rsidRDefault="00F71284" w:rsidP="00FF5C40">
      <w:pPr>
        <w:pStyle w:val="normal0"/>
        <w:pBdr>
          <w:top w:val="nil"/>
          <w:left w:val="nil"/>
          <w:bottom w:val="nil"/>
          <w:right w:val="nil"/>
          <w:between w:val="nil"/>
        </w:pBdr>
        <w:spacing w:line="240" w:lineRule="auto"/>
      </w:pPr>
      <w:r>
        <w:t>The berkeleytheory Slack group spans several research groups at LBNL. There are channels to ask housing questions, programming questions, science discussion, and general hijinx.</w:t>
      </w:r>
    </w:p>
    <w:p w14:paraId="4ED375F6" w14:textId="77777777" w:rsidR="004B6308" w:rsidRDefault="00F71284" w:rsidP="00FF5C40">
      <w:pPr>
        <w:pStyle w:val="normal0"/>
        <w:pBdr>
          <w:top w:val="nil"/>
          <w:left w:val="nil"/>
          <w:bottom w:val="nil"/>
          <w:right w:val="nil"/>
          <w:between w:val="nil"/>
        </w:pBdr>
        <w:spacing w:line="240" w:lineRule="auto"/>
        <w:rPr>
          <w:b/>
        </w:rPr>
      </w:pPr>
      <w:r>
        <w:rPr>
          <w:b/>
          <w:i/>
        </w:rPr>
        <w:t>How?</w:t>
      </w:r>
      <w:r>
        <w:rPr>
          <w:b/>
        </w:rPr>
        <w:t xml:space="preserve"> Contact Anubhav - he’ll introduce you.</w:t>
      </w:r>
    </w:p>
    <w:p w14:paraId="216145FF" w14:textId="77777777" w:rsidR="004B6308" w:rsidRDefault="00F71284" w:rsidP="00FF5C40">
      <w:pPr>
        <w:pStyle w:val="normal0"/>
        <w:pBdr>
          <w:top w:val="nil"/>
          <w:left w:val="nil"/>
          <w:bottom w:val="nil"/>
          <w:right w:val="nil"/>
          <w:between w:val="nil"/>
        </w:pBdr>
        <w:spacing w:line="240" w:lineRule="auto"/>
      </w:pPr>
      <w:r>
        <w:pict w14:anchorId="44870E09">
          <v:rect id="_x0000_i1026" style="width:0;height:1.5pt" o:hralign="center" o:hrstd="t" o:hr="t" fillcolor="#a0a0a0" stroked="f"/>
        </w:pict>
      </w:r>
    </w:p>
    <w:p w14:paraId="2BC70322" w14:textId="77777777" w:rsidR="004B6308" w:rsidRDefault="00F71284" w:rsidP="00FF5C40">
      <w:pPr>
        <w:pStyle w:val="normal0"/>
        <w:pBdr>
          <w:top w:val="nil"/>
          <w:left w:val="nil"/>
          <w:bottom w:val="nil"/>
          <w:right w:val="nil"/>
          <w:between w:val="nil"/>
        </w:pBdr>
        <w:spacing w:line="240" w:lineRule="auto"/>
        <w:rPr>
          <w:rFonts w:ascii="Roboto" w:eastAsia="Roboto" w:hAnsi="Roboto" w:cs="Roboto"/>
          <w:b/>
        </w:rPr>
      </w:pPr>
      <w:r>
        <w:rPr>
          <w:rFonts w:ascii="Roboto" w:eastAsia="Roboto" w:hAnsi="Roboto" w:cs="Roboto"/>
          <w:b/>
        </w:rPr>
        <w:t>Order a computer!</w:t>
      </w:r>
      <w:r>
        <w:rPr>
          <w:noProof/>
          <w:lang w:val="en-US"/>
        </w:rPr>
        <w:drawing>
          <wp:anchor distT="114300" distB="114300" distL="114300" distR="114300" simplePos="0" relativeHeight="251661312" behindDoc="0" locked="0" layoutInCell="1" hidden="0" allowOverlap="1" wp14:anchorId="0C323661" wp14:editId="7D5CE92C">
            <wp:simplePos x="0" y="0"/>
            <wp:positionH relativeFrom="margin">
              <wp:posOffset>33338</wp:posOffset>
            </wp:positionH>
            <wp:positionV relativeFrom="paragraph">
              <wp:posOffset>123825</wp:posOffset>
            </wp:positionV>
            <wp:extent cx="857250" cy="679888"/>
            <wp:effectExtent l="0" t="0" r="0" b="0"/>
            <wp:wrapSquare wrapText="bothSides" distT="114300" distB="114300" distL="114300" distR="114300"/>
            <wp:docPr id="1" name="image6.jpg" descr="unnamed-3.jpg"/>
            <wp:cNvGraphicFramePr/>
            <a:graphic xmlns:a="http://schemas.openxmlformats.org/drawingml/2006/main">
              <a:graphicData uri="http://schemas.openxmlformats.org/drawingml/2006/picture">
                <pic:pic xmlns:pic="http://schemas.openxmlformats.org/drawingml/2006/picture">
                  <pic:nvPicPr>
                    <pic:cNvPr id="0" name="image6.jpg" descr="unnamed-3.jpg"/>
                    <pic:cNvPicPr preferRelativeResize="0"/>
                  </pic:nvPicPr>
                  <pic:blipFill>
                    <a:blip r:embed="rId12"/>
                    <a:srcRect/>
                    <a:stretch>
                      <a:fillRect/>
                    </a:stretch>
                  </pic:blipFill>
                  <pic:spPr>
                    <a:xfrm>
                      <a:off x="0" y="0"/>
                      <a:ext cx="857250" cy="679888"/>
                    </a:xfrm>
                    <a:prstGeom prst="rect">
                      <a:avLst/>
                    </a:prstGeom>
                    <a:ln/>
                  </pic:spPr>
                </pic:pic>
              </a:graphicData>
            </a:graphic>
          </wp:anchor>
        </w:drawing>
      </w:r>
    </w:p>
    <w:p w14:paraId="0CCFEB5F" w14:textId="77777777" w:rsidR="004B6308" w:rsidRDefault="00F71284" w:rsidP="00FF5C40">
      <w:pPr>
        <w:pStyle w:val="normal0"/>
        <w:pBdr>
          <w:top w:val="nil"/>
          <w:left w:val="nil"/>
          <w:bottom w:val="nil"/>
          <w:right w:val="nil"/>
          <w:between w:val="nil"/>
        </w:pBdr>
        <w:spacing w:line="240" w:lineRule="auto"/>
      </w:pPr>
      <w:r>
        <w:t>Postdocs and graduate students - let’s order your workstation in advance so that it’s ready by the time you arrive.</w:t>
      </w:r>
    </w:p>
    <w:p w14:paraId="1F8561F2" w14:textId="77777777" w:rsidR="004B6308" w:rsidRDefault="00F71284" w:rsidP="00FF5C40">
      <w:pPr>
        <w:pStyle w:val="normal0"/>
        <w:pBdr>
          <w:top w:val="nil"/>
          <w:left w:val="nil"/>
          <w:bottom w:val="nil"/>
          <w:right w:val="nil"/>
          <w:between w:val="nil"/>
        </w:pBdr>
        <w:spacing w:line="240" w:lineRule="auto"/>
        <w:rPr>
          <w:b/>
        </w:rPr>
      </w:pPr>
      <w:r>
        <w:rPr>
          <w:b/>
          <w:i/>
        </w:rPr>
        <w:t xml:space="preserve">How? </w:t>
      </w:r>
      <w:r>
        <w:rPr>
          <w:b/>
        </w:rPr>
        <w:t>See Appendix on purchasing a computer.</w:t>
      </w:r>
    </w:p>
    <w:p w14:paraId="5B0B50DC" w14:textId="77777777" w:rsidR="004B6308" w:rsidRDefault="00F71284" w:rsidP="00FF5C40">
      <w:pPr>
        <w:pStyle w:val="normal0"/>
        <w:pBdr>
          <w:top w:val="nil"/>
          <w:left w:val="nil"/>
          <w:bottom w:val="nil"/>
          <w:right w:val="nil"/>
          <w:between w:val="nil"/>
        </w:pBdr>
        <w:spacing w:line="240" w:lineRule="auto"/>
        <w:rPr>
          <w:b/>
        </w:rPr>
      </w:pPr>
      <w:r>
        <w:pict w14:anchorId="706A3731">
          <v:rect id="_x0000_i1027" style="width:0;height:1.5pt" o:hralign="center" o:hrstd="t" o:hr="t" fillcolor="#a0a0a0" stroked="f"/>
        </w:pict>
      </w:r>
    </w:p>
    <w:p w14:paraId="5C2A00DB" w14:textId="77777777" w:rsidR="004B6308" w:rsidRDefault="00F71284" w:rsidP="00FF5C40">
      <w:pPr>
        <w:pStyle w:val="normal0"/>
        <w:pBdr>
          <w:top w:val="nil"/>
          <w:left w:val="nil"/>
          <w:bottom w:val="nil"/>
          <w:right w:val="nil"/>
          <w:between w:val="nil"/>
        </w:pBdr>
        <w:spacing w:line="240" w:lineRule="auto"/>
        <w:rPr>
          <w:rFonts w:ascii="Roboto" w:eastAsia="Roboto" w:hAnsi="Roboto" w:cs="Roboto"/>
          <w:b/>
        </w:rPr>
      </w:pPr>
      <w:r>
        <w:rPr>
          <w:rFonts w:ascii="Roboto" w:eastAsia="Roboto" w:hAnsi="Roboto" w:cs="Roboto"/>
          <w:b/>
        </w:rPr>
        <w:t>Find a place to live!</w:t>
      </w:r>
      <w:r>
        <w:rPr>
          <w:noProof/>
          <w:lang w:val="en-US"/>
        </w:rPr>
        <w:drawing>
          <wp:anchor distT="114300" distB="114300" distL="114300" distR="114300" simplePos="0" relativeHeight="251662336" behindDoc="0" locked="0" layoutInCell="1" hidden="0" allowOverlap="1" wp14:anchorId="35D43688" wp14:editId="293CD041">
            <wp:simplePos x="0" y="0"/>
            <wp:positionH relativeFrom="margin">
              <wp:posOffset>19051</wp:posOffset>
            </wp:positionH>
            <wp:positionV relativeFrom="paragraph">
              <wp:posOffset>114300</wp:posOffset>
            </wp:positionV>
            <wp:extent cx="876300" cy="821531"/>
            <wp:effectExtent l="0" t="0" r="0" b="0"/>
            <wp:wrapSquare wrapText="bothSides" distT="114300" distB="114300" distL="114300" distR="114300"/>
            <wp:docPr id="11" name="image22.png" descr="2016-12-28 07.08.25 am.png"/>
            <wp:cNvGraphicFramePr/>
            <a:graphic xmlns:a="http://schemas.openxmlformats.org/drawingml/2006/main">
              <a:graphicData uri="http://schemas.openxmlformats.org/drawingml/2006/picture">
                <pic:pic xmlns:pic="http://schemas.openxmlformats.org/drawingml/2006/picture">
                  <pic:nvPicPr>
                    <pic:cNvPr id="0" name="image22.png" descr="2016-12-28 07.08.25 am.png"/>
                    <pic:cNvPicPr preferRelativeResize="0"/>
                  </pic:nvPicPr>
                  <pic:blipFill>
                    <a:blip r:embed="rId13"/>
                    <a:srcRect/>
                    <a:stretch>
                      <a:fillRect/>
                    </a:stretch>
                  </pic:blipFill>
                  <pic:spPr>
                    <a:xfrm>
                      <a:off x="0" y="0"/>
                      <a:ext cx="876300" cy="821531"/>
                    </a:xfrm>
                    <a:prstGeom prst="rect">
                      <a:avLst/>
                    </a:prstGeom>
                    <a:ln/>
                  </pic:spPr>
                </pic:pic>
              </a:graphicData>
            </a:graphic>
          </wp:anchor>
        </w:drawing>
      </w:r>
    </w:p>
    <w:p w14:paraId="526FB1D7" w14:textId="77777777" w:rsidR="004B6308" w:rsidRDefault="00F71284" w:rsidP="00FF5C40">
      <w:pPr>
        <w:pStyle w:val="normal0"/>
        <w:pBdr>
          <w:top w:val="nil"/>
          <w:left w:val="nil"/>
          <w:bottom w:val="nil"/>
          <w:right w:val="nil"/>
          <w:between w:val="nil"/>
        </w:pBdr>
        <w:spacing w:line="240" w:lineRule="auto"/>
      </w:pPr>
      <w:r>
        <w:t>Berkeley and the surrounding areas are wonderful places to live, but fi</w:t>
      </w:r>
      <w:r>
        <w:t>nding an apartment can be difficult and is best done with knowledge of the various neighborhoods.</w:t>
      </w:r>
    </w:p>
    <w:p w14:paraId="22066E9B" w14:textId="77777777" w:rsidR="004B6308" w:rsidRDefault="00F71284" w:rsidP="00FF5C40">
      <w:pPr>
        <w:pStyle w:val="normal0"/>
        <w:pBdr>
          <w:top w:val="nil"/>
          <w:left w:val="nil"/>
          <w:bottom w:val="nil"/>
          <w:right w:val="nil"/>
          <w:between w:val="nil"/>
        </w:pBdr>
        <w:spacing w:line="240" w:lineRule="auto"/>
      </w:pPr>
      <w:r>
        <w:rPr>
          <w:b/>
          <w:i/>
        </w:rPr>
        <w:t xml:space="preserve">How? </w:t>
      </w:r>
      <w:r>
        <w:rPr>
          <w:b/>
        </w:rPr>
        <w:t>See Appendix on housing.</w:t>
      </w:r>
      <w:r>
        <w:pict w14:anchorId="1D0E2715">
          <v:rect id="_x0000_i1028" style="width:0;height:1.5pt" o:hralign="center" o:hrstd="t" o:hr="t" fillcolor="#a0a0a0" stroked="f"/>
        </w:pict>
      </w:r>
    </w:p>
    <w:p w14:paraId="6BCE008E" w14:textId="77777777" w:rsidR="004B6308" w:rsidRDefault="004B6308" w:rsidP="00FF5C40">
      <w:pPr>
        <w:pStyle w:val="normal0"/>
        <w:pBdr>
          <w:top w:val="nil"/>
          <w:left w:val="nil"/>
          <w:bottom w:val="nil"/>
          <w:right w:val="nil"/>
          <w:between w:val="nil"/>
        </w:pBdr>
        <w:spacing w:line="240" w:lineRule="auto"/>
      </w:pPr>
    </w:p>
    <w:p w14:paraId="58F83607" w14:textId="77777777" w:rsidR="004B6308" w:rsidRDefault="004B6308" w:rsidP="00FF5C40">
      <w:pPr>
        <w:pStyle w:val="Heading1"/>
        <w:pBdr>
          <w:top w:val="nil"/>
          <w:left w:val="nil"/>
          <w:bottom w:val="nil"/>
          <w:right w:val="nil"/>
          <w:between w:val="nil"/>
        </w:pBdr>
        <w:spacing w:line="240" w:lineRule="auto"/>
      </w:pPr>
      <w:bookmarkStart w:id="10" w:name="_r499uv6kp4mt" w:colFirst="0" w:colLast="0"/>
      <w:bookmarkEnd w:id="10"/>
    </w:p>
    <w:p w14:paraId="453DA0DB" w14:textId="77777777" w:rsidR="004B6308" w:rsidRDefault="00F71284" w:rsidP="00FF5C40">
      <w:pPr>
        <w:pStyle w:val="Heading1"/>
        <w:pBdr>
          <w:top w:val="nil"/>
          <w:left w:val="nil"/>
          <w:bottom w:val="nil"/>
          <w:right w:val="nil"/>
          <w:between w:val="nil"/>
        </w:pBdr>
        <w:spacing w:line="240" w:lineRule="auto"/>
      </w:pPr>
      <w:bookmarkStart w:id="11" w:name="_2mw9ilotj8d2" w:colFirst="0" w:colLast="0"/>
      <w:bookmarkEnd w:id="11"/>
      <w:r>
        <w:br w:type="page"/>
      </w:r>
      <w:bookmarkStart w:id="12" w:name="_Toc397939607"/>
      <w:r>
        <w:lastRenderedPageBreak/>
        <w:t>After arriving at LBNL</w:t>
      </w:r>
      <w:bookmarkEnd w:id="12"/>
    </w:p>
    <w:p w14:paraId="6850C421" w14:textId="77777777" w:rsidR="004B6308" w:rsidRDefault="00F71284" w:rsidP="00FF5C40">
      <w:pPr>
        <w:pStyle w:val="normal0"/>
        <w:pBdr>
          <w:top w:val="nil"/>
          <w:left w:val="nil"/>
          <w:bottom w:val="nil"/>
          <w:right w:val="nil"/>
          <w:between w:val="nil"/>
        </w:pBdr>
        <w:spacing w:line="240" w:lineRule="auto"/>
      </w:pPr>
      <w:r>
        <w:t>Welcome to Berkeley! Here are a few pointers for getting started.</w:t>
      </w:r>
    </w:p>
    <w:p w14:paraId="7D810645" w14:textId="77777777" w:rsidR="004B6308" w:rsidRDefault="00F71284" w:rsidP="00FF5C40">
      <w:pPr>
        <w:pStyle w:val="Heading2"/>
        <w:pBdr>
          <w:top w:val="nil"/>
          <w:left w:val="nil"/>
          <w:bottom w:val="nil"/>
          <w:right w:val="nil"/>
          <w:between w:val="nil"/>
        </w:pBdr>
        <w:spacing w:line="240" w:lineRule="auto"/>
      </w:pPr>
      <w:bookmarkStart w:id="13" w:name="_Toc397939608"/>
      <w:r>
        <w:t>Getting set up to work</w:t>
      </w:r>
      <w:bookmarkEnd w:id="13"/>
    </w:p>
    <w:p w14:paraId="59DA6E90" w14:textId="77777777" w:rsidR="004B6308" w:rsidRDefault="00F71284" w:rsidP="00FF5C40">
      <w:pPr>
        <w:pStyle w:val="normal0"/>
        <w:pBdr>
          <w:top w:val="nil"/>
          <w:left w:val="nil"/>
          <w:bottom w:val="nil"/>
          <w:right w:val="nil"/>
          <w:between w:val="nil"/>
        </w:pBdr>
        <w:spacing w:line="240" w:lineRule="auto"/>
      </w:pPr>
      <w:r>
        <w:t>H</w:t>
      </w:r>
      <w:r>
        <w:t>ere is a checklist of things you should complete within your first week:</w:t>
      </w:r>
    </w:p>
    <w:p w14:paraId="2BD080ED" w14:textId="77777777" w:rsidR="004B6308" w:rsidRDefault="004B6308" w:rsidP="00FF5C40">
      <w:pPr>
        <w:pStyle w:val="normal0"/>
        <w:pBdr>
          <w:top w:val="nil"/>
          <w:left w:val="nil"/>
          <w:bottom w:val="nil"/>
          <w:right w:val="nil"/>
          <w:between w:val="nil"/>
        </w:pBdr>
        <w:spacing w:line="240" w:lineRule="auto"/>
      </w:pPr>
    </w:p>
    <w:p w14:paraId="78EECC2D" w14:textId="77777777" w:rsidR="004B6308" w:rsidRDefault="00F71284" w:rsidP="00FF5C40">
      <w:pPr>
        <w:pStyle w:val="normal0"/>
        <w:numPr>
          <w:ilvl w:val="0"/>
          <w:numId w:val="43"/>
        </w:numPr>
        <w:pBdr>
          <w:top w:val="nil"/>
          <w:left w:val="nil"/>
          <w:bottom w:val="nil"/>
          <w:right w:val="nil"/>
          <w:between w:val="nil"/>
        </w:pBdr>
        <w:spacing w:line="240" w:lineRule="auto"/>
        <w:contextualSpacing/>
      </w:pPr>
      <w:r>
        <w:rPr>
          <w:b/>
        </w:rPr>
        <w:t>Set up your computer</w:t>
      </w:r>
      <w:r>
        <w:t>. See Appendix documentation on how to do this and some recommended software to install.</w:t>
      </w:r>
    </w:p>
    <w:p w14:paraId="7C1BD082" w14:textId="77777777" w:rsidR="004B6308" w:rsidRDefault="00F71284" w:rsidP="00FF5C40">
      <w:pPr>
        <w:pStyle w:val="normal0"/>
        <w:numPr>
          <w:ilvl w:val="0"/>
          <w:numId w:val="43"/>
        </w:numPr>
        <w:pBdr>
          <w:top w:val="nil"/>
          <w:left w:val="nil"/>
          <w:bottom w:val="nil"/>
          <w:right w:val="nil"/>
          <w:between w:val="nil"/>
        </w:pBdr>
        <w:spacing w:line="240" w:lineRule="auto"/>
        <w:contextualSpacing/>
        <w:rPr>
          <w:b/>
        </w:rPr>
      </w:pPr>
      <w:r>
        <w:rPr>
          <w:b/>
        </w:rPr>
        <w:t xml:space="preserve">Complete the checklist that HR gives you in your welcome package. </w:t>
      </w:r>
      <w:r>
        <w:t>Note: p</w:t>
      </w:r>
      <w:r>
        <w:t>ostdocs cannot select retirement plans; an obligatory UCRS DCP is deducted from your pre-tax salary each month but the money belongs to you.</w:t>
      </w:r>
    </w:p>
    <w:p w14:paraId="521AF64C" w14:textId="77777777" w:rsidR="004B6308" w:rsidRDefault="00F71284" w:rsidP="00FF5C40">
      <w:pPr>
        <w:pStyle w:val="normal0"/>
        <w:numPr>
          <w:ilvl w:val="0"/>
          <w:numId w:val="43"/>
        </w:numPr>
        <w:pBdr>
          <w:top w:val="nil"/>
          <w:left w:val="nil"/>
          <w:bottom w:val="nil"/>
          <w:right w:val="nil"/>
          <w:between w:val="nil"/>
        </w:pBdr>
        <w:spacing w:line="240" w:lineRule="auto"/>
        <w:contextualSpacing/>
        <w:rPr>
          <w:b/>
        </w:rPr>
      </w:pPr>
      <w:r>
        <w:rPr>
          <w:b/>
        </w:rPr>
        <w:t>Complete all LBNL training courses.</w:t>
      </w:r>
    </w:p>
    <w:p w14:paraId="6F67B12D" w14:textId="77777777" w:rsidR="004B6308" w:rsidRDefault="00F71284" w:rsidP="00FF5C40">
      <w:pPr>
        <w:pStyle w:val="normal0"/>
        <w:numPr>
          <w:ilvl w:val="0"/>
          <w:numId w:val="43"/>
        </w:numPr>
        <w:pBdr>
          <w:top w:val="nil"/>
          <w:left w:val="nil"/>
          <w:bottom w:val="nil"/>
          <w:right w:val="nil"/>
          <w:between w:val="nil"/>
        </w:pBdr>
        <w:spacing w:line="240" w:lineRule="auto"/>
        <w:contextualSpacing/>
        <w:rPr>
          <w:b/>
        </w:rPr>
      </w:pPr>
      <w:r>
        <w:rPr>
          <w:b/>
        </w:rPr>
        <w:t>Request to be added to the group email list.</w:t>
      </w:r>
      <w:r>
        <w:t xml:space="preserve"> Alireza can add you to </w:t>
      </w:r>
      <w:r>
        <w:rPr>
          <w:i/>
        </w:rPr>
        <w:t>hackmat@lis</w:t>
      </w:r>
      <w:r>
        <w:rPr>
          <w:i/>
        </w:rPr>
        <w:t>ts.lbl.gov</w:t>
      </w:r>
      <w:r>
        <w:t xml:space="preserve"> </w:t>
      </w:r>
    </w:p>
    <w:p w14:paraId="7804F6F1" w14:textId="77777777" w:rsidR="004B6308" w:rsidRDefault="00F71284" w:rsidP="00FF5C40">
      <w:pPr>
        <w:pStyle w:val="normal0"/>
        <w:numPr>
          <w:ilvl w:val="0"/>
          <w:numId w:val="43"/>
        </w:numPr>
        <w:pBdr>
          <w:top w:val="nil"/>
          <w:left w:val="nil"/>
          <w:bottom w:val="nil"/>
          <w:right w:val="nil"/>
          <w:between w:val="nil"/>
        </w:pBdr>
        <w:spacing w:line="240" w:lineRule="auto"/>
        <w:contextualSpacing/>
      </w:pPr>
      <w:r>
        <w:rPr>
          <w:b/>
        </w:rPr>
        <w:t>Set up the employee wifi</w:t>
      </w:r>
      <w:r>
        <w:t xml:space="preserve">. Note that the visitor wifi is open access. To connect to employee wifi, go to </w:t>
      </w:r>
      <w:r>
        <w:rPr>
          <w:b/>
          <w:i/>
        </w:rPr>
        <w:t>https://software.lbl.gov/</w:t>
      </w:r>
      <w:r>
        <w:t xml:space="preserve">, search for “Wireless Networking”, and download the configuration file. </w:t>
      </w:r>
    </w:p>
    <w:p w14:paraId="71827575" w14:textId="77777777" w:rsidR="004B6308" w:rsidRDefault="00F71284" w:rsidP="00FF5C40">
      <w:pPr>
        <w:pStyle w:val="normal0"/>
        <w:numPr>
          <w:ilvl w:val="0"/>
          <w:numId w:val="43"/>
        </w:numPr>
        <w:pBdr>
          <w:top w:val="nil"/>
          <w:left w:val="nil"/>
          <w:bottom w:val="nil"/>
          <w:right w:val="nil"/>
          <w:between w:val="nil"/>
        </w:pBdr>
        <w:spacing w:line="240" w:lineRule="auto"/>
        <w:contextualSpacing/>
      </w:pPr>
      <w:r>
        <w:rPr>
          <w:b/>
        </w:rPr>
        <w:t>Request access to the group’s Google Driv</w:t>
      </w:r>
      <w:r>
        <w:rPr>
          <w:b/>
        </w:rPr>
        <w:t>e folder.</w:t>
      </w:r>
    </w:p>
    <w:p w14:paraId="34E0F7B9" w14:textId="77777777" w:rsidR="004B6308" w:rsidRDefault="00F71284" w:rsidP="00FF5C40">
      <w:pPr>
        <w:pStyle w:val="normal0"/>
        <w:numPr>
          <w:ilvl w:val="0"/>
          <w:numId w:val="43"/>
        </w:numPr>
        <w:pBdr>
          <w:top w:val="nil"/>
          <w:left w:val="nil"/>
          <w:bottom w:val="nil"/>
          <w:right w:val="nil"/>
          <w:between w:val="nil"/>
        </w:pBdr>
        <w:spacing w:line="240" w:lineRule="auto"/>
        <w:contextualSpacing/>
        <w:rPr>
          <w:b/>
        </w:rPr>
      </w:pPr>
      <w:r>
        <w:rPr>
          <w:b/>
        </w:rPr>
        <w:t xml:space="preserve">Install VPN for connecting to the lab network from home. </w:t>
      </w:r>
      <w:r>
        <w:t>For example, this lets you download research articles from home</w:t>
      </w:r>
      <w:r>
        <w:rPr>
          <w:b/>
        </w:rPr>
        <w:t>.</w:t>
      </w:r>
      <w:r>
        <w:t xml:space="preserve"> See </w:t>
      </w:r>
      <w:r>
        <w:rPr>
          <w:b/>
          <w:i/>
        </w:rPr>
        <w:t>https://software.lbl.gov</w:t>
      </w:r>
      <w:r>
        <w:t xml:space="preserve"> for instructions on installation.</w:t>
      </w:r>
    </w:p>
    <w:p w14:paraId="358C558A" w14:textId="77777777" w:rsidR="004B6308" w:rsidRDefault="00F71284" w:rsidP="00FF5C40">
      <w:pPr>
        <w:pStyle w:val="normal0"/>
        <w:numPr>
          <w:ilvl w:val="0"/>
          <w:numId w:val="43"/>
        </w:numPr>
        <w:pBdr>
          <w:top w:val="nil"/>
          <w:left w:val="nil"/>
          <w:bottom w:val="nil"/>
          <w:right w:val="nil"/>
          <w:between w:val="nil"/>
        </w:pBdr>
        <w:spacing w:line="240" w:lineRule="auto"/>
        <w:contextualSpacing/>
      </w:pPr>
      <w:r>
        <w:rPr>
          <w:b/>
        </w:rPr>
        <w:lastRenderedPageBreak/>
        <w:t>Obtain user accounts for any computing resources you may be u</w:t>
      </w:r>
      <w:r>
        <w:rPr>
          <w:b/>
        </w:rPr>
        <w:t>sing</w:t>
      </w:r>
      <w:r>
        <w:t>. See documentation later in this handbook.</w:t>
      </w:r>
    </w:p>
    <w:p w14:paraId="63BA6719" w14:textId="77777777" w:rsidR="004B6308" w:rsidRDefault="00F71284" w:rsidP="00FF5C40">
      <w:pPr>
        <w:pStyle w:val="normal0"/>
        <w:numPr>
          <w:ilvl w:val="0"/>
          <w:numId w:val="43"/>
        </w:numPr>
        <w:pBdr>
          <w:top w:val="nil"/>
          <w:left w:val="nil"/>
          <w:bottom w:val="nil"/>
          <w:right w:val="nil"/>
          <w:between w:val="nil"/>
        </w:pBdr>
        <w:spacing w:line="240" w:lineRule="auto"/>
        <w:contextualSpacing/>
      </w:pPr>
      <w:r>
        <w:rPr>
          <w:b/>
        </w:rPr>
        <w:t>Schedule a 15-minute weekly meeting time with Anubhav.</w:t>
      </w:r>
      <w:r>
        <w:t xml:space="preserve"> Ask about any other meetings.</w:t>
      </w:r>
    </w:p>
    <w:p w14:paraId="01120D5E" w14:textId="77777777" w:rsidR="004B6308" w:rsidRDefault="00F71284" w:rsidP="00FF5C40">
      <w:pPr>
        <w:pStyle w:val="normal0"/>
        <w:numPr>
          <w:ilvl w:val="0"/>
          <w:numId w:val="43"/>
        </w:numPr>
        <w:pBdr>
          <w:top w:val="nil"/>
          <w:left w:val="nil"/>
          <w:bottom w:val="nil"/>
          <w:right w:val="nil"/>
          <w:between w:val="nil"/>
        </w:pBdr>
        <w:spacing w:line="240" w:lineRule="auto"/>
        <w:contextualSpacing/>
        <w:rPr>
          <w:b/>
        </w:rPr>
      </w:pPr>
      <w:r>
        <w:rPr>
          <w:b/>
        </w:rPr>
        <w:t>Obtain a license for any software packages you might be using.</w:t>
      </w:r>
      <w:r>
        <w:t xml:space="preserve"> For example, you may need to be added to the VASP users list (for VASP, you should also register for the forum.)</w:t>
      </w:r>
    </w:p>
    <w:p w14:paraId="2C97761D" w14:textId="77777777" w:rsidR="004B6308" w:rsidRDefault="00F71284" w:rsidP="00FF5C40">
      <w:pPr>
        <w:pStyle w:val="normal0"/>
        <w:numPr>
          <w:ilvl w:val="0"/>
          <w:numId w:val="43"/>
        </w:numPr>
        <w:pBdr>
          <w:top w:val="nil"/>
          <w:left w:val="nil"/>
          <w:bottom w:val="nil"/>
          <w:right w:val="nil"/>
          <w:between w:val="nil"/>
        </w:pBdr>
        <w:spacing w:line="240" w:lineRule="auto"/>
        <w:contextualSpacing/>
        <w:rPr>
          <w:b/>
        </w:rPr>
      </w:pPr>
      <w:r>
        <w:rPr>
          <w:b/>
        </w:rPr>
        <w:t>Set up the printer.</w:t>
      </w:r>
      <w:r>
        <w:t xml:space="preserve"> The printer is located in the corner of the third floor of building 62 near the water fountain. Follow instructions at </w:t>
      </w:r>
      <w:r>
        <w:rPr>
          <w:b/>
          <w:i/>
        </w:rPr>
        <w:t xml:space="preserve"> http://bit.ly/2sB6yIX </w:t>
      </w:r>
      <w:r>
        <w:t xml:space="preserve">to connect. </w:t>
      </w:r>
      <w:ins w:id="14" w:author="Daniel Dopp" w:date="2018-09-05T00:53:00Z">
        <w:r>
          <w:t xml:space="preserve">Note: if you are having issues connecting to the printer, ensure during setup that the connection protocol being used is Line Printing Daemon - LDP. Mac may default to IPP instead which will not work. </w:t>
        </w:r>
      </w:ins>
      <w:r>
        <w:t>The name of the prin</w:t>
      </w:r>
      <w:r>
        <w:t xml:space="preserve">ter is </w:t>
      </w:r>
      <w:r>
        <w:rPr>
          <w:i/>
        </w:rPr>
        <w:t>ms-div-copyprnt3.lbl.gov</w:t>
      </w:r>
      <w:r>
        <w:t>.</w:t>
      </w:r>
    </w:p>
    <w:p w14:paraId="499AFB65" w14:textId="77777777" w:rsidR="004B6308" w:rsidRDefault="00F71284" w:rsidP="00FF5C40">
      <w:pPr>
        <w:pStyle w:val="normal0"/>
        <w:numPr>
          <w:ilvl w:val="0"/>
          <w:numId w:val="43"/>
        </w:numPr>
        <w:pBdr>
          <w:top w:val="nil"/>
          <w:left w:val="nil"/>
          <w:bottom w:val="nil"/>
          <w:right w:val="nil"/>
          <w:between w:val="nil"/>
        </w:pBdr>
        <w:spacing w:line="240" w:lineRule="auto"/>
        <w:contextualSpacing/>
      </w:pPr>
      <w:r>
        <w:rPr>
          <w:b/>
        </w:rPr>
        <w:t>Request after-hours access</w:t>
      </w:r>
      <w:r>
        <w:t xml:space="preserve">. By default, you will not have off-hours site access to building 62, </w:t>
      </w:r>
      <w:r>
        <w:rPr>
          <w:i/>
        </w:rPr>
        <w:t>i.e.</w:t>
      </w:r>
      <w:r>
        <w:t>, on weekends, holidays, and from ~6pm to 7am on weekdays. To obtain off-hours site access, email the ESDR admin (</w:t>
      </w:r>
      <w:r>
        <w:rPr>
          <w:i/>
        </w:rPr>
        <w:t>esdradmin</w:t>
      </w:r>
      <w:r>
        <w:rPr>
          <w:i/>
        </w:rPr>
        <w:t>@lbl.gov</w:t>
      </w:r>
      <w:r>
        <w:t>), tell them you need after-hours building access, and cc Anubhav.</w:t>
      </w:r>
    </w:p>
    <w:p w14:paraId="59AB3442" w14:textId="77777777" w:rsidR="004B6308" w:rsidRDefault="00F71284" w:rsidP="00FF5C40">
      <w:pPr>
        <w:pStyle w:val="normal0"/>
        <w:numPr>
          <w:ilvl w:val="0"/>
          <w:numId w:val="43"/>
        </w:numPr>
        <w:pBdr>
          <w:top w:val="nil"/>
          <w:left w:val="nil"/>
          <w:bottom w:val="nil"/>
          <w:right w:val="nil"/>
          <w:between w:val="nil"/>
        </w:pBdr>
        <w:spacing w:line="240" w:lineRule="auto"/>
        <w:contextualSpacing/>
      </w:pPr>
      <w:r>
        <w:rPr>
          <w:b/>
        </w:rPr>
        <w:t xml:space="preserve">Ask to read the proposal that funds your work. </w:t>
      </w:r>
      <w:r>
        <w:t>This will help explain the impact of your project, the long-term plans and goals, and how your project fits in with other efforts.</w:t>
      </w:r>
    </w:p>
    <w:p w14:paraId="1800B2FA" w14:textId="77777777" w:rsidR="004B6308" w:rsidRDefault="00F71284" w:rsidP="00FF5C40">
      <w:pPr>
        <w:pStyle w:val="normal0"/>
        <w:numPr>
          <w:ilvl w:val="0"/>
          <w:numId w:val="43"/>
        </w:numPr>
        <w:pBdr>
          <w:top w:val="nil"/>
          <w:left w:val="nil"/>
          <w:bottom w:val="nil"/>
          <w:right w:val="nil"/>
          <w:between w:val="nil"/>
        </w:pBdr>
        <w:spacing w:line="240" w:lineRule="auto"/>
        <w:contextualSpacing/>
      </w:pPr>
      <w:r>
        <w:rPr>
          <w:b/>
        </w:rPr>
        <w:t>Hav</w:t>
      </w:r>
      <w:r>
        <w:rPr>
          <w:b/>
        </w:rPr>
        <w:t>e your picture taken for the group web site.</w:t>
      </w:r>
      <w:r>
        <w:t xml:space="preserve"> Coordinate a time with Anubhav, who will take the picture.</w:t>
      </w:r>
    </w:p>
    <w:p w14:paraId="6DDEE2FB" w14:textId="77777777" w:rsidR="004B6308" w:rsidRDefault="00F71284" w:rsidP="00FF5C40">
      <w:pPr>
        <w:pStyle w:val="normal0"/>
        <w:numPr>
          <w:ilvl w:val="0"/>
          <w:numId w:val="43"/>
        </w:numPr>
        <w:pBdr>
          <w:top w:val="nil"/>
          <w:left w:val="nil"/>
          <w:bottom w:val="nil"/>
          <w:right w:val="nil"/>
          <w:between w:val="nil"/>
        </w:pBdr>
        <w:spacing w:line="240" w:lineRule="auto"/>
        <w:contextualSpacing/>
      </w:pPr>
      <w:r>
        <w:rPr>
          <w:b/>
        </w:rPr>
        <w:t>Update your name tag outside your office.</w:t>
      </w:r>
    </w:p>
    <w:p w14:paraId="1AB69FF0" w14:textId="77777777" w:rsidR="004B6308" w:rsidRDefault="00F71284" w:rsidP="00FF5C40">
      <w:pPr>
        <w:pStyle w:val="normal0"/>
        <w:numPr>
          <w:ilvl w:val="0"/>
          <w:numId w:val="43"/>
        </w:numPr>
        <w:pBdr>
          <w:top w:val="nil"/>
          <w:left w:val="nil"/>
          <w:bottom w:val="nil"/>
          <w:right w:val="nil"/>
          <w:between w:val="nil"/>
        </w:pBdr>
        <w:spacing w:line="240" w:lineRule="auto"/>
        <w:contextualSpacing/>
        <w:rPr>
          <w:b/>
        </w:rPr>
      </w:pPr>
      <w:r>
        <w:rPr>
          <w:b/>
        </w:rPr>
        <w:lastRenderedPageBreak/>
        <w:t xml:space="preserve">Get a key to your office. </w:t>
      </w:r>
      <w:r>
        <w:t xml:space="preserve">See </w:t>
      </w:r>
      <w:r>
        <w:rPr>
          <w:b/>
          <w:i/>
        </w:rPr>
        <w:t>http://bit.ly/2vGGWe9</w:t>
      </w:r>
    </w:p>
    <w:p w14:paraId="6B226B43" w14:textId="77777777" w:rsidR="004B6308" w:rsidRDefault="00F71284" w:rsidP="00FF5C40">
      <w:pPr>
        <w:pStyle w:val="normal0"/>
        <w:numPr>
          <w:ilvl w:val="0"/>
          <w:numId w:val="43"/>
        </w:numPr>
        <w:spacing w:line="240" w:lineRule="auto"/>
        <w:contextualSpacing/>
        <w:rPr>
          <w:b/>
        </w:rPr>
      </w:pPr>
      <w:r>
        <w:rPr>
          <w:b/>
        </w:rPr>
        <w:t xml:space="preserve">Add your name to the 62-253 mail room. </w:t>
      </w:r>
      <w:r>
        <w:t>Note that interns a</w:t>
      </w:r>
      <w:r>
        <w:t>nd short-term visitors do not need to do this.</w:t>
      </w:r>
    </w:p>
    <w:p w14:paraId="2279E892" w14:textId="77777777" w:rsidR="004B6308" w:rsidRDefault="00F71284" w:rsidP="00FF5C40">
      <w:pPr>
        <w:pStyle w:val="normal0"/>
        <w:numPr>
          <w:ilvl w:val="0"/>
          <w:numId w:val="43"/>
        </w:numPr>
        <w:pBdr>
          <w:top w:val="nil"/>
          <w:left w:val="nil"/>
          <w:bottom w:val="nil"/>
          <w:right w:val="nil"/>
          <w:between w:val="nil"/>
        </w:pBdr>
        <w:spacing w:line="240" w:lineRule="auto"/>
        <w:contextualSpacing/>
        <w:rPr>
          <w:b/>
        </w:rPr>
      </w:pPr>
      <w:r>
        <w:rPr>
          <w:b/>
        </w:rPr>
        <w:t>Say “hi” to your neighbors!</w:t>
      </w:r>
      <w:r>
        <w:t xml:space="preserve"> Working here will be more pleasant if you get to know some of the people around you. One good time to introduce yourself is when you see people eating lunch in the kitchen area.</w:t>
      </w:r>
    </w:p>
    <w:p w14:paraId="39DBED00" w14:textId="77777777" w:rsidR="004B6308" w:rsidRDefault="00F71284" w:rsidP="00FF5C40">
      <w:pPr>
        <w:pStyle w:val="Heading2"/>
        <w:pBdr>
          <w:top w:val="nil"/>
          <w:left w:val="nil"/>
          <w:bottom w:val="nil"/>
          <w:right w:val="nil"/>
          <w:between w:val="nil"/>
        </w:pBdr>
        <w:spacing w:line="240" w:lineRule="auto"/>
      </w:pPr>
      <w:bookmarkStart w:id="15" w:name="_Toc397939609"/>
      <w:r>
        <w:t>Get</w:t>
      </w:r>
      <w:r>
        <w:t>ting situated in your office</w:t>
      </w:r>
      <w:bookmarkEnd w:id="15"/>
    </w:p>
    <w:p w14:paraId="451FE92C" w14:textId="77777777" w:rsidR="004B6308" w:rsidRDefault="00F71284" w:rsidP="00FF5C40">
      <w:pPr>
        <w:pStyle w:val="normal0"/>
        <w:pBdr>
          <w:top w:val="nil"/>
          <w:left w:val="nil"/>
          <w:bottom w:val="nil"/>
          <w:right w:val="nil"/>
          <w:between w:val="nil"/>
        </w:pBdr>
        <w:spacing w:line="240" w:lineRule="auto"/>
      </w:pPr>
      <w:r>
        <w:t xml:space="preserve">There is no rule that says your office must be dull and generic. Decorate your lab space with photos, posters, or other personal touches. You are likely going to be sitting in this office for quite some time so you should take </w:t>
      </w:r>
      <w:r>
        <w:t>a moment to make this space your own.</w:t>
      </w:r>
    </w:p>
    <w:p w14:paraId="74412475" w14:textId="77777777" w:rsidR="004B6308" w:rsidRDefault="00F71284" w:rsidP="00FF5C40">
      <w:pPr>
        <w:pStyle w:val="Heading2"/>
        <w:pBdr>
          <w:top w:val="nil"/>
          <w:left w:val="nil"/>
          <w:bottom w:val="nil"/>
          <w:right w:val="nil"/>
          <w:between w:val="nil"/>
        </w:pBdr>
        <w:spacing w:line="240" w:lineRule="auto"/>
      </w:pPr>
      <w:bookmarkStart w:id="16" w:name="_Toc397939610"/>
      <w:r>
        <w:t>Food and coffee</w:t>
      </w:r>
      <w:bookmarkEnd w:id="16"/>
    </w:p>
    <w:p w14:paraId="022096CA" w14:textId="77777777" w:rsidR="004B6308" w:rsidRDefault="00F71284" w:rsidP="00FF5C40">
      <w:pPr>
        <w:pStyle w:val="normal0"/>
        <w:pBdr>
          <w:top w:val="nil"/>
          <w:left w:val="nil"/>
          <w:bottom w:val="nil"/>
          <w:right w:val="nil"/>
          <w:between w:val="nil"/>
        </w:pBdr>
        <w:spacing w:line="240" w:lineRule="auto"/>
      </w:pPr>
      <w:r>
        <w:t>There is a common kitchen in building 62 with microwave, fridge, and coffee machine. I don’t know who the coffee machine belongs to but you can try to make friends with whomever that is. There is a coffee machine in the 2nd floor of Molecular Foundry ($1/c</w:t>
      </w:r>
      <w:r>
        <w:t xml:space="preserve">up or $15/month) that some of the other postdocs in the group can tell you more details about. For </w:t>
      </w:r>
      <w:r>
        <w:rPr>
          <w:i/>
        </w:rPr>
        <w:t>emergency</w:t>
      </w:r>
      <w:r>
        <w:t xml:space="preserve"> coffee situations, Anubhav has an espresso machine in his office that you can borrow (but wait for the go-ahead to come in, since he is often in th</w:t>
      </w:r>
      <w:r>
        <w:t>e middle of a videoconference).</w:t>
      </w:r>
    </w:p>
    <w:p w14:paraId="374587A5" w14:textId="77777777" w:rsidR="004B6308" w:rsidRDefault="004B6308" w:rsidP="00FF5C40">
      <w:pPr>
        <w:pStyle w:val="normal0"/>
        <w:pBdr>
          <w:top w:val="nil"/>
          <w:left w:val="nil"/>
          <w:bottom w:val="nil"/>
          <w:right w:val="nil"/>
          <w:between w:val="nil"/>
        </w:pBdr>
        <w:spacing w:line="240" w:lineRule="auto"/>
      </w:pPr>
    </w:p>
    <w:p w14:paraId="01718AA2" w14:textId="77777777" w:rsidR="004B6308" w:rsidRDefault="00F71284" w:rsidP="00FF5C40">
      <w:pPr>
        <w:pStyle w:val="normal0"/>
        <w:pBdr>
          <w:top w:val="nil"/>
          <w:left w:val="nil"/>
          <w:bottom w:val="nil"/>
          <w:right w:val="nil"/>
          <w:between w:val="nil"/>
        </w:pBdr>
        <w:spacing w:line="240" w:lineRule="auto"/>
      </w:pPr>
      <w:r>
        <w:t xml:space="preserve">There are no vending machines in building 62, but if you go down to the first floor you walk to building 66 and there are some vending </w:t>
      </w:r>
      <w:r>
        <w:lastRenderedPageBreak/>
        <w:t>machines on the bottom floor. There are also some vending machines on the bottom floor o</w:t>
      </w:r>
      <w:r>
        <w:t>f 67 (Molecular Foundry).</w:t>
      </w:r>
    </w:p>
    <w:p w14:paraId="7BE00A1E" w14:textId="77777777" w:rsidR="004B6308" w:rsidRDefault="004B6308" w:rsidP="00FF5C40">
      <w:pPr>
        <w:pStyle w:val="normal0"/>
        <w:pBdr>
          <w:top w:val="nil"/>
          <w:left w:val="nil"/>
          <w:bottom w:val="nil"/>
          <w:right w:val="nil"/>
          <w:between w:val="nil"/>
        </w:pBdr>
        <w:spacing w:line="240" w:lineRule="auto"/>
      </w:pPr>
    </w:p>
    <w:p w14:paraId="5CF1139D" w14:textId="77777777" w:rsidR="004B6308" w:rsidRDefault="00F71284" w:rsidP="00FF5C40">
      <w:pPr>
        <w:pStyle w:val="normal0"/>
        <w:pBdr>
          <w:top w:val="nil"/>
          <w:left w:val="nil"/>
          <w:bottom w:val="nil"/>
          <w:right w:val="nil"/>
          <w:between w:val="nil"/>
        </w:pBdr>
        <w:spacing w:line="240" w:lineRule="auto"/>
      </w:pPr>
      <w:r>
        <w:t xml:space="preserve">The only real food is in the lab cafe, which is about a 15 minute walk from our building. The menu is posted at (some items change weekly): </w:t>
      </w:r>
      <w:r>
        <w:rPr>
          <w:b/>
          <w:i/>
        </w:rPr>
        <w:t>http://www.bayviewcafelbl.com</w:t>
      </w:r>
    </w:p>
    <w:p w14:paraId="278A5703" w14:textId="77777777" w:rsidR="004B6308" w:rsidRDefault="00F71284" w:rsidP="00FF5C40">
      <w:pPr>
        <w:pStyle w:val="Heading2"/>
        <w:pBdr>
          <w:top w:val="nil"/>
          <w:left w:val="nil"/>
          <w:bottom w:val="nil"/>
          <w:right w:val="nil"/>
          <w:between w:val="nil"/>
        </w:pBdr>
        <w:spacing w:line="240" w:lineRule="auto"/>
      </w:pPr>
      <w:bookmarkStart w:id="17" w:name="_Toc397939611"/>
      <w:r>
        <w:t>Mail and fax</w:t>
      </w:r>
      <w:bookmarkEnd w:id="17"/>
    </w:p>
    <w:p w14:paraId="0138D3ED" w14:textId="77777777" w:rsidR="004B6308" w:rsidRDefault="00F71284" w:rsidP="00FF5C40">
      <w:pPr>
        <w:pStyle w:val="normal0"/>
        <w:pBdr>
          <w:top w:val="nil"/>
          <w:left w:val="nil"/>
          <w:bottom w:val="nil"/>
          <w:right w:val="nil"/>
          <w:between w:val="nil"/>
        </w:pBdr>
        <w:spacing w:line="240" w:lineRule="auto"/>
      </w:pPr>
      <w:r>
        <w:t>The incoming and outgoing mail corridor is loc</w:t>
      </w:r>
      <w:r>
        <w:t>ated in building 62, second floor. You can find an empty slot and put your name there; sometimes, your mail will end up there, other times your mail will just end up in a common pile, so you may need to check both. Please do not have any personal (non-busi</w:t>
      </w:r>
      <w:r>
        <w:t>ness related) mail sent to your LBNL address - this is not allowed.</w:t>
      </w:r>
    </w:p>
    <w:p w14:paraId="7C26E9A9" w14:textId="77777777" w:rsidR="004B6308" w:rsidRDefault="004B6308" w:rsidP="00FF5C40">
      <w:pPr>
        <w:pStyle w:val="normal0"/>
        <w:pBdr>
          <w:top w:val="nil"/>
          <w:left w:val="nil"/>
          <w:bottom w:val="nil"/>
          <w:right w:val="nil"/>
          <w:between w:val="nil"/>
        </w:pBdr>
        <w:spacing w:line="240" w:lineRule="auto"/>
      </w:pPr>
    </w:p>
    <w:p w14:paraId="7BDEEBEF" w14:textId="77777777" w:rsidR="004B6308" w:rsidRDefault="00F71284" w:rsidP="00FF5C40">
      <w:pPr>
        <w:pStyle w:val="normal0"/>
        <w:pBdr>
          <w:top w:val="nil"/>
          <w:left w:val="nil"/>
          <w:bottom w:val="nil"/>
          <w:right w:val="nil"/>
          <w:between w:val="nil"/>
        </w:pBdr>
        <w:spacing w:line="240" w:lineRule="auto"/>
      </w:pPr>
      <w:r>
        <w:t xml:space="preserve">If you would like to mail something internally (including the benefits office, which is not on the hill), first get an envelope either from 62-309 or from building 66 (room 237-250, make </w:t>
      </w:r>
      <w:r>
        <w:t>a left right after entering). Scratch off all the previous mail stops and write down the destination mail stop ( something like: 90P-0101 ) and then put it in the outgoing mailbox in the mail corridor in 62. There are also some miscellaneous mailing suppli</w:t>
      </w:r>
      <w:r>
        <w:t>es in 62-309 on the shelves.</w:t>
      </w:r>
    </w:p>
    <w:p w14:paraId="320E18A6" w14:textId="77777777" w:rsidR="004B6308" w:rsidRDefault="00F71284" w:rsidP="00FF5C40">
      <w:pPr>
        <w:pStyle w:val="normal0"/>
        <w:pBdr>
          <w:top w:val="nil"/>
          <w:left w:val="nil"/>
          <w:bottom w:val="nil"/>
          <w:right w:val="nil"/>
          <w:between w:val="nil"/>
        </w:pBdr>
        <w:spacing w:line="240" w:lineRule="auto"/>
      </w:pPr>
      <w:r>
        <w:br/>
        <w:t>There is a fax machine in 62-309. For outside numbers, dial 9 first, then the country code (1), then the rest of the number.</w:t>
      </w:r>
    </w:p>
    <w:p w14:paraId="61D476A3" w14:textId="77777777" w:rsidR="004B6308" w:rsidRDefault="00F71284" w:rsidP="00FF5C40">
      <w:pPr>
        <w:pStyle w:val="Heading2"/>
        <w:pBdr>
          <w:top w:val="nil"/>
          <w:left w:val="nil"/>
          <w:bottom w:val="nil"/>
          <w:right w:val="nil"/>
          <w:between w:val="nil"/>
        </w:pBdr>
        <w:spacing w:line="240" w:lineRule="auto"/>
      </w:pPr>
      <w:bookmarkStart w:id="18" w:name="_Toc397939612"/>
      <w:r>
        <w:lastRenderedPageBreak/>
        <w:t>Equipment and conference rooms</w:t>
      </w:r>
      <w:bookmarkEnd w:id="18"/>
    </w:p>
    <w:p w14:paraId="2ED83F5B" w14:textId="77777777" w:rsidR="004B6308" w:rsidRDefault="00F71284" w:rsidP="00FF5C40">
      <w:pPr>
        <w:pStyle w:val="normal0"/>
        <w:pBdr>
          <w:top w:val="nil"/>
          <w:left w:val="nil"/>
          <w:bottom w:val="nil"/>
          <w:right w:val="nil"/>
          <w:between w:val="nil"/>
        </w:pBdr>
        <w:spacing w:line="240" w:lineRule="auto"/>
      </w:pPr>
      <w:r>
        <w:t>Should you need it, Anubhav has a projector that you can borrow. If he</w:t>
      </w:r>
      <w:r>
        <w:t xml:space="preserve"> is not in the office, feel free to go in and just grab it (it is visible on the gray shelf). Just leave a note and remember to return it.</w:t>
      </w:r>
    </w:p>
    <w:p w14:paraId="39034E5D" w14:textId="77777777" w:rsidR="004B6308" w:rsidRDefault="004B6308" w:rsidP="00FF5C40">
      <w:pPr>
        <w:pStyle w:val="normal0"/>
        <w:pBdr>
          <w:top w:val="nil"/>
          <w:left w:val="nil"/>
          <w:bottom w:val="nil"/>
          <w:right w:val="nil"/>
          <w:between w:val="nil"/>
        </w:pBdr>
        <w:spacing w:line="240" w:lineRule="auto"/>
      </w:pPr>
    </w:p>
    <w:p w14:paraId="4EE22A7D" w14:textId="77777777" w:rsidR="004B6308" w:rsidRDefault="00F71284" w:rsidP="00FF5C40">
      <w:pPr>
        <w:pStyle w:val="normal0"/>
        <w:pBdr>
          <w:top w:val="nil"/>
          <w:left w:val="nil"/>
          <w:bottom w:val="nil"/>
          <w:right w:val="nil"/>
          <w:between w:val="nil"/>
        </w:pBdr>
        <w:spacing w:line="240" w:lineRule="auto"/>
      </w:pPr>
      <w:r>
        <w:t>Anyone can reserve conference rooms through the LBNL Google calendar. Make sure you are logged in to your lbl.gov ac</w:t>
      </w:r>
      <w:r>
        <w:t>count.To see the availability of a room, just add the conference room calendar to your list of calendars (find the area that says “Other calendars” and then type the room into “Add coworker’s calendar”). To book a room, add an event to your own Google Cale</w:t>
      </w:r>
      <w:r>
        <w:t xml:space="preserve">ndar and use the option within Google calendar to add a room. You will see a list of LBNL rooms displayed. </w:t>
      </w:r>
      <w:r>
        <w:rPr>
          <w:i/>
        </w:rPr>
        <w:t>e.g.</w:t>
      </w:r>
      <w:r>
        <w:t xml:space="preserve">, 62-203 (big main room) and 62-253 (smaller room with poor wi-fi). Note that when adding a room, you will see a number in parenthesis like (20) </w:t>
      </w:r>
      <w:r>
        <w:t xml:space="preserve">- that is approximately the number of people that the room can accommodate. For more detailed information, see </w:t>
      </w:r>
      <w:r>
        <w:rPr>
          <w:b/>
          <w:i/>
        </w:rPr>
        <w:t>https://commons.lbl.gov/display/fac/Conference+Rooms</w:t>
      </w:r>
      <w:r>
        <w:t xml:space="preserve">. </w:t>
      </w:r>
    </w:p>
    <w:p w14:paraId="5584DC0B" w14:textId="77777777" w:rsidR="004B6308" w:rsidRDefault="00F71284" w:rsidP="00FF5C40">
      <w:pPr>
        <w:pStyle w:val="Heading2"/>
        <w:pBdr>
          <w:top w:val="nil"/>
          <w:left w:val="nil"/>
          <w:bottom w:val="nil"/>
          <w:right w:val="nil"/>
          <w:between w:val="nil"/>
        </w:pBdr>
        <w:spacing w:line="240" w:lineRule="auto"/>
      </w:pPr>
      <w:bookmarkStart w:id="19" w:name="_Toc397939613"/>
      <w:r>
        <w:t>The Panic Monster</w:t>
      </w:r>
      <w:r>
        <w:rPr>
          <w:noProof/>
          <w:lang w:val="en-US"/>
        </w:rPr>
        <w:drawing>
          <wp:anchor distT="114300" distB="114300" distL="114300" distR="114300" simplePos="0" relativeHeight="251663360" behindDoc="0" locked="0" layoutInCell="1" hidden="0" allowOverlap="1" wp14:anchorId="42FDFF76" wp14:editId="253E1980">
            <wp:simplePos x="0" y="0"/>
            <wp:positionH relativeFrom="margin">
              <wp:posOffset>-200024</wp:posOffset>
            </wp:positionH>
            <wp:positionV relativeFrom="paragraph">
              <wp:posOffset>628650</wp:posOffset>
            </wp:positionV>
            <wp:extent cx="1624013" cy="1215884"/>
            <wp:effectExtent l="0" t="0" r="0" b="0"/>
            <wp:wrapSquare wrapText="bothSides" distT="114300" distB="114300" distL="114300" distR="114300"/>
            <wp:docPr id="8" name="image16.png" descr="PM.png"/>
            <wp:cNvGraphicFramePr/>
            <a:graphic xmlns:a="http://schemas.openxmlformats.org/drawingml/2006/main">
              <a:graphicData uri="http://schemas.openxmlformats.org/drawingml/2006/picture">
                <pic:pic xmlns:pic="http://schemas.openxmlformats.org/drawingml/2006/picture">
                  <pic:nvPicPr>
                    <pic:cNvPr id="0" name="image16.png" descr="PM.png"/>
                    <pic:cNvPicPr preferRelativeResize="0"/>
                  </pic:nvPicPr>
                  <pic:blipFill>
                    <a:blip r:embed="rId14"/>
                    <a:srcRect/>
                    <a:stretch>
                      <a:fillRect/>
                    </a:stretch>
                  </pic:blipFill>
                  <pic:spPr>
                    <a:xfrm>
                      <a:off x="0" y="0"/>
                      <a:ext cx="1624013" cy="1215884"/>
                    </a:xfrm>
                    <a:prstGeom prst="rect">
                      <a:avLst/>
                    </a:prstGeom>
                    <a:ln/>
                  </pic:spPr>
                </pic:pic>
              </a:graphicData>
            </a:graphic>
          </wp:anchor>
        </w:drawing>
      </w:r>
      <w:bookmarkEnd w:id="19"/>
    </w:p>
    <w:p w14:paraId="64FA7BA5" w14:textId="77777777" w:rsidR="004B6308" w:rsidRDefault="00F71284" w:rsidP="00FF5C40">
      <w:pPr>
        <w:pStyle w:val="normal0"/>
        <w:pBdr>
          <w:top w:val="nil"/>
          <w:left w:val="nil"/>
          <w:bottom w:val="nil"/>
          <w:right w:val="nil"/>
          <w:between w:val="nil"/>
        </w:pBdr>
        <w:spacing w:line="240" w:lineRule="auto"/>
      </w:pPr>
      <w:r>
        <w:t>The Panic Monster is a red doll in Anubhav’s office based on a blog pos</w:t>
      </w:r>
      <w:r>
        <w:t xml:space="preserve">t from </w:t>
      </w:r>
      <w:r>
        <w:rPr>
          <w:i/>
        </w:rPr>
        <w:t>Wait But Why</w:t>
      </w:r>
      <w:r>
        <w:t>.</w:t>
      </w:r>
      <w:r>
        <w:rPr>
          <w:i/>
        </w:rPr>
        <w:t xml:space="preserve"> </w:t>
      </w:r>
      <w:r>
        <w:t xml:space="preserve">If you see the Panic Monster on Anubhav’s desk, it is best not to bother him. If you see the Panic Monster on </w:t>
      </w:r>
      <w:r>
        <w:rPr>
          <w:i/>
        </w:rPr>
        <w:t>your</w:t>
      </w:r>
      <w:r>
        <w:t xml:space="preserve"> </w:t>
      </w:r>
      <w:r>
        <w:lastRenderedPageBreak/>
        <w:t>desk, it means you have lots of work to catch up on and you need to get working!</w:t>
      </w:r>
    </w:p>
    <w:p w14:paraId="78664720" w14:textId="77777777" w:rsidR="004B6308" w:rsidRDefault="00F71284" w:rsidP="00FF5C40">
      <w:pPr>
        <w:pStyle w:val="Heading2"/>
        <w:pBdr>
          <w:top w:val="nil"/>
          <w:left w:val="nil"/>
          <w:bottom w:val="nil"/>
          <w:right w:val="nil"/>
          <w:between w:val="nil"/>
        </w:pBdr>
        <w:spacing w:line="240" w:lineRule="auto"/>
      </w:pPr>
      <w:bookmarkStart w:id="20" w:name="_Toc397939614"/>
      <w:r>
        <w:t>Postdoc union</w:t>
      </w:r>
      <w:bookmarkEnd w:id="20"/>
    </w:p>
    <w:p w14:paraId="06C37CD5" w14:textId="77777777" w:rsidR="004B6308" w:rsidRDefault="00F71284" w:rsidP="00FF5C40">
      <w:pPr>
        <w:pStyle w:val="normal0"/>
        <w:pBdr>
          <w:top w:val="nil"/>
          <w:left w:val="nil"/>
          <w:bottom w:val="nil"/>
          <w:right w:val="nil"/>
          <w:between w:val="nil"/>
        </w:pBdr>
        <w:spacing w:line="240" w:lineRule="auto"/>
        <w:rPr>
          <w:b/>
          <w:i/>
        </w:rPr>
      </w:pPr>
      <w:r>
        <w:t xml:space="preserve">Note that Berkeley postdocs have unionized with the </w:t>
      </w:r>
      <w:r>
        <w:rPr>
          <w:i/>
        </w:rPr>
        <w:t>International Union, United Automobile, Aerospace and Agricultural Implement Workers of America</w:t>
      </w:r>
      <w:r>
        <w:t xml:space="preserve"> to obtain collective bargaining agreements. Joining the union is an option, and many of the details are pres</w:t>
      </w:r>
      <w:r>
        <w:t xml:space="preserve">ent here:  </w:t>
      </w:r>
      <w:r>
        <w:rPr>
          <w:b/>
          <w:i/>
        </w:rPr>
        <w:t>http://uaw5810.org</w:t>
      </w:r>
    </w:p>
    <w:p w14:paraId="1498A191" w14:textId="77777777" w:rsidR="004B6308" w:rsidRDefault="00F71284" w:rsidP="00FF5C40">
      <w:pPr>
        <w:pStyle w:val="normal0"/>
        <w:pBdr>
          <w:top w:val="nil"/>
          <w:left w:val="nil"/>
          <w:bottom w:val="nil"/>
          <w:right w:val="nil"/>
          <w:between w:val="nil"/>
        </w:pBdr>
        <w:spacing w:line="240" w:lineRule="auto"/>
      </w:pPr>
      <w:r>
        <w:t>You can also message the Slack group to get opinions from the current postdocs in the group.</w:t>
      </w:r>
    </w:p>
    <w:p w14:paraId="3E7AF544" w14:textId="77777777" w:rsidR="004B6308" w:rsidRDefault="00F71284" w:rsidP="00FF5C40">
      <w:pPr>
        <w:pStyle w:val="Heading2"/>
        <w:spacing w:line="240" w:lineRule="auto"/>
      </w:pPr>
      <w:bookmarkStart w:id="21" w:name="_Toc397939615"/>
      <w:r>
        <w:t>Postdoc resources</w:t>
      </w:r>
      <w:bookmarkEnd w:id="21"/>
    </w:p>
    <w:p w14:paraId="0E201762" w14:textId="77777777" w:rsidR="004B6308" w:rsidRDefault="00F71284" w:rsidP="00FF5C40">
      <w:pPr>
        <w:pStyle w:val="normal0"/>
        <w:spacing w:line="240" w:lineRule="auto"/>
      </w:pPr>
      <w:r>
        <w:t>Berkeley Lab offers many resources for postdoc. See for example:</w:t>
      </w:r>
    </w:p>
    <w:p w14:paraId="002DD0BD" w14:textId="77777777" w:rsidR="004B6308" w:rsidRDefault="004B6308" w:rsidP="00FF5C40">
      <w:pPr>
        <w:pStyle w:val="normal0"/>
        <w:spacing w:line="240" w:lineRule="auto"/>
      </w:pPr>
    </w:p>
    <w:p w14:paraId="78AD96BB" w14:textId="77777777" w:rsidR="004B6308" w:rsidRDefault="00F71284" w:rsidP="00FF5C40">
      <w:pPr>
        <w:pStyle w:val="normal0"/>
        <w:spacing w:line="240" w:lineRule="auto"/>
        <w:rPr>
          <w:b/>
          <w:i/>
        </w:rPr>
      </w:pPr>
      <w:r>
        <w:rPr>
          <w:b/>
          <w:i/>
        </w:rPr>
        <w:t>http://postdocresources.lbl.gov</w:t>
      </w:r>
    </w:p>
    <w:p w14:paraId="367C8D5B" w14:textId="77777777" w:rsidR="004B6308" w:rsidRDefault="00F71284" w:rsidP="00FF5C40">
      <w:pPr>
        <w:pStyle w:val="normal0"/>
        <w:spacing w:line="240" w:lineRule="auto"/>
        <w:rPr>
          <w:b/>
          <w:i/>
        </w:rPr>
      </w:pPr>
      <w:r>
        <w:rPr>
          <w:b/>
          <w:i/>
        </w:rPr>
        <w:t>https://postdoc.berkeley.edu/resources</w:t>
      </w:r>
    </w:p>
    <w:p w14:paraId="6347A2DD" w14:textId="77777777" w:rsidR="004B6308" w:rsidRDefault="00F71284" w:rsidP="00FF5C40">
      <w:pPr>
        <w:pStyle w:val="Heading2"/>
        <w:pBdr>
          <w:top w:val="nil"/>
          <w:left w:val="nil"/>
          <w:bottom w:val="nil"/>
          <w:right w:val="nil"/>
          <w:between w:val="nil"/>
        </w:pBdr>
        <w:spacing w:line="240" w:lineRule="auto"/>
      </w:pPr>
      <w:bookmarkStart w:id="22" w:name="_Toc397939616"/>
      <w:r>
        <w:t>Vacation days</w:t>
      </w:r>
      <w:bookmarkEnd w:id="22"/>
    </w:p>
    <w:p w14:paraId="4E3FEB13" w14:textId="77777777" w:rsidR="004B6308" w:rsidRDefault="00F71284" w:rsidP="00FF5C40">
      <w:pPr>
        <w:pStyle w:val="normal0"/>
        <w:pBdr>
          <w:top w:val="nil"/>
          <w:left w:val="nil"/>
          <w:bottom w:val="nil"/>
          <w:right w:val="nil"/>
          <w:between w:val="nil"/>
        </w:pBdr>
        <w:spacing w:line="240" w:lineRule="auto"/>
      </w:pPr>
      <w:r>
        <w:t>You will receive a set number of vacation / personal time off (PTO) days that will be outlined in your hiring package. For union postdocs, the union has currently negotiated 24 PTO days per year (in addi</w:t>
      </w:r>
      <w:r>
        <w:t>tion to standard lab holidays) along with other benefits.</w:t>
      </w:r>
    </w:p>
    <w:p w14:paraId="052A1C3C" w14:textId="77777777" w:rsidR="004B6308" w:rsidRDefault="004B6308" w:rsidP="00FF5C40">
      <w:pPr>
        <w:pStyle w:val="normal0"/>
        <w:pBdr>
          <w:top w:val="nil"/>
          <w:left w:val="nil"/>
          <w:bottom w:val="nil"/>
          <w:right w:val="nil"/>
          <w:between w:val="nil"/>
        </w:pBdr>
        <w:spacing w:line="240" w:lineRule="auto"/>
      </w:pPr>
    </w:p>
    <w:p w14:paraId="3B89E597" w14:textId="77777777" w:rsidR="004B6308" w:rsidRDefault="00F71284" w:rsidP="00FF5C40">
      <w:pPr>
        <w:pStyle w:val="normal0"/>
        <w:pBdr>
          <w:top w:val="nil"/>
          <w:left w:val="nil"/>
          <w:bottom w:val="nil"/>
          <w:right w:val="nil"/>
          <w:between w:val="nil"/>
        </w:pBdr>
        <w:spacing w:line="240" w:lineRule="auto"/>
      </w:pPr>
      <w:r>
        <w:t>You should coordinate the specific days of vacation and personal time off with Anubhav, especially for an extended absence.</w:t>
      </w:r>
    </w:p>
    <w:p w14:paraId="3439A9BF" w14:textId="77777777" w:rsidR="004B6308" w:rsidRDefault="00F71284" w:rsidP="00FF5C40">
      <w:pPr>
        <w:pStyle w:val="Heading2"/>
        <w:pBdr>
          <w:top w:val="nil"/>
          <w:left w:val="nil"/>
          <w:bottom w:val="nil"/>
          <w:right w:val="nil"/>
          <w:between w:val="nil"/>
        </w:pBdr>
        <w:spacing w:line="240" w:lineRule="auto"/>
      </w:pPr>
      <w:bookmarkStart w:id="23" w:name="_Toc397939617"/>
      <w:r>
        <w:lastRenderedPageBreak/>
        <w:t>What to do if you’re sick</w:t>
      </w:r>
      <w:bookmarkEnd w:id="23"/>
    </w:p>
    <w:p w14:paraId="2331E0B3" w14:textId="77777777" w:rsidR="004B6308" w:rsidRDefault="00F71284" w:rsidP="00FF5C40">
      <w:pPr>
        <w:pStyle w:val="normal0"/>
        <w:pBdr>
          <w:top w:val="nil"/>
          <w:left w:val="nil"/>
          <w:bottom w:val="nil"/>
          <w:right w:val="nil"/>
          <w:between w:val="nil"/>
        </w:pBdr>
        <w:spacing w:line="240" w:lineRule="auto"/>
      </w:pPr>
      <w:r>
        <w:t xml:space="preserve">If you’re sick, </w:t>
      </w:r>
      <w:r>
        <w:rPr>
          <w:b/>
          <w:i/>
          <w:u w:val="single"/>
        </w:rPr>
        <w:t>do not come to the office</w:t>
      </w:r>
      <w:r>
        <w:t>. This</w:t>
      </w:r>
      <w:r>
        <w:t xml:space="preserve"> is very important; otherwise, you can get others sick and potentially bring down the productivity of the entire group. Instead, work from home or take a sick day to rest, relax, and recover. Simply e-mail Anubhav and let him know what you’re doing. Just d</w:t>
      </w:r>
      <w:r>
        <w:t>on’t come into the office!</w:t>
      </w:r>
    </w:p>
    <w:p w14:paraId="4B860479" w14:textId="77777777" w:rsidR="004B6308" w:rsidRDefault="00F71284" w:rsidP="00FF5C40">
      <w:pPr>
        <w:pStyle w:val="Heading2"/>
        <w:pBdr>
          <w:top w:val="nil"/>
          <w:left w:val="nil"/>
          <w:bottom w:val="nil"/>
          <w:right w:val="nil"/>
          <w:between w:val="nil"/>
        </w:pBdr>
        <w:spacing w:line="240" w:lineRule="auto"/>
      </w:pPr>
      <w:bookmarkStart w:id="24" w:name="_Toc397939618"/>
      <w:r>
        <w:t>Filling out your timecard (LETS)</w:t>
      </w:r>
      <w:bookmarkEnd w:id="24"/>
    </w:p>
    <w:p w14:paraId="6F6680CD" w14:textId="77777777" w:rsidR="004B6308" w:rsidRDefault="00F71284" w:rsidP="00FF5C40">
      <w:pPr>
        <w:pStyle w:val="normal0"/>
        <w:pBdr>
          <w:top w:val="nil"/>
          <w:left w:val="nil"/>
          <w:bottom w:val="nil"/>
          <w:right w:val="nil"/>
          <w:between w:val="nil"/>
        </w:pBdr>
        <w:spacing w:line="240" w:lineRule="auto"/>
      </w:pPr>
      <w:r>
        <w:t xml:space="preserve">Every month, you are required to fill out your timecard at </w:t>
      </w:r>
      <w:r>
        <w:rPr>
          <w:b/>
          <w:i/>
        </w:rPr>
        <w:t>https://lets.lbl.gov</w:t>
      </w:r>
      <w:r>
        <w:rPr>
          <w:i/>
        </w:rPr>
        <w:t>.</w:t>
      </w:r>
      <w:r>
        <w:t xml:space="preserve"> This is mostly straightforward but here are a few pointers:</w:t>
      </w:r>
    </w:p>
    <w:p w14:paraId="4A68396D" w14:textId="77777777" w:rsidR="004B6308" w:rsidRDefault="00F71284" w:rsidP="00FF5C40">
      <w:pPr>
        <w:pStyle w:val="normal0"/>
        <w:numPr>
          <w:ilvl w:val="0"/>
          <w:numId w:val="49"/>
        </w:numPr>
        <w:pBdr>
          <w:top w:val="nil"/>
          <w:left w:val="nil"/>
          <w:bottom w:val="nil"/>
          <w:right w:val="nil"/>
          <w:between w:val="nil"/>
        </w:pBdr>
        <w:spacing w:line="240" w:lineRule="auto"/>
        <w:contextualSpacing/>
      </w:pPr>
      <w:r>
        <w:t xml:space="preserve">To fill out your work hours, leave “Earning Type” as Regular and “Shift” as 1. For project id, activity id, and days, use the information Anubhav gives you. You do </w:t>
      </w:r>
      <w:r>
        <w:rPr>
          <w:u w:val="single"/>
        </w:rPr>
        <w:t>not</w:t>
      </w:r>
      <w:r>
        <w:t xml:space="preserve"> need to fill out the work/job number or the specific days on which you worked.</w:t>
      </w:r>
    </w:p>
    <w:p w14:paraId="1B6FD54E" w14:textId="77777777" w:rsidR="004B6308" w:rsidRDefault="00F71284" w:rsidP="00FF5C40">
      <w:pPr>
        <w:pStyle w:val="normal0"/>
        <w:numPr>
          <w:ilvl w:val="0"/>
          <w:numId w:val="49"/>
        </w:numPr>
        <w:pBdr>
          <w:top w:val="nil"/>
          <w:left w:val="nil"/>
          <w:bottom w:val="nil"/>
          <w:right w:val="nil"/>
          <w:between w:val="nil"/>
        </w:pBdr>
        <w:spacing w:line="240" w:lineRule="auto"/>
        <w:contextualSpacing/>
      </w:pPr>
      <w:r>
        <w:t xml:space="preserve">For sick </w:t>
      </w:r>
      <w:r>
        <w:t>or vacation days, set “Earnings Type” to the appropriate value. You will need to enter both the number of days as well as the specific dates that you took sick leave/vacation.</w:t>
      </w:r>
    </w:p>
    <w:p w14:paraId="2C56C87C" w14:textId="77777777" w:rsidR="004B6308" w:rsidRDefault="00F71284" w:rsidP="00FF5C40">
      <w:pPr>
        <w:pStyle w:val="normal0"/>
        <w:numPr>
          <w:ilvl w:val="0"/>
          <w:numId w:val="49"/>
        </w:numPr>
        <w:pBdr>
          <w:top w:val="nil"/>
          <w:left w:val="nil"/>
          <w:bottom w:val="nil"/>
          <w:right w:val="nil"/>
          <w:between w:val="nil"/>
        </w:pBdr>
        <w:spacing w:line="240" w:lineRule="auto"/>
        <w:contextualSpacing/>
      </w:pPr>
      <w:r>
        <w:t>In total, the number of days should match the “Work days” listed in the top-left</w:t>
      </w:r>
      <w:r>
        <w:t>. If you took vacation or sick days, simply deduct those number of days from your project (proportionally if you have multiple projects).</w:t>
      </w:r>
    </w:p>
    <w:p w14:paraId="18560AE6" w14:textId="77777777" w:rsidR="004B6308" w:rsidRDefault="00F71284" w:rsidP="00FF5C40">
      <w:pPr>
        <w:pStyle w:val="normal0"/>
        <w:numPr>
          <w:ilvl w:val="0"/>
          <w:numId w:val="49"/>
        </w:numPr>
        <w:pBdr>
          <w:top w:val="nil"/>
          <w:left w:val="nil"/>
          <w:bottom w:val="nil"/>
          <w:right w:val="nil"/>
          <w:between w:val="nil"/>
        </w:pBdr>
        <w:spacing w:line="240" w:lineRule="auto"/>
        <w:contextualSpacing/>
      </w:pPr>
      <w:r>
        <w:t>When finished, click “Run Report”, then “Release”.</w:t>
      </w:r>
    </w:p>
    <w:p w14:paraId="37ECE8D4" w14:textId="77777777" w:rsidR="004B6308" w:rsidRDefault="00F71284" w:rsidP="00FF5C40">
      <w:pPr>
        <w:pStyle w:val="normal0"/>
        <w:numPr>
          <w:ilvl w:val="0"/>
          <w:numId w:val="49"/>
        </w:numPr>
        <w:pBdr>
          <w:top w:val="nil"/>
          <w:left w:val="nil"/>
          <w:bottom w:val="nil"/>
          <w:right w:val="nil"/>
          <w:between w:val="nil"/>
        </w:pBdr>
        <w:spacing w:line="240" w:lineRule="auto"/>
        <w:contextualSpacing/>
      </w:pPr>
      <w:r>
        <w:t>Note that your “Leave Balance” in the bottom-left assumes 8 hours p</w:t>
      </w:r>
      <w:r>
        <w:t>er day.</w:t>
      </w:r>
    </w:p>
    <w:p w14:paraId="16ACED9A" w14:textId="77777777" w:rsidR="004B6308" w:rsidRDefault="00F71284" w:rsidP="00FF5C40">
      <w:pPr>
        <w:pStyle w:val="Heading2"/>
        <w:spacing w:line="240" w:lineRule="auto"/>
      </w:pPr>
      <w:bookmarkStart w:id="25" w:name="_Toc397939619"/>
      <w:r>
        <w:lastRenderedPageBreak/>
        <w:t>Miscellaneous administrative issues</w:t>
      </w:r>
      <w:bookmarkEnd w:id="25"/>
    </w:p>
    <w:p w14:paraId="0323E598" w14:textId="77777777" w:rsidR="004B6308" w:rsidRDefault="00F71284" w:rsidP="00FF5C40">
      <w:pPr>
        <w:pStyle w:val="normal0"/>
        <w:spacing w:line="240" w:lineRule="auto"/>
      </w:pPr>
      <w:r>
        <w:t xml:space="preserve">There are now links on how to navigate various administrative items (e.g., requesting a key to your office, requesting conference travel, etc.) at: </w:t>
      </w:r>
      <w:r>
        <w:rPr>
          <w:b/>
          <w:i/>
        </w:rPr>
        <w:t>http://bit.ly/2vGGWe9</w:t>
      </w:r>
      <w:r>
        <w:t>. You may need to be logged in (and perhaps</w:t>
      </w:r>
      <w:r>
        <w:t xml:space="preserve"> on LBNL network or VPN) to access it.</w:t>
      </w:r>
    </w:p>
    <w:p w14:paraId="132BB7FC" w14:textId="77777777" w:rsidR="004B6308" w:rsidRDefault="00F71284" w:rsidP="00FF5C40">
      <w:pPr>
        <w:pStyle w:val="Heading2"/>
        <w:pBdr>
          <w:top w:val="nil"/>
          <w:left w:val="nil"/>
          <w:bottom w:val="nil"/>
          <w:right w:val="nil"/>
          <w:between w:val="nil"/>
        </w:pBdr>
        <w:spacing w:line="240" w:lineRule="auto"/>
      </w:pPr>
      <w:bookmarkStart w:id="26" w:name="_Toc397939620"/>
      <w:r>
        <w:t>Other issues</w:t>
      </w:r>
      <w:bookmarkEnd w:id="26"/>
    </w:p>
    <w:p w14:paraId="0F3E0822" w14:textId="77777777" w:rsidR="004B6308" w:rsidRDefault="00F71284" w:rsidP="00FF5C40">
      <w:pPr>
        <w:pStyle w:val="normal0"/>
        <w:pBdr>
          <w:top w:val="nil"/>
          <w:left w:val="nil"/>
          <w:bottom w:val="nil"/>
          <w:right w:val="nil"/>
          <w:between w:val="nil"/>
        </w:pBdr>
        <w:spacing w:line="240" w:lineRule="auto"/>
      </w:pPr>
      <w:r>
        <w:t>If you are struggling with stress or other personal problems, you can contact the LBNL Employee Assistance Program (EAP), which provides free and confidential counseling, consultation, and referral for LB</w:t>
      </w:r>
      <w:r>
        <w:t>NL staff. If you are comfortable doing so, you can also discuss the problem with Anubhav to brainstorm if there are ways forward.</w:t>
      </w:r>
    </w:p>
    <w:p w14:paraId="59CAB2B4" w14:textId="77777777" w:rsidR="004B6308" w:rsidRDefault="004B6308" w:rsidP="00FF5C40">
      <w:pPr>
        <w:pStyle w:val="normal0"/>
        <w:pBdr>
          <w:top w:val="nil"/>
          <w:left w:val="nil"/>
          <w:bottom w:val="nil"/>
          <w:right w:val="nil"/>
          <w:between w:val="nil"/>
        </w:pBdr>
        <w:spacing w:line="240" w:lineRule="auto"/>
      </w:pPr>
    </w:p>
    <w:p w14:paraId="50367FA0" w14:textId="77777777" w:rsidR="004B6308" w:rsidRDefault="00F71284" w:rsidP="00FF5C40">
      <w:pPr>
        <w:pStyle w:val="Heading1"/>
        <w:pBdr>
          <w:top w:val="nil"/>
          <w:left w:val="nil"/>
          <w:bottom w:val="nil"/>
          <w:right w:val="nil"/>
          <w:between w:val="nil"/>
        </w:pBdr>
        <w:spacing w:line="240" w:lineRule="auto"/>
      </w:pPr>
      <w:bookmarkStart w:id="27" w:name="_Toc397939621"/>
      <w:r>
        <w:t>Places to work outside of your office</w:t>
      </w:r>
      <w:bookmarkEnd w:id="27"/>
    </w:p>
    <w:p w14:paraId="55CB0DF7" w14:textId="77777777" w:rsidR="004B6308" w:rsidRDefault="00F71284" w:rsidP="00FF5C40">
      <w:pPr>
        <w:pStyle w:val="normal0"/>
        <w:pBdr>
          <w:top w:val="nil"/>
          <w:left w:val="nil"/>
          <w:bottom w:val="nil"/>
          <w:right w:val="nil"/>
          <w:between w:val="nil"/>
        </w:pBdr>
        <w:spacing w:line="240" w:lineRule="auto"/>
      </w:pPr>
      <w:r>
        <w:t>Anubhav is much more interested in your research output than where you work. Indeed, one of the advantages of choosing computational science as a career is that it can afford you some more flexibility location-wise than other jobs. Overall, you are encoura</w:t>
      </w:r>
      <w:r>
        <w:t xml:space="preserve">ged to work where you feel best </w:t>
      </w:r>
      <w:r>
        <w:rPr>
          <w:i/>
        </w:rPr>
        <w:t>from time-to-time</w:t>
      </w:r>
      <w:r>
        <w:t xml:space="preserve"> to maximize your energy and productivity. The more accurate policy is that the more productive you are in terms out output (see “questions for self assessment” section), the less Anubhav cares about where y</w:t>
      </w:r>
      <w:r>
        <w:t>ou are doing your work.</w:t>
      </w:r>
    </w:p>
    <w:p w14:paraId="69E3ABB2" w14:textId="77777777" w:rsidR="004B6308" w:rsidRDefault="00F71284" w:rsidP="00FF5C40">
      <w:pPr>
        <w:pStyle w:val="normal0"/>
        <w:pBdr>
          <w:top w:val="nil"/>
          <w:left w:val="nil"/>
          <w:bottom w:val="nil"/>
          <w:right w:val="nil"/>
          <w:between w:val="nil"/>
        </w:pBdr>
        <w:spacing w:line="240" w:lineRule="auto"/>
      </w:pPr>
      <w:r>
        <w:t>If you do end up spending a day working elsewhere, follow these  rules:</w:t>
      </w:r>
    </w:p>
    <w:p w14:paraId="5E3ECC3D" w14:textId="77777777" w:rsidR="004B6308" w:rsidRDefault="00F71284" w:rsidP="00FF5C40">
      <w:pPr>
        <w:pStyle w:val="normal0"/>
        <w:numPr>
          <w:ilvl w:val="0"/>
          <w:numId w:val="11"/>
        </w:numPr>
        <w:pBdr>
          <w:top w:val="nil"/>
          <w:left w:val="nil"/>
          <w:bottom w:val="nil"/>
          <w:right w:val="nil"/>
          <w:between w:val="nil"/>
        </w:pBdr>
        <w:spacing w:line="240" w:lineRule="auto"/>
        <w:contextualSpacing/>
      </w:pPr>
      <w:r>
        <w:t>Let me know when in advance and also your collaborators</w:t>
      </w:r>
    </w:p>
    <w:p w14:paraId="2A2E34AD" w14:textId="77777777" w:rsidR="004B6308" w:rsidRDefault="00F71284" w:rsidP="00FF5C40">
      <w:pPr>
        <w:pStyle w:val="normal0"/>
        <w:numPr>
          <w:ilvl w:val="0"/>
          <w:numId w:val="11"/>
        </w:numPr>
        <w:pBdr>
          <w:top w:val="nil"/>
          <w:left w:val="nil"/>
          <w:bottom w:val="nil"/>
          <w:right w:val="nil"/>
          <w:between w:val="nil"/>
        </w:pBdr>
        <w:spacing w:line="240" w:lineRule="auto"/>
        <w:contextualSpacing/>
      </w:pPr>
      <w:r>
        <w:t>Get your work done</w:t>
      </w:r>
    </w:p>
    <w:p w14:paraId="49A795A2" w14:textId="77777777" w:rsidR="004B6308" w:rsidRDefault="00F71284" w:rsidP="00FF5C40">
      <w:pPr>
        <w:pStyle w:val="normal0"/>
        <w:numPr>
          <w:ilvl w:val="0"/>
          <w:numId w:val="11"/>
        </w:numPr>
        <w:pBdr>
          <w:top w:val="nil"/>
          <w:left w:val="nil"/>
          <w:bottom w:val="nil"/>
          <w:right w:val="nil"/>
          <w:between w:val="nil"/>
        </w:pBdr>
        <w:spacing w:line="240" w:lineRule="auto"/>
        <w:contextualSpacing/>
      </w:pPr>
      <w:r>
        <w:t>Be available, e.g., don’t miss meetings and keep an eye on your email</w:t>
      </w:r>
    </w:p>
    <w:p w14:paraId="3D2437F3" w14:textId="77777777" w:rsidR="004B6308" w:rsidRDefault="00F71284" w:rsidP="00FF5C40">
      <w:pPr>
        <w:pStyle w:val="normal0"/>
        <w:numPr>
          <w:ilvl w:val="0"/>
          <w:numId w:val="11"/>
        </w:numPr>
        <w:pBdr>
          <w:top w:val="nil"/>
          <w:left w:val="nil"/>
          <w:bottom w:val="nil"/>
          <w:right w:val="nil"/>
          <w:between w:val="nil"/>
        </w:pBdr>
        <w:spacing w:line="240" w:lineRule="auto"/>
        <w:contextualSpacing/>
      </w:pPr>
      <w:r>
        <w:lastRenderedPageBreak/>
        <w:t>Overcommunicate</w:t>
      </w:r>
      <w:r>
        <w:t xml:space="preserve"> (i.e., send me an email with your progress for the day)</w:t>
      </w:r>
    </w:p>
    <w:p w14:paraId="318345C9" w14:textId="77777777" w:rsidR="004B6308" w:rsidRDefault="004B6308" w:rsidP="00FF5C40">
      <w:pPr>
        <w:pStyle w:val="normal0"/>
        <w:pBdr>
          <w:top w:val="nil"/>
          <w:left w:val="nil"/>
          <w:bottom w:val="nil"/>
          <w:right w:val="nil"/>
          <w:between w:val="nil"/>
        </w:pBdr>
        <w:spacing w:line="240" w:lineRule="auto"/>
      </w:pPr>
    </w:p>
    <w:p w14:paraId="14190810" w14:textId="77777777" w:rsidR="004B6308" w:rsidRDefault="00F71284" w:rsidP="00FF5C40">
      <w:pPr>
        <w:pStyle w:val="normal0"/>
        <w:pBdr>
          <w:top w:val="nil"/>
          <w:left w:val="nil"/>
          <w:bottom w:val="nil"/>
          <w:right w:val="nil"/>
          <w:between w:val="nil"/>
        </w:pBdr>
        <w:spacing w:line="240" w:lineRule="auto"/>
      </w:pPr>
      <w:r>
        <w:t>When those rules are followed (particularly the last one), there is usually no problem in working outside your office from time to time. Indeed, this handbook even tells you where you might go.</w:t>
      </w:r>
    </w:p>
    <w:p w14:paraId="1F5711B3" w14:textId="77777777" w:rsidR="004B6308" w:rsidRDefault="004B6308" w:rsidP="00FF5C40">
      <w:pPr>
        <w:pStyle w:val="normal0"/>
        <w:pBdr>
          <w:top w:val="nil"/>
          <w:left w:val="nil"/>
          <w:bottom w:val="nil"/>
          <w:right w:val="nil"/>
          <w:between w:val="nil"/>
        </w:pBdr>
        <w:spacing w:line="240" w:lineRule="auto"/>
      </w:pPr>
    </w:p>
    <w:p w14:paraId="6A4EC93B" w14:textId="77777777" w:rsidR="004B6308" w:rsidRDefault="00F71284" w:rsidP="00FF5C40">
      <w:pPr>
        <w:pStyle w:val="normal0"/>
        <w:pBdr>
          <w:top w:val="nil"/>
          <w:left w:val="nil"/>
          <w:bottom w:val="nil"/>
          <w:right w:val="nil"/>
          <w:between w:val="nil"/>
        </w:pBdr>
        <w:spacing w:line="240" w:lineRule="auto"/>
      </w:pPr>
      <w:r>
        <w:t>Som</w:t>
      </w:r>
      <w:r>
        <w:t>e places to work apart from your office include:</w:t>
      </w:r>
    </w:p>
    <w:p w14:paraId="6B8AC807" w14:textId="77777777" w:rsidR="004B6308" w:rsidRDefault="00F71284" w:rsidP="00FF5C40">
      <w:pPr>
        <w:pStyle w:val="normal0"/>
        <w:numPr>
          <w:ilvl w:val="0"/>
          <w:numId w:val="9"/>
        </w:numPr>
        <w:pBdr>
          <w:top w:val="nil"/>
          <w:left w:val="nil"/>
          <w:bottom w:val="nil"/>
          <w:right w:val="nil"/>
          <w:between w:val="nil"/>
        </w:pBdr>
        <w:spacing w:line="240" w:lineRule="auto"/>
        <w:contextualSpacing/>
      </w:pPr>
      <w:r>
        <w:t>The Molecular Foundry 3rd floor lounge</w:t>
      </w:r>
    </w:p>
    <w:p w14:paraId="4628AE74" w14:textId="77777777" w:rsidR="004B6308" w:rsidRDefault="00F71284" w:rsidP="00FF5C40">
      <w:pPr>
        <w:pStyle w:val="normal0"/>
        <w:numPr>
          <w:ilvl w:val="0"/>
          <w:numId w:val="9"/>
        </w:numPr>
        <w:pBdr>
          <w:top w:val="nil"/>
          <w:left w:val="nil"/>
          <w:bottom w:val="nil"/>
          <w:right w:val="nil"/>
          <w:between w:val="nil"/>
        </w:pBdr>
        <w:spacing w:line="240" w:lineRule="auto"/>
        <w:contextualSpacing/>
      </w:pPr>
      <w:r>
        <w:t>The LBNL coffee shop and library reading room (downstairs from the cafeteria cash register area)</w:t>
      </w:r>
    </w:p>
    <w:p w14:paraId="21B96000" w14:textId="77777777" w:rsidR="004B6308" w:rsidRDefault="00F71284" w:rsidP="00FF5C40">
      <w:pPr>
        <w:pStyle w:val="normal0"/>
        <w:numPr>
          <w:ilvl w:val="0"/>
          <w:numId w:val="9"/>
        </w:numPr>
        <w:pBdr>
          <w:top w:val="nil"/>
          <w:left w:val="nil"/>
          <w:bottom w:val="nil"/>
          <w:right w:val="nil"/>
          <w:between w:val="nil"/>
        </w:pBdr>
        <w:spacing w:line="240" w:lineRule="auto"/>
        <w:contextualSpacing/>
      </w:pPr>
      <w:r>
        <w:t>The UC Botanical Garden and Redwood Grove (free admission for LBNL)</w:t>
      </w:r>
    </w:p>
    <w:p w14:paraId="5FA49AE4" w14:textId="77777777" w:rsidR="004B6308" w:rsidRDefault="00F71284" w:rsidP="00FF5C40">
      <w:pPr>
        <w:pStyle w:val="normal0"/>
        <w:numPr>
          <w:ilvl w:val="0"/>
          <w:numId w:val="9"/>
        </w:numPr>
        <w:pBdr>
          <w:top w:val="nil"/>
          <w:left w:val="nil"/>
          <w:bottom w:val="nil"/>
          <w:right w:val="nil"/>
          <w:between w:val="nil"/>
        </w:pBdr>
        <w:spacing w:line="240" w:lineRule="auto"/>
        <w:contextualSpacing/>
      </w:pPr>
      <w:r>
        <w:t>UC Berkeley campus, including the Free Speech Movement cafe which has rotating newspaper headlines</w:t>
      </w:r>
    </w:p>
    <w:p w14:paraId="48D71430" w14:textId="77777777" w:rsidR="004B6308" w:rsidRDefault="00F71284" w:rsidP="00FF5C40">
      <w:pPr>
        <w:pStyle w:val="normal0"/>
        <w:numPr>
          <w:ilvl w:val="0"/>
          <w:numId w:val="9"/>
        </w:numPr>
        <w:pBdr>
          <w:top w:val="nil"/>
          <w:left w:val="nil"/>
          <w:bottom w:val="nil"/>
          <w:right w:val="nil"/>
          <w:between w:val="nil"/>
        </w:pBdr>
        <w:spacing w:line="240" w:lineRule="auto"/>
        <w:contextualSpacing/>
      </w:pPr>
      <w:r>
        <w:t>Downtown and campus-area coffee shops</w:t>
      </w:r>
    </w:p>
    <w:p w14:paraId="7E2E5CD6" w14:textId="77777777" w:rsidR="004B6308" w:rsidRDefault="004B6308" w:rsidP="00FF5C40">
      <w:pPr>
        <w:pStyle w:val="normal0"/>
        <w:pBdr>
          <w:top w:val="nil"/>
          <w:left w:val="nil"/>
          <w:bottom w:val="nil"/>
          <w:right w:val="nil"/>
          <w:between w:val="nil"/>
        </w:pBdr>
        <w:spacing w:line="240" w:lineRule="auto"/>
      </w:pPr>
    </w:p>
    <w:p w14:paraId="53AC710E" w14:textId="77777777" w:rsidR="004B6308" w:rsidRDefault="00F71284" w:rsidP="00FF5C40">
      <w:pPr>
        <w:pStyle w:val="normal0"/>
        <w:pBdr>
          <w:top w:val="nil"/>
          <w:left w:val="nil"/>
          <w:bottom w:val="nil"/>
          <w:right w:val="nil"/>
          <w:between w:val="nil"/>
        </w:pBdr>
        <w:spacing w:line="240" w:lineRule="auto"/>
      </w:pPr>
      <w:r>
        <w:rPr>
          <w:noProof/>
          <w:lang w:val="en-US"/>
        </w:rPr>
        <w:drawing>
          <wp:inline distT="114300" distB="114300" distL="114300" distR="114300" wp14:anchorId="5A650FDA" wp14:editId="721DFB8E">
            <wp:extent cx="2947988" cy="2220399"/>
            <wp:effectExtent l="0" t="0" r="0" b="0"/>
            <wp:docPr id="3" name="image10.jpg" descr="IMG_0061.jpg"/>
            <wp:cNvGraphicFramePr/>
            <a:graphic xmlns:a="http://schemas.openxmlformats.org/drawingml/2006/main">
              <a:graphicData uri="http://schemas.openxmlformats.org/drawingml/2006/picture">
                <pic:pic xmlns:pic="http://schemas.openxmlformats.org/drawingml/2006/picture">
                  <pic:nvPicPr>
                    <pic:cNvPr id="0" name="image10.jpg" descr="IMG_0061.jpg"/>
                    <pic:cNvPicPr preferRelativeResize="0"/>
                  </pic:nvPicPr>
                  <pic:blipFill>
                    <a:blip r:embed="rId15"/>
                    <a:srcRect/>
                    <a:stretch>
                      <a:fillRect/>
                    </a:stretch>
                  </pic:blipFill>
                  <pic:spPr>
                    <a:xfrm>
                      <a:off x="0" y="0"/>
                      <a:ext cx="2947988" cy="2220399"/>
                    </a:xfrm>
                    <a:prstGeom prst="rect">
                      <a:avLst/>
                    </a:prstGeom>
                    <a:ln/>
                  </pic:spPr>
                </pic:pic>
              </a:graphicData>
            </a:graphic>
          </wp:inline>
        </w:drawing>
      </w:r>
    </w:p>
    <w:p w14:paraId="197A14E8" w14:textId="77777777" w:rsidR="004B6308" w:rsidRDefault="00F71284" w:rsidP="00FF5C40">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Molecular Foundry 3rd floor lounge has a view overlooking San Francisco.</w:t>
      </w:r>
    </w:p>
    <w:p w14:paraId="7B80D48E" w14:textId="77777777" w:rsidR="004B6308" w:rsidRDefault="004B6308" w:rsidP="00FF5C40">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p>
    <w:p w14:paraId="18674858" w14:textId="77777777" w:rsidR="004B6308" w:rsidRDefault="00F71284" w:rsidP="00FF5C40">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drawing>
          <wp:inline distT="114300" distB="114300" distL="114300" distR="114300" wp14:anchorId="03485CDE" wp14:editId="0A1F61E1">
            <wp:extent cx="2822228" cy="2100263"/>
            <wp:effectExtent l="0" t="0" r="0" b="0"/>
            <wp:docPr id="7" name="image15.jpg" descr="IMG_4876_nl.jpeg"/>
            <wp:cNvGraphicFramePr/>
            <a:graphic xmlns:a="http://schemas.openxmlformats.org/drawingml/2006/main">
              <a:graphicData uri="http://schemas.openxmlformats.org/drawingml/2006/picture">
                <pic:pic xmlns:pic="http://schemas.openxmlformats.org/drawingml/2006/picture">
                  <pic:nvPicPr>
                    <pic:cNvPr id="0" name="image15.jpg" descr="IMG_4876_nl.jpeg"/>
                    <pic:cNvPicPr preferRelativeResize="0"/>
                  </pic:nvPicPr>
                  <pic:blipFill>
                    <a:blip r:embed="rId16"/>
                    <a:srcRect/>
                    <a:stretch>
                      <a:fillRect/>
                    </a:stretch>
                  </pic:blipFill>
                  <pic:spPr>
                    <a:xfrm>
                      <a:off x="0" y="0"/>
                      <a:ext cx="2822228" cy="2100263"/>
                    </a:xfrm>
                    <a:prstGeom prst="rect">
                      <a:avLst/>
                    </a:prstGeom>
                    <a:ln/>
                  </pic:spPr>
                </pic:pic>
              </a:graphicData>
            </a:graphic>
          </wp:inline>
        </w:drawing>
      </w:r>
    </w:p>
    <w:p w14:paraId="4D4F1C14" w14:textId="77777777" w:rsidR="004B6308" w:rsidRDefault="00F71284" w:rsidP="00FF5C40">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library reading room near the lab cafe is a quiet and attractive place to work.</w:t>
      </w:r>
    </w:p>
    <w:p w14:paraId="6EF5095F" w14:textId="77777777" w:rsidR="004B6308" w:rsidRDefault="004B6308" w:rsidP="00FF5C40">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p>
    <w:p w14:paraId="4975871C" w14:textId="77777777" w:rsidR="004B6308" w:rsidRDefault="00F71284" w:rsidP="00FF5C40">
      <w:pPr>
        <w:pStyle w:val="normal0"/>
        <w:pBdr>
          <w:top w:val="nil"/>
          <w:left w:val="nil"/>
          <w:bottom w:val="nil"/>
          <w:right w:val="nil"/>
          <w:between w:val="nil"/>
        </w:pBdr>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drawing>
          <wp:inline distT="114300" distB="114300" distL="114300" distR="114300" wp14:anchorId="70FAB52D" wp14:editId="5D057845">
            <wp:extent cx="2806598" cy="2109788"/>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7"/>
                    <a:srcRect/>
                    <a:stretch>
                      <a:fillRect/>
                    </a:stretch>
                  </pic:blipFill>
                  <pic:spPr>
                    <a:xfrm>
                      <a:off x="0" y="0"/>
                      <a:ext cx="2806598" cy="2109788"/>
                    </a:xfrm>
                    <a:prstGeom prst="rect">
                      <a:avLst/>
                    </a:prstGeom>
                    <a:ln/>
                  </pic:spPr>
                </pic:pic>
              </a:graphicData>
            </a:graphic>
          </wp:inline>
        </w:drawing>
      </w:r>
    </w:p>
    <w:p w14:paraId="3CCD11EB" w14:textId="77777777" w:rsidR="004B6308" w:rsidRDefault="00F71284" w:rsidP="00FF5C40">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UC Botanical Garden Redwood Grove is a 5-minute walk from our offices.</w:t>
      </w:r>
    </w:p>
    <w:p w14:paraId="2235288F" w14:textId="77777777" w:rsidR="004B6308" w:rsidRDefault="00F71284" w:rsidP="00FF5C40">
      <w:pPr>
        <w:pStyle w:val="Heading1"/>
        <w:pBdr>
          <w:top w:val="nil"/>
          <w:left w:val="nil"/>
          <w:bottom w:val="nil"/>
          <w:right w:val="nil"/>
          <w:between w:val="nil"/>
        </w:pBdr>
        <w:spacing w:line="240" w:lineRule="auto"/>
      </w:pPr>
      <w:bookmarkStart w:id="28" w:name="_21v9uqgsuvus" w:colFirst="0" w:colLast="0"/>
      <w:bookmarkStart w:id="29" w:name="_Toc397939622"/>
      <w:bookmarkEnd w:id="28"/>
      <w:r>
        <w:t>Making purchases</w:t>
      </w:r>
      <w:bookmarkEnd w:id="29"/>
    </w:p>
    <w:p w14:paraId="6C61B4A9" w14:textId="77777777" w:rsidR="004B6308" w:rsidRDefault="00F71284" w:rsidP="00FF5C40">
      <w:pPr>
        <w:pStyle w:val="normal0"/>
        <w:pBdr>
          <w:top w:val="nil"/>
          <w:left w:val="nil"/>
          <w:bottom w:val="nil"/>
          <w:right w:val="nil"/>
          <w:between w:val="nil"/>
        </w:pBdr>
        <w:spacing w:line="240" w:lineRule="auto"/>
      </w:pPr>
      <w:r>
        <w:t xml:space="preserve">You are encouraged to make purchases that are likely to save you a lot of time. For example, if a commercial version of a software is superior to </w:t>
      </w:r>
      <w:r>
        <w:lastRenderedPageBreak/>
        <w:t>open-source alternatives, then you should purchase the commercial version. Your time is valuable and if we can</w:t>
      </w:r>
      <w:r>
        <w:t xml:space="preserve"> solve a problem with funds, then we should try to do so.</w:t>
      </w:r>
    </w:p>
    <w:p w14:paraId="7B5CB8DE" w14:textId="77777777" w:rsidR="004B6308" w:rsidRDefault="004B6308" w:rsidP="00FF5C40">
      <w:pPr>
        <w:pStyle w:val="normal0"/>
        <w:pBdr>
          <w:top w:val="nil"/>
          <w:left w:val="nil"/>
          <w:bottom w:val="nil"/>
          <w:right w:val="nil"/>
          <w:between w:val="nil"/>
        </w:pBdr>
        <w:spacing w:line="240" w:lineRule="auto"/>
      </w:pPr>
    </w:p>
    <w:p w14:paraId="2F2D180F" w14:textId="77777777" w:rsidR="004B6308" w:rsidRDefault="00F71284" w:rsidP="00FF5C40">
      <w:pPr>
        <w:pStyle w:val="normal0"/>
        <w:pBdr>
          <w:top w:val="nil"/>
          <w:left w:val="nil"/>
          <w:bottom w:val="nil"/>
          <w:right w:val="nil"/>
          <w:between w:val="nil"/>
        </w:pBdr>
        <w:spacing w:line="240" w:lineRule="auto"/>
      </w:pPr>
      <w:r>
        <w:t xml:space="preserve">Purchases are usually paid for through </w:t>
      </w:r>
      <w:r>
        <w:rPr>
          <w:b/>
        </w:rPr>
        <w:t>project ids</w:t>
      </w:r>
      <w:r>
        <w:t xml:space="preserve"> that Anubhav can provide you with. For items less than $100, you should initiate purchases on your own provided that you know the correct project </w:t>
      </w:r>
      <w:r>
        <w:t>id (just let Anubhav know afterward so he is aware of the charge). For items greater than $100, contact Anubhav first.</w:t>
      </w:r>
    </w:p>
    <w:p w14:paraId="7000B137" w14:textId="77777777" w:rsidR="004B6308" w:rsidRDefault="004B6308" w:rsidP="00FF5C40">
      <w:pPr>
        <w:pStyle w:val="normal0"/>
        <w:pBdr>
          <w:top w:val="nil"/>
          <w:left w:val="nil"/>
          <w:bottom w:val="nil"/>
          <w:right w:val="nil"/>
          <w:between w:val="nil"/>
        </w:pBdr>
        <w:spacing w:line="240" w:lineRule="auto"/>
      </w:pPr>
    </w:p>
    <w:p w14:paraId="659B8CE7" w14:textId="77777777" w:rsidR="004B6308" w:rsidRDefault="00F71284" w:rsidP="00FF5C40">
      <w:pPr>
        <w:pStyle w:val="normal0"/>
        <w:pBdr>
          <w:top w:val="nil"/>
          <w:left w:val="nil"/>
          <w:bottom w:val="nil"/>
          <w:right w:val="nil"/>
          <w:between w:val="nil"/>
        </w:pBdr>
        <w:spacing w:line="240" w:lineRule="auto"/>
      </w:pPr>
      <w:r>
        <w:t>The procedure for making purchases depends on the purchase type:</w:t>
      </w:r>
    </w:p>
    <w:p w14:paraId="1B7978ED" w14:textId="77777777" w:rsidR="004B6308" w:rsidRDefault="004B6308" w:rsidP="00FF5C40">
      <w:pPr>
        <w:pStyle w:val="normal0"/>
        <w:pBdr>
          <w:top w:val="nil"/>
          <w:left w:val="nil"/>
          <w:bottom w:val="nil"/>
          <w:right w:val="nil"/>
          <w:between w:val="nil"/>
        </w:pBdr>
        <w:spacing w:line="240" w:lineRule="auto"/>
      </w:pPr>
    </w:p>
    <w:p w14:paraId="1E20CB01" w14:textId="77777777" w:rsidR="004B6308" w:rsidRDefault="00F71284" w:rsidP="00FF5C40">
      <w:pPr>
        <w:pStyle w:val="normal0"/>
        <w:numPr>
          <w:ilvl w:val="0"/>
          <w:numId w:val="1"/>
        </w:numPr>
        <w:pBdr>
          <w:top w:val="nil"/>
          <w:left w:val="nil"/>
          <w:bottom w:val="nil"/>
          <w:right w:val="nil"/>
          <w:between w:val="nil"/>
        </w:pBdr>
        <w:spacing w:line="240" w:lineRule="auto"/>
        <w:contextualSpacing/>
      </w:pPr>
      <w:r>
        <w:rPr>
          <w:b/>
        </w:rPr>
        <w:t>Software</w:t>
      </w:r>
      <w:r>
        <w:t xml:space="preserve">: Many popular commercial software libraries (e.g., Microsoft </w:t>
      </w:r>
      <w:r>
        <w:t xml:space="preserve">Office) can be purchased through </w:t>
      </w:r>
      <w:r>
        <w:rPr>
          <w:b/>
          <w:i/>
        </w:rPr>
        <w:t>software.lbl.gov</w:t>
      </w:r>
      <w:r>
        <w:t>.  At check out, the approver for the purchase is Amapola Comayas or Brendon Smith.</w:t>
      </w:r>
    </w:p>
    <w:p w14:paraId="6B18B3F6" w14:textId="77777777" w:rsidR="004B6308" w:rsidRDefault="00F71284" w:rsidP="00FF5C40">
      <w:pPr>
        <w:pStyle w:val="normal0"/>
        <w:numPr>
          <w:ilvl w:val="0"/>
          <w:numId w:val="1"/>
        </w:numPr>
        <w:pBdr>
          <w:top w:val="nil"/>
          <w:left w:val="nil"/>
          <w:bottom w:val="nil"/>
          <w:right w:val="nil"/>
          <w:between w:val="nil"/>
        </w:pBdr>
        <w:spacing w:line="240" w:lineRule="auto"/>
        <w:contextualSpacing/>
      </w:pPr>
      <w:r>
        <w:rPr>
          <w:b/>
        </w:rPr>
        <w:t>Office supplies, computer accessories</w:t>
      </w:r>
      <w:r>
        <w:t>: Check the LBNL’s Ebuy (</w:t>
      </w:r>
      <w:r>
        <w:rPr>
          <w:i/>
        </w:rPr>
        <w:t>not</w:t>
      </w:r>
      <w:r>
        <w:t xml:space="preserve"> Ebay) first via </w:t>
      </w:r>
      <w:r>
        <w:rPr>
          <w:b/>
          <w:i/>
        </w:rPr>
        <w:t>procurement.lbl.gov</w:t>
      </w:r>
      <w:r>
        <w:t>. If the item or an eq</w:t>
      </w:r>
      <w:r>
        <w:t>uivalent is available, this is the easiest way to make the purchase (for both you and LBNL administration). At check out, the approver for the purchase is Amapola Comayas or Brendon Smith. Otherwise, see below.</w:t>
      </w:r>
    </w:p>
    <w:p w14:paraId="2DBCD2F6" w14:textId="77777777" w:rsidR="004B6308" w:rsidRDefault="00F71284" w:rsidP="00FF5C40">
      <w:pPr>
        <w:pStyle w:val="normal0"/>
        <w:numPr>
          <w:ilvl w:val="0"/>
          <w:numId w:val="1"/>
        </w:numPr>
        <w:pBdr>
          <w:top w:val="nil"/>
          <w:left w:val="nil"/>
          <w:bottom w:val="nil"/>
          <w:right w:val="nil"/>
          <w:between w:val="nil"/>
        </w:pBdr>
        <w:spacing w:line="240" w:lineRule="auto"/>
        <w:contextualSpacing/>
      </w:pPr>
      <w:r>
        <w:rPr>
          <w:b/>
        </w:rPr>
        <w:t>Books</w:t>
      </w:r>
      <w:r>
        <w:t>: First, see “Resources for learning new</w:t>
      </w:r>
      <w:r>
        <w:t xml:space="preserve"> topics”. After that, if you’d still like to purchase a book, first check if the book is available on Ebuy - this is the simplest purchase option. If it’s not available on Ebuy or it is much more expensive on Ebuy than from another seller, follow the instr</w:t>
      </w:r>
      <w:r>
        <w:t>uctions below for “other purchases”.</w:t>
      </w:r>
    </w:p>
    <w:p w14:paraId="3FF6051A" w14:textId="77777777" w:rsidR="004B6308" w:rsidRDefault="00F71284" w:rsidP="00FF5C40">
      <w:pPr>
        <w:pStyle w:val="normal0"/>
        <w:numPr>
          <w:ilvl w:val="0"/>
          <w:numId w:val="1"/>
        </w:numPr>
        <w:pBdr>
          <w:top w:val="nil"/>
          <w:left w:val="nil"/>
          <w:bottom w:val="nil"/>
          <w:right w:val="nil"/>
          <w:between w:val="nil"/>
        </w:pBdr>
        <w:spacing w:line="240" w:lineRule="auto"/>
        <w:contextualSpacing/>
        <w:rPr>
          <w:b/>
        </w:rPr>
      </w:pPr>
      <w:r>
        <w:rPr>
          <w:b/>
        </w:rPr>
        <w:lastRenderedPageBreak/>
        <w:t>Other purchases:</w:t>
      </w:r>
      <w:r>
        <w:t xml:space="preserve"> For other purchases, please review the information and fill out the form here (you may need to be logged into your LBNL Google account): </w:t>
      </w:r>
      <w:r>
        <w:rPr>
          <w:b/>
          <w:i/>
        </w:rPr>
        <w:t>http://bit.ly/2kX41ZQ</w:t>
      </w:r>
    </w:p>
    <w:p w14:paraId="5C2E9933" w14:textId="77777777" w:rsidR="004B6308" w:rsidRDefault="004B6308" w:rsidP="00FF5C40">
      <w:pPr>
        <w:pStyle w:val="normal0"/>
        <w:spacing w:line="240" w:lineRule="auto"/>
      </w:pPr>
    </w:p>
    <w:p w14:paraId="02B822CE" w14:textId="77777777" w:rsidR="004B6308" w:rsidRDefault="00F71284" w:rsidP="00FF5C40">
      <w:pPr>
        <w:pStyle w:val="Heading1"/>
        <w:pBdr>
          <w:top w:val="nil"/>
          <w:left w:val="nil"/>
          <w:bottom w:val="nil"/>
          <w:right w:val="nil"/>
          <w:between w:val="nil"/>
        </w:pBdr>
        <w:spacing w:line="240" w:lineRule="auto"/>
      </w:pPr>
      <w:bookmarkStart w:id="30" w:name="_Toc397939623"/>
      <w:r>
        <w:t>Conference travel</w:t>
      </w:r>
      <w:bookmarkEnd w:id="30"/>
    </w:p>
    <w:p w14:paraId="6D1BF42D" w14:textId="77777777" w:rsidR="004B6308" w:rsidRDefault="00F71284" w:rsidP="00FF5C40">
      <w:pPr>
        <w:pStyle w:val="normal0"/>
        <w:pBdr>
          <w:top w:val="nil"/>
          <w:left w:val="nil"/>
          <w:bottom w:val="nil"/>
          <w:right w:val="nil"/>
          <w:between w:val="nil"/>
        </w:pBdr>
        <w:spacing w:line="240" w:lineRule="auto"/>
      </w:pPr>
      <w:r>
        <w:t xml:space="preserve">It is important to be connected to the research community. Thus, our group has a policy that all postdocs and grad students are </w:t>
      </w:r>
      <w:r>
        <w:rPr>
          <w:b/>
        </w:rPr>
        <w:t>required</w:t>
      </w:r>
      <w:r>
        <w:t xml:space="preserve"> to attend at </w:t>
      </w:r>
      <w:r>
        <w:rPr>
          <w:i/>
        </w:rPr>
        <w:t>minimum</w:t>
      </w:r>
      <w:r>
        <w:t xml:space="preserve"> 2 conferences per year (more is fine). If it is your first year in the group, you can simply atten</w:t>
      </w:r>
      <w:r>
        <w:t>d the conferences and listen to talks. After your first year, you are expected to be presenting talks or posters at conferences. This will ensure that:</w:t>
      </w:r>
    </w:p>
    <w:p w14:paraId="64735D28" w14:textId="77777777" w:rsidR="004B6308" w:rsidRDefault="004B6308" w:rsidP="00FF5C40">
      <w:pPr>
        <w:pStyle w:val="normal0"/>
        <w:pBdr>
          <w:top w:val="nil"/>
          <w:left w:val="nil"/>
          <w:bottom w:val="nil"/>
          <w:right w:val="nil"/>
          <w:between w:val="nil"/>
        </w:pBdr>
        <w:spacing w:line="240" w:lineRule="auto"/>
      </w:pPr>
    </w:p>
    <w:p w14:paraId="38C9AD36" w14:textId="77777777" w:rsidR="004B6308" w:rsidRDefault="00F71284" w:rsidP="00FF5C40">
      <w:pPr>
        <w:pStyle w:val="normal0"/>
        <w:numPr>
          <w:ilvl w:val="0"/>
          <w:numId w:val="54"/>
        </w:numPr>
        <w:pBdr>
          <w:top w:val="nil"/>
          <w:left w:val="nil"/>
          <w:bottom w:val="nil"/>
          <w:right w:val="nil"/>
          <w:between w:val="nil"/>
        </w:pBdr>
        <w:spacing w:line="240" w:lineRule="auto"/>
        <w:contextualSpacing/>
      </w:pPr>
      <w:r>
        <w:t>you keep up to date on developments in the field</w:t>
      </w:r>
    </w:p>
    <w:p w14:paraId="2C06B6C0" w14:textId="77777777" w:rsidR="004B6308" w:rsidRDefault="00F71284" w:rsidP="00FF5C40">
      <w:pPr>
        <w:pStyle w:val="normal0"/>
        <w:numPr>
          <w:ilvl w:val="0"/>
          <w:numId w:val="54"/>
        </w:numPr>
        <w:pBdr>
          <w:top w:val="nil"/>
          <w:left w:val="nil"/>
          <w:bottom w:val="nil"/>
          <w:right w:val="nil"/>
          <w:between w:val="nil"/>
        </w:pBdr>
        <w:spacing w:line="240" w:lineRule="auto"/>
        <w:contextualSpacing/>
      </w:pPr>
      <w:r>
        <w:t xml:space="preserve">you will get to know the </w:t>
      </w:r>
      <w:r>
        <w:rPr>
          <w:i/>
        </w:rPr>
        <w:t>people</w:t>
      </w:r>
      <w:r>
        <w:t xml:space="preserve"> in the field</w:t>
      </w:r>
    </w:p>
    <w:p w14:paraId="189DBE31" w14:textId="77777777" w:rsidR="004B6308" w:rsidRDefault="00F71284" w:rsidP="00FF5C40">
      <w:pPr>
        <w:pStyle w:val="normal0"/>
        <w:numPr>
          <w:ilvl w:val="0"/>
          <w:numId w:val="54"/>
        </w:numPr>
        <w:pBdr>
          <w:top w:val="nil"/>
          <w:left w:val="nil"/>
          <w:bottom w:val="nil"/>
          <w:right w:val="nil"/>
          <w:between w:val="nil"/>
        </w:pBdr>
        <w:spacing w:line="240" w:lineRule="auto"/>
        <w:contextualSpacing/>
      </w:pPr>
      <w:r>
        <w:t>you are b</w:t>
      </w:r>
      <w:r>
        <w:t xml:space="preserve">roadcasting your work to the research community. Many if not most people learn about new research by hearing about it at a conference. Thus, if you want people to know about your work, you must be willing to tell people about it. </w:t>
      </w:r>
    </w:p>
    <w:p w14:paraId="76961A7D" w14:textId="77777777" w:rsidR="004B6308" w:rsidRDefault="004B6308" w:rsidP="00FF5C40">
      <w:pPr>
        <w:pStyle w:val="normal0"/>
        <w:pBdr>
          <w:top w:val="nil"/>
          <w:left w:val="nil"/>
          <w:bottom w:val="nil"/>
          <w:right w:val="nil"/>
          <w:between w:val="nil"/>
        </w:pBdr>
        <w:spacing w:line="240" w:lineRule="auto"/>
      </w:pPr>
    </w:p>
    <w:p w14:paraId="7783328E" w14:textId="77777777" w:rsidR="004B6308" w:rsidRDefault="00F71284" w:rsidP="00FF5C40">
      <w:pPr>
        <w:pStyle w:val="normal0"/>
        <w:pBdr>
          <w:top w:val="nil"/>
          <w:left w:val="nil"/>
          <w:bottom w:val="nil"/>
          <w:right w:val="nil"/>
          <w:between w:val="nil"/>
        </w:pBdr>
        <w:spacing w:line="240" w:lineRule="auto"/>
      </w:pPr>
      <w:r>
        <w:t>You should identify conf</w:t>
      </w:r>
      <w:r>
        <w:t>erences you’d like to attend several months (usually ~4 months, perhaps ~6 months for international travel) in advance. Usually, this is around the same time that abstract deadlines are due.</w:t>
      </w:r>
    </w:p>
    <w:p w14:paraId="7F37693E" w14:textId="77777777" w:rsidR="004B6308" w:rsidRDefault="004B6308" w:rsidP="00FF5C40">
      <w:pPr>
        <w:pStyle w:val="normal0"/>
        <w:pBdr>
          <w:top w:val="nil"/>
          <w:left w:val="nil"/>
          <w:bottom w:val="nil"/>
          <w:right w:val="nil"/>
          <w:between w:val="nil"/>
        </w:pBdr>
        <w:spacing w:line="240" w:lineRule="auto"/>
      </w:pPr>
    </w:p>
    <w:p w14:paraId="0BCD72E0" w14:textId="77777777" w:rsidR="004B6308" w:rsidRDefault="00F71284" w:rsidP="00FF5C40">
      <w:pPr>
        <w:pStyle w:val="normal0"/>
        <w:pBdr>
          <w:top w:val="nil"/>
          <w:left w:val="nil"/>
          <w:bottom w:val="nil"/>
          <w:right w:val="nil"/>
          <w:between w:val="nil"/>
        </w:pBdr>
        <w:spacing w:line="240" w:lineRule="auto"/>
      </w:pPr>
      <w:r>
        <w:t>Once you have identified a conference you’d like to attend, plea</w:t>
      </w:r>
      <w:r>
        <w:t>se take the following actions:</w:t>
      </w:r>
    </w:p>
    <w:p w14:paraId="63BCBEE2" w14:textId="77777777" w:rsidR="004B6308" w:rsidRDefault="00F71284" w:rsidP="00FF5C40">
      <w:pPr>
        <w:pStyle w:val="normal0"/>
        <w:numPr>
          <w:ilvl w:val="0"/>
          <w:numId w:val="34"/>
        </w:numPr>
        <w:pBdr>
          <w:top w:val="nil"/>
          <w:left w:val="nil"/>
          <w:bottom w:val="nil"/>
          <w:right w:val="nil"/>
          <w:between w:val="nil"/>
        </w:pBdr>
        <w:spacing w:line="240" w:lineRule="auto"/>
        <w:contextualSpacing/>
      </w:pPr>
      <w:r>
        <w:t>Tell Anubhav about the conference and what project you’d like to present</w:t>
      </w:r>
    </w:p>
    <w:p w14:paraId="5AF3D731" w14:textId="77777777" w:rsidR="004B6308" w:rsidRDefault="00F71284" w:rsidP="00FF5C40">
      <w:pPr>
        <w:pStyle w:val="normal0"/>
        <w:numPr>
          <w:ilvl w:val="0"/>
          <w:numId w:val="34"/>
        </w:numPr>
        <w:spacing w:line="240" w:lineRule="auto"/>
        <w:contextualSpacing/>
      </w:pPr>
      <w:r>
        <w:rPr>
          <w:b/>
          <w:u w:val="single"/>
        </w:rPr>
        <w:lastRenderedPageBreak/>
        <w:t>As soon as possible</w:t>
      </w:r>
      <w:r>
        <w:t xml:space="preserve"> - submit a conference travel request form. This form is a very basic (i.e., 2 minutes to fill out) Google spreadsheet: </w:t>
      </w:r>
      <w:r>
        <w:rPr>
          <w:b/>
          <w:i/>
        </w:rPr>
        <w:t>http://bit.ly/2niepv7</w:t>
      </w:r>
    </w:p>
    <w:p w14:paraId="57934CA4" w14:textId="77777777" w:rsidR="004B6308" w:rsidRDefault="00F71284" w:rsidP="00FF5C40">
      <w:pPr>
        <w:pStyle w:val="normal0"/>
        <w:numPr>
          <w:ilvl w:val="1"/>
          <w:numId w:val="34"/>
        </w:numPr>
        <w:spacing w:line="240" w:lineRule="auto"/>
        <w:contextualSpacing/>
      </w:pPr>
      <w:r>
        <w:t>Note that our group’s travel arrangers is Charlotte Standish</w:t>
      </w:r>
    </w:p>
    <w:p w14:paraId="48F00140" w14:textId="77777777" w:rsidR="004B6308" w:rsidRDefault="00F71284" w:rsidP="00FF5C40">
      <w:pPr>
        <w:pStyle w:val="normal0"/>
        <w:numPr>
          <w:ilvl w:val="1"/>
          <w:numId w:val="34"/>
        </w:numPr>
        <w:spacing w:line="240" w:lineRule="auto"/>
        <w:contextualSpacing/>
        <w:rPr>
          <w:b/>
          <w:i/>
        </w:rPr>
      </w:pPr>
      <w:r>
        <w:t xml:space="preserve">If you do not submit the travel request form several months in advance, </w:t>
      </w:r>
      <w:r>
        <w:rPr>
          <w:b/>
          <w:u w:val="single"/>
        </w:rPr>
        <w:t>you may not receive LBNL approval to attend.</w:t>
      </w:r>
      <w:r>
        <w:t xml:space="preserve"> This is especially the case for any travel outside the U</w:t>
      </w:r>
      <w:r>
        <w:t>.S. or larger conferences like MRS.</w:t>
      </w:r>
    </w:p>
    <w:p w14:paraId="3A6CCDA4" w14:textId="77777777" w:rsidR="004B6308" w:rsidRDefault="00F71284" w:rsidP="00FF5C40">
      <w:pPr>
        <w:pStyle w:val="normal0"/>
        <w:numPr>
          <w:ilvl w:val="0"/>
          <w:numId w:val="34"/>
        </w:numPr>
        <w:spacing w:line="240" w:lineRule="auto"/>
        <w:contextualSpacing/>
      </w:pPr>
      <w:r>
        <w:t>If you haven’t done so already, make sure your travel profile (</w:t>
      </w:r>
      <w:r>
        <w:rPr>
          <w:i/>
        </w:rPr>
        <w:t>e.g.</w:t>
      </w:r>
      <w:r>
        <w:t xml:space="preserve">, your frequent flier programs) are completed for the lab. E-mail </w:t>
      </w:r>
      <w:r>
        <w:rPr>
          <w:b/>
          <w:i/>
        </w:rPr>
        <w:t>esdradmin@lbl.gov</w:t>
      </w:r>
      <w:r>
        <w:t xml:space="preserve"> if you don’t have one yet.</w:t>
      </w:r>
    </w:p>
    <w:p w14:paraId="7B19DACD" w14:textId="77777777" w:rsidR="004B6308" w:rsidRDefault="00F71284" w:rsidP="00FF5C40">
      <w:pPr>
        <w:pStyle w:val="normal0"/>
        <w:numPr>
          <w:ilvl w:val="0"/>
          <w:numId w:val="34"/>
        </w:numPr>
        <w:pBdr>
          <w:top w:val="nil"/>
          <w:left w:val="nil"/>
          <w:bottom w:val="nil"/>
          <w:right w:val="nil"/>
          <w:between w:val="nil"/>
        </w:pBdr>
        <w:spacing w:line="240" w:lineRule="auto"/>
        <w:contextualSpacing/>
      </w:pPr>
      <w:r>
        <w:t>Work with Anubhav to submit an abstract. Y</w:t>
      </w:r>
      <w:r>
        <w:t>ou should send him the proposed abstract (with all details - title, authors, text, figures, etc.) with at least 3 days advance notice.</w:t>
      </w:r>
    </w:p>
    <w:p w14:paraId="29EBDC97" w14:textId="77777777" w:rsidR="004B6308" w:rsidRDefault="004B6308" w:rsidP="00FF5C40">
      <w:pPr>
        <w:pStyle w:val="normal0"/>
        <w:pBdr>
          <w:top w:val="nil"/>
          <w:left w:val="nil"/>
          <w:bottom w:val="nil"/>
          <w:right w:val="nil"/>
          <w:between w:val="nil"/>
        </w:pBdr>
        <w:spacing w:line="240" w:lineRule="auto"/>
      </w:pPr>
    </w:p>
    <w:p w14:paraId="587A58E8" w14:textId="77777777" w:rsidR="004B6308" w:rsidRDefault="00F71284" w:rsidP="00FF5C40">
      <w:pPr>
        <w:pStyle w:val="normal0"/>
        <w:pBdr>
          <w:top w:val="nil"/>
          <w:left w:val="nil"/>
          <w:bottom w:val="nil"/>
          <w:right w:val="nil"/>
          <w:between w:val="nil"/>
        </w:pBdr>
        <w:spacing w:line="240" w:lineRule="auto"/>
      </w:pPr>
      <w:r>
        <w:t>Once you have received approval to attend the conference, please take the following steps:</w:t>
      </w:r>
    </w:p>
    <w:p w14:paraId="68B1A421" w14:textId="77777777" w:rsidR="004B6308" w:rsidRDefault="00F71284" w:rsidP="00FF5C40">
      <w:pPr>
        <w:pStyle w:val="normal0"/>
        <w:numPr>
          <w:ilvl w:val="0"/>
          <w:numId w:val="3"/>
        </w:numPr>
        <w:pBdr>
          <w:top w:val="nil"/>
          <w:left w:val="nil"/>
          <w:bottom w:val="nil"/>
          <w:right w:val="nil"/>
          <w:between w:val="nil"/>
        </w:pBdr>
        <w:spacing w:line="240" w:lineRule="auto"/>
        <w:contextualSpacing/>
      </w:pPr>
      <w:r>
        <w:t>Make sure you register for th</w:t>
      </w:r>
      <w:r>
        <w:t xml:space="preserve">e conference in time to receive any early registration discount </w:t>
      </w:r>
      <w:r>
        <w:rPr>
          <w:i/>
        </w:rPr>
        <w:t>(normally on one’s own credit card then reimbursed later)</w:t>
      </w:r>
    </w:p>
    <w:p w14:paraId="01F27CC1" w14:textId="77777777" w:rsidR="004B6308" w:rsidRDefault="00F71284" w:rsidP="00FF5C40">
      <w:pPr>
        <w:pStyle w:val="normal0"/>
        <w:numPr>
          <w:ilvl w:val="0"/>
          <w:numId w:val="3"/>
        </w:numPr>
        <w:pBdr>
          <w:top w:val="nil"/>
          <w:left w:val="nil"/>
          <w:bottom w:val="nil"/>
          <w:right w:val="nil"/>
          <w:between w:val="nil"/>
        </w:pBdr>
        <w:spacing w:line="240" w:lineRule="auto"/>
        <w:contextualSpacing/>
      </w:pPr>
      <w:r>
        <w:t xml:space="preserve">Book a hotel </w:t>
      </w:r>
      <w:r>
        <w:rPr>
          <w:i/>
        </w:rPr>
        <w:t>(normally on one’s own credit card then reimbursed later)</w:t>
      </w:r>
    </w:p>
    <w:p w14:paraId="4EA8A7C4" w14:textId="77777777" w:rsidR="004B6308" w:rsidRDefault="00F71284" w:rsidP="00FF5C40">
      <w:pPr>
        <w:pStyle w:val="normal0"/>
        <w:numPr>
          <w:ilvl w:val="0"/>
          <w:numId w:val="3"/>
        </w:numPr>
        <w:pBdr>
          <w:top w:val="nil"/>
          <w:left w:val="nil"/>
          <w:bottom w:val="nil"/>
          <w:right w:val="nil"/>
          <w:between w:val="nil"/>
        </w:pBdr>
        <w:spacing w:line="240" w:lineRule="auto"/>
        <w:contextualSpacing/>
      </w:pPr>
      <w:r>
        <w:t>Book a flight - please do this early to avoid last-minute fligh</w:t>
      </w:r>
      <w:r>
        <w:t xml:space="preserve">t rate spikes </w:t>
      </w:r>
      <w:r>
        <w:rPr>
          <w:i/>
        </w:rPr>
        <w:t>(normally booked in coordination with Charlotte Standish with LBNL making the booking. This works better if you identify desired flights in advance, otherwise give Charlotte the preferred dates and times.)</w:t>
      </w:r>
      <w:r>
        <w:t xml:space="preserve"> Note that if for any reason you book</w:t>
      </w:r>
      <w:r>
        <w:t xml:space="preserve"> your own </w:t>
      </w:r>
      <w:r>
        <w:lastRenderedPageBreak/>
        <w:t>flights, you should be aware of various LBNL policies on flight booking such as preference for domestic carriers.</w:t>
      </w:r>
    </w:p>
    <w:p w14:paraId="3738F820" w14:textId="77777777" w:rsidR="004B6308" w:rsidRDefault="00F71284" w:rsidP="00FF5C40">
      <w:pPr>
        <w:pStyle w:val="normal0"/>
        <w:numPr>
          <w:ilvl w:val="0"/>
          <w:numId w:val="3"/>
        </w:numPr>
        <w:pBdr>
          <w:top w:val="nil"/>
          <w:left w:val="nil"/>
          <w:bottom w:val="nil"/>
          <w:right w:val="nil"/>
          <w:between w:val="nil"/>
        </w:pBdr>
        <w:spacing w:line="240" w:lineRule="auto"/>
        <w:contextualSpacing/>
      </w:pPr>
      <w:r>
        <w:t>If you are planning to combine vacation and travel, remember the lab’s policy of taking only one vacation day per two work days. Note that days spent traveling to and from the conference count as work days.</w:t>
      </w:r>
    </w:p>
    <w:p w14:paraId="1F93C004" w14:textId="77777777" w:rsidR="004B6308" w:rsidRDefault="004B6308" w:rsidP="00FF5C40">
      <w:pPr>
        <w:pStyle w:val="normal0"/>
        <w:pBdr>
          <w:top w:val="nil"/>
          <w:left w:val="nil"/>
          <w:bottom w:val="nil"/>
          <w:right w:val="nil"/>
          <w:between w:val="nil"/>
        </w:pBdr>
        <w:spacing w:line="240" w:lineRule="auto"/>
      </w:pPr>
    </w:p>
    <w:p w14:paraId="023A0B82" w14:textId="77777777" w:rsidR="004B6308" w:rsidRDefault="00F71284" w:rsidP="00FF5C40">
      <w:pPr>
        <w:pStyle w:val="normal0"/>
        <w:pBdr>
          <w:top w:val="nil"/>
          <w:left w:val="nil"/>
          <w:bottom w:val="nil"/>
          <w:right w:val="nil"/>
          <w:between w:val="nil"/>
        </w:pBdr>
        <w:spacing w:line="240" w:lineRule="auto"/>
      </w:pPr>
      <w:r>
        <w:t>In terms of travel receipts and reimbursement:</w:t>
      </w:r>
    </w:p>
    <w:p w14:paraId="07D83A98" w14:textId="77777777" w:rsidR="004B6308" w:rsidRDefault="00F71284" w:rsidP="00FF5C40">
      <w:pPr>
        <w:pStyle w:val="normal0"/>
        <w:numPr>
          <w:ilvl w:val="0"/>
          <w:numId w:val="55"/>
        </w:numPr>
        <w:pBdr>
          <w:top w:val="nil"/>
          <w:left w:val="nil"/>
          <w:bottom w:val="nil"/>
          <w:right w:val="nil"/>
          <w:between w:val="nil"/>
        </w:pBdr>
        <w:spacing w:line="240" w:lineRule="auto"/>
        <w:contextualSpacing/>
      </w:pPr>
      <w:r>
        <w:t>I</w:t>
      </w:r>
      <w:r>
        <w:t xml:space="preserve">f you are traveling with funding through LBNL (i.e., most cases), you do </w:t>
      </w:r>
      <w:r>
        <w:rPr>
          <w:b/>
          <w:i/>
        </w:rPr>
        <w:t>not</w:t>
      </w:r>
      <w:r>
        <w:t xml:space="preserve"> need to save receipts for meals. You will receive a per diem instead. You also do not need receipts for taxi rides under $75, although Anubhav usually submits them anyway when he </w:t>
      </w:r>
      <w:r>
        <w:t>has them. You also do not need to save your actual airplane tickets for lab-purchased airfare, although again Anubhav usually submits these anyway.</w:t>
      </w:r>
    </w:p>
    <w:p w14:paraId="0D4C8DD3" w14:textId="77777777" w:rsidR="004B6308" w:rsidRDefault="00F71284" w:rsidP="00FF5C40">
      <w:pPr>
        <w:pStyle w:val="normal0"/>
        <w:numPr>
          <w:ilvl w:val="0"/>
          <w:numId w:val="55"/>
        </w:numPr>
        <w:pBdr>
          <w:top w:val="nil"/>
          <w:left w:val="nil"/>
          <w:bottom w:val="nil"/>
          <w:right w:val="nil"/>
          <w:between w:val="nil"/>
        </w:pBdr>
        <w:spacing w:line="240" w:lineRule="auto"/>
        <w:contextualSpacing/>
      </w:pPr>
      <w:r>
        <w:t>If you are traveling with outside funding (e.g., the conference organizers are going to reimburse you), save</w:t>
      </w:r>
      <w:r>
        <w:t xml:space="preserve"> all receipts and tickets as they may be needed for reimbursement.</w:t>
      </w:r>
    </w:p>
    <w:p w14:paraId="4CE98F64" w14:textId="77777777" w:rsidR="004B6308" w:rsidRDefault="00F71284" w:rsidP="00FF5C40">
      <w:pPr>
        <w:pStyle w:val="normal0"/>
        <w:numPr>
          <w:ilvl w:val="0"/>
          <w:numId w:val="55"/>
        </w:numPr>
        <w:pBdr>
          <w:top w:val="nil"/>
          <w:left w:val="nil"/>
          <w:bottom w:val="nil"/>
          <w:right w:val="nil"/>
          <w:between w:val="nil"/>
        </w:pBdr>
        <w:spacing w:line="240" w:lineRule="auto"/>
        <w:contextualSpacing/>
      </w:pPr>
      <w:r>
        <w:t xml:space="preserve">The proper way to request reimbursements for trips within the US is through the esdradmin site’s “Travel:Domestic” tab available at </w:t>
      </w:r>
      <w:r>
        <w:rPr>
          <w:b/>
          <w:i/>
        </w:rPr>
        <w:t>http://bit.ly/2vGGWe9</w:t>
      </w:r>
      <w:r>
        <w:t>. If you have trouble, you can email</w:t>
      </w:r>
      <w:r>
        <w:t xml:space="preserve"> </w:t>
      </w:r>
      <w:hyperlink r:id="rId18">
        <w:r>
          <w:rPr>
            <w:color w:val="1155CC"/>
            <w:u w:val="single"/>
          </w:rPr>
          <w:t>esdradmin@lbl.gov</w:t>
        </w:r>
      </w:hyperlink>
      <w:r>
        <w:t>.</w:t>
      </w:r>
    </w:p>
    <w:p w14:paraId="372EBF4E" w14:textId="77777777" w:rsidR="004B6308" w:rsidRDefault="00F71284" w:rsidP="00FF5C40">
      <w:pPr>
        <w:pStyle w:val="normal0"/>
        <w:numPr>
          <w:ilvl w:val="0"/>
          <w:numId w:val="55"/>
        </w:numPr>
        <w:pBdr>
          <w:top w:val="nil"/>
          <w:left w:val="nil"/>
          <w:bottom w:val="nil"/>
          <w:right w:val="nil"/>
          <w:between w:val="nil"/>
        </w:pBdr>
        <w:spacing w:line="240" w:lineRule="auto"/>
        <w:contextualSpacing/>
      </w:pPr>
      <w:r>
        <w:t xml:space="preserve">For international trips (including Canada!), you should get in touch with Anubhav and with the ESDR admin person that you work with. That person will provide you a corresponding form and help </w:t>
      </w:r>
      <w:r>
        <w:t xml:space="preserve">you through the (more complex) process of international-travel reimbursement, and Anubhav should approve your comments for those forms as they are reviewed </w:t>
      </w:r>
      <w:r>
        <w:lastRenderedPageBreak/>
        <w:t>closely. You need to start the process for international travel very early - do not wait.</w:t>
      </w:r>
    </w:p>
    <w:p w14:paraId="176DED54" w14:textId="77777777" w:rsidR="004B6308" w:rsidRDefault="004B6308" w:rsidP="00FF5C40">
      <w:pPr>
        <w:pStyle w:val="normal0"/>
        <w:pBdr>
          <w:top w:val="nil"/>
          <w:left w:val="nil"/>
          <w:bottom w:val="nil"/>
          <w:right w:val="nil"/>
          <w:between w:val="nil"/>
        </w:pBdr>
        <w:spacing w:line="240" w:lineRule="auto"/>
      </w:pPr>
    </w:p>
    <w:p w14:paraId="6F3668C2" w14:textId="77777777" w:rsidR="004B6308" w:rsidRDefault="00F71284" w:rsidP="00FF5C40">
      <w:pPr>
        <w:pStyle w:val="normal0"/>
        <w:pBdr>
          <w:top w:val="nil"/>
          <w:left w:val="nil"/>
          <w:bottom w:val="nil"/>
          <w:right w:val="nil"/>
          <w:between w:val="nil"/>
        </w:pBdr>
        <w:spacing w:line="240" w:lineRule="auto"/>
        <w:rPr>
          <w:b/>
          <w:i/>
        </w:rPr>
      </w:pPr>
      <w:r>
        <w:rPr>
          <w:i/>
        </w:rPr>
        <w:t>Pro tip:</w:t>
      </w:r>
      <w:r>
        <w:t xml:space="preserve"> </w:t>
      </w:r>
      <w:r>
        <w:t xml:space="preserve">If you want to see the status of your conference requests, log in to this sheet with your LBNL account:  </w:t>
      </w:r>
      <w:r>
        <w:rPr>
          <w:b/>
          <w:i/>
        </w:rPr>
        <w:t>http://bit.ly/2n6XCe3</w:t>
      </w:r>
    </w:p>
    <w:p w14:paraId="155DD1FD" w14:textId="77777777" w:rsidR="004B6308" w:rsidRDefault="00F71284" w:rsidP="00FF5C40">
      <w:pPr>
        <w:pStyle w:val="normal0"/>
        <w:pBdr>
          <w:top w:val="nil"/>
          <w:left w:val="nil"/>
          <w:bottom w:val="nil"/>
          <w:right w:val="nil"/>
          <w:between w:val="nil"/>
        </w:pBdr>
        <w:spacing w:line="240" w:lineRule="auto"/>
        <w:rPr>
          <w:b/>
          <w:i/>
        </w:rPr>
      </w:pPr>
      <w:r>
        <w:t>You can filter the sheet to your requests by right-clicking on the name column and choosing the filter option. You should look fo</w:t>
      </w:r>
      <w:r>
        <w:t>r the “(ADMINS ONLY) Approval status” column in order to check your status.</w:t>
      </w:r>
    </w:p>
    <w:p w14:paraId="4B4DA5F6" w14:textId="77777777" w:rsidR="004B6308" w:rsidRDefault="004B6308" w:rsidP="00FF5C40">
      <w:pPr>
        <w:pStyle w:val="Heading1"/>
        <w:pBdr>
          <w:top w:val="nil"/>
          <w:left w:val="nil"/>
          <w:bottom w:val="nil"/>
          <w:right w:val="nil"/>
          <w:between w:val="nil"/>
        </w:pBdr>
        <w:spacing w:line="240" w:lineRule="auto"/>
      </w:pPr>
      <w:bookmarkStart w:id="31" w:name="_xaxrfpq1u4o8" w:colFirst="0" w:colLast="0"/>
      <w:bookmarkEnd w:id="31"/>
    </w:p>
    <w:p w14:paraId="7CE49A0B" w14:textId="77777777" w:rsidR="004B6308" w:rsidRDefault="00F71284" w:rsidP="00FF5C40">
      <w:pPr>
        <w:pStyle w:val="Heading1"/>
        <w:pBdr>
          <w:top w:val="nil"/>
          <w:left w:val="nil"/>
          <w:bottom w:val="nil"/>
          <w:right w:val="nil"/>
          <w:between w:val="nil"/>
        </w:pBdr>
        <w:spacing w:line="240" w:lineRule="auto"/>
      </w:pPr>
      <w:bookmarkStart w:id="32" w:name="_Toc397939624"/>
      <w:r>
        <w:t>Asking your advisor for research help</w:t>
      </w:r>
      <w:bookmarkEnd w:id="32"/>
    </w:p>
    <w:p w14:paraId="68F6835E" w14:textId="77777777" w:rsidR="004B6308" w:rsidRDefault="00F71284" w:rsidP="00FF5C40">
      <w:pPr>
        <w:pStyle w:val="Heading2"/>
        <w:pBdr>
          <w:top w:val="nil"/>
          <w:left w:val="nil"/>
          <w:bottom w:val="nil"/>
          <w:right w:val="nil"/>
          <w:between w:val="nil"/>
        </w:pBdr>
        <w:spacing w:line="240" w:lineRule="auto"/>
      </w:pPr>
      <w:bookmarkStart w:id="33" w:name="_Toc397939625"/>
      <w:r>
        <w:t>Face-to-face meetings: weekly 15-minute checkups and targeted meetings</w:t>
      </w:r>
      <w:bookmarkEnd w:id="33"/>
    </w:p>
    <w:p w14:paraId="541A923A" w14:textId="77777777" w:rsidR="004B6308" w:rsidRDefault="00F71284" w:rsidP="00FF5C40">
      <w:pPr>
        <w:pStyle w:val="normal0"/>
        <w:pBdr>
          <w:top w:val="nil"/>
          <w:left w:val="nil"/>
          <w:bottom w:val="nil"/>
          <w:right w:val="nil"/>
          <w:between w:val="nil"/>
        </w:pBdr>
        <w:spacing w:line="240" w:lineRule="auto"/>
      </w:pPr>
      <w:r>
        <w:t>Anubhav will schedule a time to check up with you every week for 15 minutes. The length of these meetings is intentionally short and you do not need to present slides or prepare any formal presentation. Some of the things you can and should do during these</w:t>
      </w:r>
      <w:r>
        <w:t xml:space="preserve"> checkups:</w:t>
      </w:r>
    </w:p>
    <w:p w14:paraId="1A689630" w14:textId="77777777" w:rsidR="004B6308" w:rsidRDefault="00F71284" w:rsidP="00FF5C40">
      <w:pPr>
        <w:pStyle w:val="normal0"/>
        <w:numPr>
          <w:ilvl w:val="0"/>
          <w:numId w:val="47"/>
        </w:numPr>
        <w:pBdr>
          <w:top w:val="nil"/>
          <w:left w:val="nil"/>
          <w:bottom w:val="nil"/>
          <w:right w:val="nil"/>
          <w:between w:val="nil"/>
        </w:pBdr>
        <w:spacing w:line="240" w:lineRule="auto"/>
        <w:contextualSpacing/>
      </w:pPr>
      <w:r>
        <w:t>mention anything that is impeding your progress (e.g., lack of equipment, lack of response from a collaborator, long queue wait times at supercomputer, etc.)</w:t>
      </w:r>
    </w:p>
    <w:p w14:paraId="39565E1E" w14:textId="77777777" w:rsidR="004B6308" w:rsidRDefault="00F71284" w:rsidP="00FF5C40">
      <w:pPr>
        <w:pStyle w:val="normal0"/>
        <w:numPr>
          <w:ilvl w:val="0"/>
          <w:numId w:val="47"/>
        </w:numPr>
        <w:pBdr>
          <w:top w:val="nil"/>
          <w:left w:val="nil"/>
          <w:bottom w:val="nil"/>
          <w:right w:val="nil"/>
          <w:between w:val="nil"/>
        </w:pBdr>
        <w:spacing w:line="240" w:lineRule="auto"/>
        <w:contextualSpacing/>
      </w:pPr>
      <w:r>
        <w:t>report what you worked on the last week and present your goals for the next week, month</w:t>
      </w:r>
      <w:r>
        <w:t>, or 3 months to confirm confirm that you are on the right track, not repeating previous work, etc.</w:t>
      </w:r>
    </w:p>
    <w:p w14:paraId="416584F5" w14:textId="77777777" w:rsidR="004B6308" w:rsidRDefault="00F71284" w:rsidP="00FF5C40">
      <w:pPr>
        <w:pStyle w:val="normal0"/>
        <w:numPr>
          <w:ilvl w:val="0"/>
          <w:numId w:val="47"/>
        </w:numPr>
        <w:pBdr>
          <w:top w:val="nil"/>
          <w:left w:val="nil"/>
          <w:bottom w:val="nil"/>
          <w:right w:val="nil"/>
          <w:between w:val="nil"/>
        </w:pBdr>
        <w:spacing w:line="240" w:lineRule="auto"/>
        <w:contextualSpacing/>
      </w:pPr>
      <w:r>
        <w:t>introduce a major problem you are facing and that requires a longer, targeted meeting to brainstorm a solution (just present the problem in enough detail)</w:t>
      </w:r>
    </w:p>
    <w:p w14:paraId="6EAA7F98" w14:textId="77777777" w:rsidR="004B6308" w:rsidRDefault="00F71284" w:rsidP="00FF5C40">
      <w:pPr>
        <w:pStyle w:val="normal0"/>
        <w:numPr>
          <w:ilvl w:val="0"/>
          <w:numId w:val="47"/>
        </w:numPr>
        <w:pBdr>
          <w:top w:val="nil"/>
          <w:left w:val="nil"/>
          <w:bottom w:val="nil"/>
          <w:right w:val="nil"/>
          <w:between w:val="nil"/>
        </w:pBdr>
        <w:spacing w:line="240" w:lineRule="auto"/>
        <w:contextualSpacing/>
      </w:pPr>
      <w:r>
        <w:lastRenderedPageBreak/>
        <w:t>s</w:t>
      </w:r>
      <w:r>
        <w:t>olve very small problems, such as getting feedback on 3-4 presentation slides</w:t>
      </w:r>
    </w:p>
    <w:p w14:paraId="1DEDED32" w14:textId="77777777" w:rsidR="004B6308" w:rsidRDefault="00F71284" w:rsidP="00FF5C40">
      <w:pPr>
        <w:pStyle w:val="normal0"/>
        <w:numPr>
          <w:ilvl w:val="0"/>
          <w:numId w:val="47"/>
        </w:numPr>
        <w:pBdr>
          <w:top w:val="nil"/>
          <w:left w:val="nil"/>
          <w:bottom w:val="nil"/>
          <w:right w:val="nil"/>
          <w:between w:val="nil"/>
        </w:pBdr>
        <w:spacing w:line="240" w:lineRule="auto"/>
        <w:contextualSpacing/>
      </w:pPr>
      <w:r>
        <w:t>request a decision about something</w:t>
      </w:r>
    </w:p>
    <w:p w14:paraId="4BB15E1F" w14:textId="77777777" w:rsidR="004B6308" w:rsidRDefault="00F71284" w:rsidP="00FF5C40">
      <w:pPr>
        <w:pStyle w:val="normal0"/>
        <w:numPr>
          <w:ilvl w:val="0"/>
          <w:numId w:val="47"/>
        </w:numPr>
        <w:pBdr>
          <w:top w:val="nil"/>
          <w:left w:val="nil"/>
          <w:bottom w:val="nil"/>
          <w:right w:val="nil"/>
          <w:between w:val="nil"/>
        </w:pBdr>
        <w:spacing w:line="240" w:lineRule="auto"/>
        <w:contextualSpacing/>
      </w:pPr>
      <w:r>
        <w:t>pitch a Friday Afternoon Tinkering (see later in this handbook)</w:t>
      </w:r>
    </w:p>
    <w:p w14:paraId="6E74A59F" w14:textId="77777777" w:rsidR="004B6308" w:rsidRDefault="004B6308" w:rsidP="00FF5C40">
      <w:pPr>
        <w:pStyle w:val="normal0"/>
        <w:pBdr>
          <w:top w:val="nil"/>
          <w:left w:val="nil"/>
          <w:bottom w:val="nil"/>
          <w:right w:val="nil"/>
          <w:between w:val="nil"/>
        </w:pBdr>
        <w:spacing w:line="240" w:lineRule="auto"/>
      </w:pPr>
    </w:p>
    <w:p w14:paraId="0C02C737" w14:textId="77777777" w:rsidR="004B6308" w:rsidRDefault="00F71284" w:rsidP="00FF5C40">
      <w:pPr>
        <w:pStyle w:val="normal0"/>
        <w:pBdr>
          <w:top w:val="nil"/>
          <w:left w:val="nil"/>
          <w:bottom w:val="nil"/>
          <w:right w:val="nil"/>
          <w:between w:val="nil"/>
        </w:pBdr>
        <w:spacing w:line="240" w:lineRule="auto"/>
      </w:pPr>
      <w:r>
        <w:t xml:space="preserve">Longer, targeted meetings are welcome so long as you have a clear purpose for them. In particular, if a difficult decision needs to be made or you’d like to brainstorm a technical problem, a longer meeting will almost certainly work better than e-mail. To </w:t>
      </w:r>
      <w:r>
        <w:t xml:space="preserve">schedule a targeted meeting, you should first e-mail me and tell me why you’d like to meet (or simply describe your need at a 15-minute meeting). If a meeting is in fact the best solution, we will work out a time and place to have the meeting. You can use </w:t>
      </w:r>
      <w:r>
        <w:t>Anubhav’s public calendar to suggest a few possible times. The best way is to add his calendar to yours through LBNL Google Calendar (see instructions in the section about Booking Conference Rooms). Another way is to access his calendar through this public</w:t>
      </w:r>
      <w:r>
        <w:t xml:space="preserve"> link:</w:t>
      </w:r>
    </w:p>
    <w:p w14:paraId="61A14599" w14:textId="77777777" w:rsidR="004B6308" w:rsidRDefault="004B6308" w:rsidP="00FF5C40">
      <w:pPr>
        <w:pStyle w:val="normal0"/>
        <w:pBdr>
          <w:top w:val="nil"/>
          <w:left w:val="nil"/>
          <w:bottom w:val="nil"/>
          <w:right w:val="nil"/>
          <w:between w:val="nil"/>
        </w:pBdr>
        <w:spacing w:line="240" w:lineRule="auto"/>
      </w:pPr>
    </w:p>
    <w:p w14:paraId="02F7D667" w14:textId="77777777" w:rsidR="004B6308" w:rsidRDefault="00F71284" w:rsidP="00FF5C40">
      <w:pPr>
        <w:pStyle w:val="normal0"/>
        <w:pBdr>
          <w:top w:val="nil"/>
          <w:left w:val="nil"/>
          <w:bottom w:val="nil"/>
          <w:right w:val="nil"/>
          <w:between w:val="nil"/>
        </w:pBdr>
        <w:spacing w:line="240" w:lineRule="auto"/>
        <w:rPr>
          <w:b/>
          <w:i/>
        </w:rPr>
      </w:pPr>
      <w:r>
        <w:rPr>
          <w:b/>
          <w:i/>
        </w:rPr>
        <w:t>http://bit.ly/2ncHcPo</w:t>
      </w:r>
    </w:p>
    <w:p w14:paraId="78E8DC65" w14:textId="77777777" w:rsidR="004B6308" w:rsidRDefault="004B6308" w:rsidP="00FF5C40">
      <w:pPr>
        <w:pStyle w:val="normal0"/>
        <w:pBdr>
          <w:top w:val="nil"/>
          <w:left w:val="nil"/>
          <w:bottom w:val="nil"/>
          <w:right w:val="nil"/>
          <w:between w:val="nil"/>
        </w:pBdr>
        <w:spacing w:line="240" w:lineRule="auto"/>
      </w:pPr>
    </w:p>
    <w:p w14:paraId="185C0AA1" w14:textId="77777777" w:rsidR="004B6308" w:rsidRDefault="00F71284" w:rsidP="00FF5C40">
      <w:pPr>
        <w:pStyle w:val="normal0"/>
        <w:pBdr>
          <w:top w:val="nil"/>
          <w:left w:val="nil"/>
          <w:bottom w:val="nil"/>
          <w:right w:val="nil"/>
          <w:between w:val="nil"/>
        </w:pBdr>
        <w:spacing w:line="240" w:lineRule="auto"/>
      </w:pPr>
      <w:r>
        <w:t>Note: Please do not simply “drop by” Anubhav’s office to ask questions unless the matter is urgent or if the issue is of a more personal nature (in which case, please do not hesitate to drop by).</w:t>
      </w:r>
    </w:p>
    <w:p w14:paraId="1E107751" w14:textId="77777777" w:rsidR="004B6308" w:rsidRDefault="00F71284" w:rsidP="00FF5C40">
      <w:pPr>
        <w:pStyle w:val="Heading2"/>
        <w:pBdr>
          <w:top w:val="nil"/>
          <w:left w:val="nil"/>
          <w:bottom w:val="nil"/>
          <w:right w:val="nil"/>
          <w:between w:val="nil"/>
        </w:pBdr>
        <w:spacing w:line="240" w:lineRule="auto"/>
      </w:pPr>
      <w:bookmarkStart w:id="34" w:name="_Toc397939626"/>
      <w:r>
        <w:t>Email help (and general guida</w:t>
      </w:r>
      <w:r>
        <w:t>nce)</w:t>
      </w:r>
      <w:bookmarkEnd w:id="34"/>
    </w:p>
    <w:p w14:paraId="78BE1412" w14:textId="77777777" w:rsidR="004B6308" w:rsidRDefault="00F71284" w:rsidP="00FF5C40">
      <w:pPr>
        <w:pStyle w:val="normal0"/>
        <w:spacing w:line="240" w:lineRule="auto"/>
        <w:rPr>
          <w:rFonts w:ascii="Rokkitt" w:eastAsia="Rokkitt" w:hAnsi="Rokkitt" w:cs="Rokkitt"/>
        </w:rPr>
      </w:pPr>
      <w:r>
        <w:rPr>
          <w:rFonts w:ascii="Rokkitt" w:eastAsia="Rokkitt" w:hAnsi="Rokkitt" w:cs="Rokkitt"/>
        </w:rPr>
        <w:t>“If I had an hour to solve a problem I'd spend 55 minutes thinking about the problem and 5 minutes thinking about solutions.”.</w:t>
      </w:r>
    </w:p>
    <w:p w14:paraId="2F14F8D7" w14:textId="77777777" w:rsidR="004B6308" w:rsidRDefault="00F71284" w:rsidP="00FF5C40">
      <w:pPr>
        <w:pStyle w:val="normal0"/>
        <w:spacing w:line="240" w:lineRule="auto"/>
      </w:pPr>
      <w:r>
        <w:rPr>
          <w:rFonts w:ascii="Rokkitt" w:eastAsia="Rokkitt" w:hAnsi="Rokkitt" w:cs="Rokkitt"/>
          <w:b/>
        </w:rPr>
        <w:t>- Albert Einstein</w:t>
      </w:r>
    </w:p>
    <w:p w14:paraId="529B2526" w14:textId="77777777" w:rsidR="004B6308" w:rsidRDefault="004B6308" w:rsidP="00FF5C40">
      <w:pPr>
        <w:pStyle w:val="Heading1"/>
        <w:keepNext w:val="0"/>
        <w:keepLines w:val="0"/>
        <w:spacing w:after="220" w:line="240" w:lineRule="auto"/>
        <w:rPr>
          <w:rFonts w:ascii="Merriweather" w:eastAsia="Merriweather" w:hAnsi="Merriweather" w:cs="Merriweather"/>
          <w:b w:val="0"/>
          <w:color w:val="181818"/>
          <w:sz w:val="21"/>
          <w:szCs w:val="21"/>
        </w:rPr>
      </w:pPr>
      <w:bookmarkStart w:id="35" w:name="_c7j8jzuiqffv" w:colFirst="0" w:colLast="0"/>
      <w:bookmarkEnd w:id="35"/>
    </w:p>
    <w:p w14:paraId="24ED02DD" w14:textId="77777777" w:rsidR="004B6308" w:rsidRDefault="004B6308" w:rsidP="00FF5C40">
      <w:pPr>
        <w:pStyle w:val="normal0"/>
        <w:pBdr>
          <w:top w:val="nil"/>
          <w:left w:val="nil"/>
          <w:bottom w:val="nil"/>
          <w:right w:val="nil"/>
          <w:between w:val="nil"/>
        </w:pBdr>
        <w:spacing w:line="240" w:lineRule="auto"/>
      </w:pPr>
    </w:p>
    <w:p w14:paraId="3393ACE1" w14:textId="77777777" w:rsidR="004B6308" w:rsidRDefault="00F71284" w:rsidP="00FF5C40">
      <w:pPr>
        <w:pStyle w:val="normal0"/>
        <w:pBdr>
          <w:top w:val="nil"/>
          <w:left w:val="nil"/>
          <w:bottom w:val="nil"/>
          <w:right w:val="nil"/>
          <w:between w:val="nil"/>
        </w:pBdr>
        <w:spacing w:line="240" w:lineRule="auto"/>
      </w:pPr>
      <w:r>
        <w:t>From time to time, you will encounter problems, require suggestions, or otherwise need assistance from your advisor. This is normal, and asking for help is encouraged so long as you have done your best to solve the problem yourself. Sadly, it is all too ea</w:t>
      </w:r>
      <w:r>
        <w:t xml:space="preserve">sy these days to send e-mails without first investigating a problem yourself, and it is important to remember that your advisor gets many dozens of emails per day. Thus, if the question is truly important and difficult, you should take the time to address </w:t>
      </w:r>
      <w:r>
        <w:t>the following four questions</w:t>
      </w:r>
      <w:r>
        <w:rPr>
          <w:vertAlign w:val="superscript"/>
        </w:rPr>
        <w:footnoteReference w:id="1"/>
      </w:r>
      <w:r>
        <w:t xml:space="preserve"> in your email:</w:t>
      </w:r>
    </w:p>
    <w:p w14:paraId="435C105A" w14:textId="77777777" w:rsidR="004B6308" w:rsidRDefault="004B6308" w:rsidP="00FF5C40">
      <w:pPr>
        <w:pStyle w:val="normal0"/>
        <w:pBdr>
          <w:top w:val="nil"/>
          <w:left w:val="nil"/>
          <w:bottom w:val="nil"/>
          <w:right w:val="nil"/>
          <w:between w:val="nil"/>
        </w:pBdr>
        <w:spacing w:line="240" w:lineRule="auto"/>
      </w:pPr>
    </w:p>
    <w:p w14:paraId="3DEC13A7" w14:textId="77777777" w:rsidR="004B6308" w:rsidRDefault="00F71284" w:rsidP="00FF5C40">
      <w:pPr>
        <w:pStyle w:val="normal0"/>
        <w:pBdr>
          <w:top w:val="nil"/>
          <w:left w:val="nil"/>
          <w:bottom w:val="nil"/>
          <w:right w:val="nil"/>
          <w:between w:val="nil"/>
        </w:pBdr>
        <w:spacing w:line="240" w:lineRule="auto"/>
      </w:pPr>
      <w:r>
        <w:pict w14:anchorId="35E3E694">
          <v:rect id="_x0000_i1029" style="width:0;height:1.5pt" o:hralign="center" o:hrstd="t" o:hr="t" fillcolor="#a0a0a0" stroked="f"/>
        </w:pict>
      </w:r>
    </w:p>
    <w:p w14:paraId="24BAC809" w14:textId="77777777" w:rsidR="004B6308" w:rsidRDefault="00F71284" w:rsidP="00FF5C40">
      <w:pPr>
        <w:pStyle w:val="normal0"/>
        <w:numPr>
          <w:ilvl w:val="0"/>
          <w:numId w:val="62"/>
        </w:numPr>
        <w:pBdr>
          <w:top w:val="nil"/>
          <w:left w:val="nil"/>
          <w:bottom w:val="nil"/>
          <w:right w:val="nil"/>
          <w:between w:val="nil"/>
        </w:pBdr>
        <w:spacing w:line="240" w:lineRule="auto"/>
        <w:contextualSpacing/>
        <w:rPr>
          <w:b/>
        </w:rPr>
      </w:pPr>
      <w:r>
        <w:rPr>
          <w:b/>
        </w:rPr>
        <w:t>What is the problem?</w:t>
      </w:r>
    </w:p>
    <w:p w14:paraId="2C98B6FF" w14:textId="77777777" w:rsidR="004B6308" w:rsidRDefault="00F71284" w:rsidP="00FF5C40">
      <w:pPr>
        <w:pStyle w:val="normal0"/>
        <w:pBdr>
          <w:top w:val="nil"/>
          <w:left w:val="nil"/>
          <w:bottom w:val="nil"/>
          <w:right w:val="nil"/>
          <w:between w:val="nil"/>
        </w:pBdr>
        <w:spacing w:line="240" w:lineRule="auto"/>
        <w:rPr>
          <w:i/>
        </w:rPr>
      </w:pPr>
      <w:r>
        <w:t xml:space="preserve">Clearly describe the problem, </w:t>
      </w:r>
      <w:r>
        <w:rPr>
          <w:i/>
        </w:rPr>
        <w:t>starting from the beginning.</w:t>
      </w:r>
    </w:p>
    <w:p w14:paraId="79B1112D" w14:textId="77777777" w:rsidR="004B6308" w:rsidRDefault="004B6308" w:rsidP="00FF5C40">
      <w:pPr>
        <w:pStyle w:val="normal0"/>
        <w:pBdr>
          <w:top w:val="nil"/>
          <w:left w:val="nil"/>
          <w:bottom w:val="nil"/>
          <w:right w:val="nil"/>
          <w:between w:val="nil"/>
        </w:pBdr>
        <w:spacing w:line="240" w:lineRule="auto"/>
      </w:pPr>
    </w:p>
    <w:p w14:paraId="18ECE290" w14:textId="77777777" w:rsidR="004B6308" w:rsidRDefault="00F71284" w:rsidP="00FF5C40">
      <w:pPr>
        <w:pStyle w:val="normal0"/>
        <w:numPr>
          <w:ilvl w:val="0"/>
          <w:numId w:val="52"/>
        </w:numPr>
        <w:pBdr>
          <w:top w:val="nil"/>
          <w:left w:val="nil"/>
          <w:bottom w:val="nil"/>
          <w:right w:val="nil"/>
          <w:between w:val="nil"/>
        </w:pBdr>
        <w:spacing w:line="240" w:lineRule="auto"/>
        <w:contextualSpacing/>
        <w:rPr>
          <w:b/>
        </w:rPr>
      </w:pPr>
      <w:r>
        <w:rPr>
          <w:b/>
        </w:rPr>
        <w:t>What is the CAUSE of the problem?</w:t>
      </w:r>
    </w:p>
    <w:p w14:paraId="52BC617D" w14:textId="77777777" w:rsidR="004B6308" w:rsidRDefault="00F71284" w:rsidP="00FF5C40">
      <w:pPr>
        <w:pStyle w:val="normal0"/>
        <w:pBdr>
          <w:top w:val="nil"/>
          <w:left w:val="nil"/>
          <w:bottom w:val="nil"/>
          <w:right w:val="nil"/>
          <w:between w:val="nil"/>
        </w:pBdr>
        <w:spacing w:line="240" w:lineRule="auto"/>
      </w:pPr>
      <w:r>
        <w:t xml:space="preserve">For example, your immediate problem may be that you need more computing time. But the </w:t>
      </w:r>
      <w:r>
        <w:rPr>
          <w:i/>
        </w:rPr>
        <w:t>cause</w:t>
      </w:r>
      <w:r>
        <w:t xml:space="preserve"> o</w:t>
      </w:r>
      <w:r>
        <w:t>f your problem is perhaps that you want to determine the best ordering of a disordered compound and that you anticipate that this will require running many calculations. If you are unsure how to answer this question, ask yourself “why” this problem needs t</w:t>
      </w:r>
      <w:r>
        <w:t>o be solved (some companies such as Toyota employ the “5 Whys” principle - i.e., asking “why” 5 consecutive times to get to the root of the problem rather than fix surface issues).</w:t>
      </w:r>
    </w:p>
    <w:p w14:paraId="1FF4D493" w14:textId="77777777" w:rsidR="004B6308" w:rsidRDefault="004B6308" w:rsidP="00FF5C40">
      <w:pPr>
        <w:pStyle w:val="normal0"/>
        <w:pBdr>
          <w:top w:val="nil"/>
          <w:left w:val="nil"/>
          <w:bottom w:val="nil"/>
          <w:right w:val="nil"/>
          <w:between w:val="nil"/>
        </w:pBdr>
        <w:spacing w:line="240" w:lineRule="auto"/>
      </w:pPr>
    </w:p>
    <w:p w14:paraId="0E8BCEEB" w14:textId="77777777" w:rsidR="004B6308" w:rsidRDefault="00F71284" w:rsidP="00FF5C40">
      <w:pPr>
        <w:pStyle w:val="normal0"/>
        <w:numPr>
          <w:ilvl w:val="0"/>
          <w:numId w:val="63"/>
        </w:numPr>
        <w:pBdr>
          <w:top w:val="nil"/>
          <w:left w:val="nil"/>
          <w:bottom w:val="nil"/>
          <w:right w:val="nil"/>
          <w:between w:val="nil"/>
        </w:pBdr>
        <w:spacing w:line="240" w:lineRule="auto"/>
        <w:contextualSpacing/>
        <w:rPr>
          <w:b/>
        </w:rPr>
      </w:pPr>
      <w:r>
        <w:rPr>
          <w:b/>
        </w:rPr>
        <w:t>What are all the possible solutions to the problem?</w:t>
      </w:r>
    </w:p>
    <w:p w14:paraId="248DB3BD" w14:textId="77777777" w:rsidR="004B6308" w:rsidRDefault="00F71284" w:rsidP="00FF5C40">
      <w:pPr>
        <w:pStyle w:val="normal0"/>
        <w:pBdr>
          <w:top w:val="nil"/>
          <w:left w:val="nil"/>
          <w:bottom w:val="nil"/>
          <w:right w:val="nil"/>
          <w:between w:val="nil"/>
        </w:pBdr>
        <w:spacing w:line="240" w:lineRule="auto"/>
      </w:pPr>
      <w:r>
        <w:lastRenderedPageBreak/>
        <w:t xml:space="preserve">You might think this means list a couple of possible solutions. That’s </w:t>
      </w:r>
      <w:r>
        <w:rPr>
          <w:b/>
          <w:i/>
        </w:rPr>
        <w:t>not</w:t>
      </w:r>
      <w:r>
        <w:t xml:space="preserve"> what this means. This means list </w:t>
      </w:r>
      <w:r>
        <w:rPr>
          <w:i/>
          <w:u w:val="single"/>
        </w:rPr>
        <w:t>all</w:t>
      </w:r>
      <w:r>
        <w:t xml:space="preserve"> possible solutions - every single way the problem could be solved. This includes unconventional options, options that you may not know how to im</w:t>
      </w:r>
      <w:r>
        <w:t>plement or think might not work. If you don’t have any solution ideas, list all the avenues you tried (e.g., Google search terms) to find one</w:t>
      </w:r>
      <w:r>
        <w:rPr>
          <w:i/>
        </w:rPr>
        <w:t xml:space="preserve">. </w:t>
      </w:r>
      <w:r>
        <w:t>If you already tried some solutions but they failed, summarize that information here.</w:t>
      </w:r>
    </w:p>
    <w:p w14:paraId="6B350D22" w14:textId="77777777" w:rsidR="004B6308" w:rsidRDefault="004B6308" w:rsidP="00FF5C40">
      <w:pPr>
        <w:pStyle w:val="normal0"/>
        <w:pBdr>
          <w:top w:val="nil"/>
          <w:left w:val="nil"/>
          <w:bottom w:val="nil"/>
          <w:right w:val="nil"/>
          <w:between w:val="nil"/>
        </w:pBdr>
        <w:spacing w:line="240" w:lineRule="auto"/>
      </w:pPr>
    </w:p>
    <w:p w14:paraId="6D45C962" w14:textId="77777777" w:rsidR="004B6308" w:rsidRDefault="00F71284" w:rsidP="00FF5C40">
      <w:pPr>
        <w:pStyle w:val="normal0"/>
        <w:numPr>
          <w:ilvl w:val="0"/>
          <w:numId w:val="40"/>
        </w:numPr>
        <w:pBdr>
          <w:top w:val="nil"/>
          <w:left w:val="nil"/>
          <w:bottom w:val="nil"/>
          <w:right w:val="nil"/>
          <w:between w:val="nil"/>
        </w:pBdr>
        <w:spacing w:line="240" w:lineRule="auto"/>
        <w:contextualSpacing/>
        <w:rPr>
          <w:b/>
        </w:rPr>
      </w:pPr>
      <w:r>
        <w:rPr>
          <w:b/>
        </w:rPr>
        <w:t>What solution do you sugge</w:t>
      </w:r>
      <w:r>
        <w:rPr>
          <w:b/>
        </w:rPr>
        <w:t>st?</w:t>
      </w:r>
    </w:p>
    <w:p w14:paraId="294BB482" w14:textId="77777777" w:rsidR="004B6308" w:rsidRDefault="00F71284" w:rsidP="00FF5C40">
      <w:pPr>
        <w:pStyle w:val="normal0"/>
        <w:pBdr>
          <w:top w:val="nil"/>
          <w:left w:val="nil"/>
          <w:bottom w:val="nil"/>
          <w:right w:val="nil"/>
          <w:between w:val="nil"/>
        </w:pBdr>
        <w:spacing w:line="240" w:lineRule="auto"/>
      </w:pPr>
      <w:r>
        <w:t>Provide your reason for suggesting this solution.</w:t>
      </w:r>
    </w:p>
    <w:p w14:paraId="58589519" w14:textId="77777777" w:rsidR="004B6308" w:rsidRDefault="00F71284" w:rsidP="00FF5C40">
      <w:pPr>
        <w:pStyle w:val="normal0"/>
        <w:pBdr>
          <w:top w:val="nil"/>
          <w:left w:val="nil"/>
          <w:bottom w:val="nil"/>
          <w:right w:val="nil"/>
          <w:between w:val="nil"/>
        </w:pBdr>
        <w:spacing w:line="240" w:lineRule="auto"/>
      </w:pPr>
      <w:r>
        <w:pict w14:anchorId="03118ABE">
          <v:rect id="_x0000_i1030" style="width:0;height:1.5pt" o:hralign="center" o:hrstd="t" o:hr="t" fillcolor="#a0a0a0" stroked="f"/>
        </w:pict>
      </w:r>
    </w:p>
    <w:p w14:paraId="595CD0EC" w14:textId="77777777" w:rsidR="004B6308" w:rsidRDefault="00F71284" w:rsidP="00FF5C40">
      <w:pPr>
        <w:pStyle w:val="normal0"/>
        <w:pBdr>
          <w:top w:val="nil"/>
          <w:left w:val="nil"/>
          <w:bottom w:val="nil"/>
          <w:right w:val="nil"/>
          <w:between w:val="nil"/>
        </w:pBdr>
        <w:spacing w:line="240" w:lineRule="auto"/>
      </w:pPr>
      <w:r>
        <w:t>More often than not, taking the time to answer these questions leads to you solving your own problem. In the cases where that is not true, these responses will make brainstorming solutions to your pro</w:t>
      </w:r>
      <w:r>
        <w:t>blem more effective and will also allow Anubhav to provide feedback into your process of generating all possible solutions.</w:t>
      </w:r>
    </w:p>
    <w:p w14:paraId="58C7DCB4" w14:textId="77777777" w:rsidR="004B6308" w:rsidRDefault="00F71284" w:rsidP="00FF5C40">
      <w:pPr>
        <w:pStyle w:val="Heading2"/>
        <w:pBdr>
          <w:top w:val="nil"/>
          <w:left w:val="nil"/>
          <w:bottom w:val="nil"/>
          <w:right w:val="nil"/>
          <w:between w:val="nil"/>
        </w:pBdr>
        <w:spacing w:line="240" w:lineRule="auto"/>
      </w:pPr>
      <w:bookmarkStart w:id="36" w:name="_Toc397939627"/>
      <w:r>
        <w:t>Software help groups</w:t>
      </w:r>
      <w:bookmarkEnd w:id="36"/>
    </w:p>
    <w:p w14:paraId="066ABF9C" w14:textId="77777777" w:rsidR="004B6308" w:rsidRDefault="00F71284" w:rsidP="00FF5C40">
      <w:pPr>
        <w:pStyle w:val="normal0"/>
        <w:pBdr>
          <w:top w:val="nil"/>
          <w:left w:val="nil"/>
          <w:bottom w:val="nil"/>
          <w:right w:val="nil"/>
          <w:between w:val="nil"/>
        </w:pBdr>
        <w:spacing w:line="240" w:lineRule="auto"/>
      </w:pPr>
      <w:r>
        <w:t>If you have problems with software, and in particular the software maintained by our group and our collaborators, you should contact the appropriate help group. The documentation for the software will list what that channel is; if not, try the Github Issue</w:t>
      </w:r>
      <w:r>
        <w:t>s page. If you contact Anubhav, make sure you address the four questions above as well as provide everything needed (files, test code, etc) to quickly reproduce and debug the problem.</w:t>
      </w:r>
    </w:p>
    <w:p w14:paraId="48456B75" w14:textId="77777777" w:rsidR="004B6308" w:rsidRDefault="004B6308" w:rsidP="00FF5C40">
      <w:pPr>
        <w:pStyle w:val="normal0"/>
        <w:pBdr>
          <w:top w:val="nil"/>
          <w:left w:val="nil"/>
          <w:bottom w:val="nil"/>
          <w:right w:val="nil"/>
          <w:between w:val="nil"/>
        </w:pBdr>
        <w:spacing w:line="240" w:lineRule="auto"/>
      </w:pPr>
    </w:p>
    <w:p w14:paraId="2A3852A7" w14:textId="77777777" w:rsidR="004B6308" w:rsidRDefault="00F71284" w:rsidP="00FF5C40">
      <w:pPr>
        <w:pStyle w:val="normal0"/>
        <w:pBdr>
          <w:top w:val="nil"/>
          <w:left w:val="nil"/>
          <w:bottom w:val="nil"/>
          <w:right w:val="nil"/>
          <w:between w:val="nil"/>
        </w:pBdr>
        <w:spacing w:line="240" w:lineRule="auto"/>
      </w:pPr>
      <w:r>
        <w:t>Two other ways to get software help that are more self-guided are:</w:t>
      </w:r>
    </w:p>
    <w:p w14:paraId="4DC7A0C4" w14:textId="77777777" w:rsidR="004B6308" w:rsidRDefault="00F71284" w:rsidP="00FF5C40">
      <w:pPr>
        <w:pStyle w:val="normal0"/>
        <w:numPr>
          <w:ilvl w:val="0"/>
          <w:numId w:val="4"/>
        </w:numPr>
        <w:pBdr>
          <w:top w:val="nil"/>
          <w:left w:val="nil"/>
          <w:bottom w:val="nil"/>
          <w:right w:val="nil"/>
          <w:between w:val="nil"/>
        </w:pBdr>
        <w:spacing w:line="240" w:lineRule="auto"/>
        <w:contextualSpacing/>
      </w:pPr>
      <w:r>
        <w:lastRenderedPageBreak/>
        <w:t>If y</w:t>
      </w:r>
      <w:r>
        <w:t>ou are having trouble using a particular class or function, look for unit tests within the code, which often demonstrate how to use the class or function</w:t>
      </w:r>
    </w:p>
    <w:p w14:paraId="7E6F5FB5" w14:textId="77777777" w:rsidR="004B6308" w:rsidRDefault="00F71284" w:rsidP="00FF5C40">
      <w:pPr>
        <w:pStyle w:val="normal0"/>
        <w:numPr>
          <w:ilvl w:val="0"/>
          <w:numId w:val="4"/>
        </w:numPr>
        <w:pBdr>
          <w:top w:val="nil"/>
          <w:left w:val="nil"/>
          <w:bottom w:val="nil"/>
          <w:right w:val="nil"/>
          <w:between w:val="nil"/>
        </w:pBdr>
        <w:spacing w:line="240" w:lineRule="auto"/>
        <w:contextualSpacing/>
      </w:pPr>
      <w:r>
        <w:t>If the class or function has a unique name (e.g., MaterialsProjectCompatibility), another option is to</w:t>
      </w:r>
      <w:r>
        <w:t xml:space="preserve"> both Google </w:t>
      </w:r>
      <w:r>
        <w:rPr>
          <w:i/>
        </w:rPr>
        <w:t>and</w:t>
      </w:r>
      <w:r>
        <w:t xml:space="preserve"> search on github.com for the particular class/function. The github.com search will often reveal code snippets from users all around the world. </w:t>
      </w:r>
    </w:p>
    <w:p w14:paraId="11B7A129" w14:textId="77777777" w:rsidR="004B6308" w:rsidRDefault="004B6308" w:rsidP="00FF5C40">
      <w:pPr>
        <w:pStyle w:val="normal0"/>
        <w:pBdr>
          <w:top w:val="nil"/>
          <w:left w:val="nil"/>
          <w:bottom w:val="nil"/>
          <w:right w:val="nil"/>
          <w:between w:val="nil"/>
        </w:pBdr>
        <w:spacing w:line="240" w:lineRule="auto"/>
      </w:pPr>
    </w:p>
    <w:p w14:paraId="4CAE65DB" w14:textId="77777777" w:rsidR="004B6308" w:rsidRDefault="00F71284" w:rsidP="00FF5C40">
      <w:pPr>
        <w:pStyle w:val="Heading1"/>
        <w:pBdr>
          <w:top w:val="nil"/>
          <w:left w:val="nil"/>
          <w:bottom w:val="nil"/>
          <w:right w:val="nil"/>
          <w:between w:val="nil"/>
        </w:pBdr>
        <w:spacing w:line="240" w:lineRule="auto"/>
        <w:rPr>
          <w:color w:val="FF9900"/>
        </w:rPr>
      </w:pPr>
      <w:bookmarkStart w:id="37" w:name="_Toc397939628"/>
      <w:r>
        <w:t>Friday Afternoon Tinkerings (FATs)</w:t>
      </w:r>
      <w:bookmarkEnd w:id="37"/>
    </w:p>
    <w:p w14:paraId="598652BB" w14:textId="77777777" w:rsidR="004B6308" w:rsidRDefault="004B6308" w:rsidP="00FF5C40">
      <w:pPr>
        <w:pStyle w:val="normal0"/>
        <w:pBdr>
          <w:top w:val="nil"/>
          <w:left w:val="nil"/>
          <w:bottom w:val="nil"/>
          <w:right w:val="nil"/>
          <w:between w:val="nil"/>
        </w:pBdr>
        <w:spacing w:line="240" w:lineRule="auto"/>
        <w:rPr>
          <w:rFonts w:ascii="Rokkitt" w:eastAsia="Rokkitt" w:hAnsi="Rokkitt" w:cs="Rokkitt"/>
          <w:i/>
        </w:rPr>
      </w:pPr>
    </w:p>
    <w:p w14:paraId="1120B76A" w14:textId="77777777" w:rsidR="004B6308" w:rsidRDefault="00F71284" w:rsidP="00FF5C40">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“You’ll learn infinitely better and easier and more completely by picking a problem for yourself that you find interesting to fiddle around with, some kind of thing that you heard that you don’t understand, or you want to analyze further, or want to do som</w:t>
      </w:r>
      <w:r>
        <w:rPr>
          <w:rFonts w:ascii="Rokkitt" w:eastAsia="Rokkitt" w:hAnsi="Rokkitt" w:cs="Rokkitt"/>
          <w:i/>
        </w:rPr>
        <w:t>e kind of trick with - that’s the best way to learn something”.</w:t>
      </w:r>
    </w:p>
    <w:p w14:paraId="2F290B11" w14:textId="77777777" w:rsidR="004B6308" w:rsidRDefault="00F71284" w:rsidP="00FF5C40">
      <w:pPr>
        <w:pStyle w:val="normal0"/>
        <w:pBdr>
          <w:top w:val="nil"/>
          <w:left w:val="nil"/>
          <w:bottom w:val="nil"/>
          <w:right w:val="nil"/>
          <w:between w:val="nil"/>
        </w:pBdr>
        <w:spacing w:line="240" w:lineRule="auto"/>
        <w:rPr>
          <w:rFonts w:ascii="Rokkitt" w:eastAsia="Rokkitt" w:hAnsi="Rokkitt" w:cs="Rokkitt"/>
          <w:b/>
          <w:i/>
        </w:rPr>
      </w:pPr>
      <w:r>
        <w:rPr>
          <w:rFonts w:ascii="Rokkitt" w:eastAsia="Rokkitt" w:hAnsi="Rokkitt" w:cs="Rokkitt"/>
          <w:b/>
          <w:i/>
        </w:rPr>
        <w:t>- Richard Feynman</w:t>
      </w:r>
    </w:p>
    <w:p w14:paraId="549A4F6F" w14:textId="77777777" w:rsidR="004B6308" w:rsidRDefault="004B6308" w:rsidP="00FF5C40">
      <w:pPr>
        <w:pStyle w:val="normal0"/>
        <w:pBdr>
          <w:top w:val="nil"/>
          <w:left w:val="nil"/>
          <w:bottom w:val="nil"/>
          <w:right w:val="nil"/>
          <w:between w:val="nil"/>
        </w:pBdr>
        <w:spacing w:line="240" w:lineRule="auto"/>
      </w:pPr>
    </w:p>
    <w:p w14:paraId="3EE6415F" w14:textId="77777777" w:rsidR="004B6308" w:rsidRDefault="00F71284" w:rsidP="00FF5C40">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 xml:space="preserve">“...it is certainly all right and potentially very productive just to mess around. Quick uncontrolled experiments are very productive. They are performed just to see if you </w:t>
      </w:r>
      <w:r>
        <w:rPr>
          <w:rFonts w:ascii="Rokkitt" w:eastAsia="Rokkitt" w:hAnsi="Rokkitt" w:cs="Rokkitt"/>
          <w:i/>
        </w:rPr>
        <w:t>can make something interesting happen”.</w:t>
      </w:r>
    </w:p>
    <w:p w14:paraId="2266B081" w14:textId="77777777" w:rsidR="004B6308" w:rsidRDefault="00F71284" w:rsidP="00FF5C40">
      <w:pPr>
        <w:pStyle w:val="normal0"/>
        <w:pBdr>
          <w:top w:val="nil"/>
          <w:left w:val="nil"/>
          <w:bottom w:val="nil"/>
          <w:right w:val="nil"/>
          <w:between w:val="nil"/>
        </w:pBdr>
        <w:spacing w:line="240" w:lineRule="auto"/>
        <w:rPr>
          <w:rFonts w:ascii="Rokkitt" w:eastAsia="Rokkitt" w:hAnsi="Rokkitt" w:cs="Rokkitt"/>
          <w:b/>
          <w:i/>
        </w:rPr>
      </w:pPr>
      <w:r>
        <w:rPr>
          <w:rFonts w:ascii="Rokkitt" w:eastAsia="Rokkitt" w:hAnsi="Rokkitt" w:cs="Rokkitt"/>
          <w:b/>
          <w:i/>
        </w:rPr>
        <w:t>- E.O. Wilson</w:t>
      </w:r>
    </w:p>
    <w:p w14:paraId="588E1A48" w14:textId="77777777" w:rsidR="004B6308" w:rsidRDefault="004B6308" w:rsidP="00FF5C40">
      <w:pPr>
        <w:pStyle w:val="normal0"/>
        <w:pBdr>
          <w:top w:val="nil"/>
          <w:left w:val="nil"/>
          <w:bottom w:val="nil"/>
          <w:right w:val="nil"/>
          <w:between w:val="nil"/>
        </w:pBdr>
        <w:spacing w:line="240" w:lineRule="auto"/>
        <w:rPr>
          <w:rFonts w:ascii="Rokkitt" w:eastAsia="Rokkitt" w:hAnsi="Rokkitt" w:cs="Rokkitt"/>
          <w:b/>
          <w:i/>
        </w:rPr>
      </w:pPr>
    </w:p>
    <w:p w14:paraId="5E9318B1" w14:textId="77777777" w:rsidR="004B6308" w:rsidRDefault="00F71284" w:rsidP="00FF5C40">
      <w:pPr>
        <w:pStyle w:val="normal0"/>
        <w:pBdr>
          <w:top w:val="nil"/>
          <w:left w:val="nil"/>
          <w:bottom w:val="nil"/>
          <w:right w:val="nil"/>
          <w:between w:val="nil"/>
        </w:pBdr>
        <w:spacing w:line="240" w:lineRule="auto"/>
      </w:pPr>
      <w:r>
        <w:t>Long-term members of the group (</w:t>
      </w:r>
      <w:r>
        <w:rPr>
          <w:i/>
        </w:rPr>
        <w:t>i.e.</w:t>
      </w:r>
      <w:r>
        <w:t>, graduate students and postdocs) are encouraged to spend Friday afternoons on a project of their choosing. This is similar to the “20% time” afforded by companies l</w:t>
      </w:r>
      <w:r>
        <w:t>ike Google. You can pick any project you think is important or interesting, as long as it is related to our group and somewhat related to your main project theme. It is best if the project is scientific in nature, but it can also be software related (</w:t>
      </w:r>
      <w:r>
        <w:rPr>
          <w:i/>
        </w:rPr>
        <w:t>e.g.</w:t>
      </w:r>
      <w:r>
        <w:t>,</w:t>
      </w:r>
      <w:r>
        <w:t xml:space="preserve"> to try a new visualization library or to improve the scaling of calculations at supercomputing centers). The </w:t>
      </w:r>
      <w:r>
        <w:lastRenderedPageBreak/>
        <w:t>most important aspect is that you should be able to get a result (whether positive or negative) in a short time (see “metrics for successful FATs”</w:t>
      </w:r>
      <w:r>
        <w:t>).</w:t>
      </w:r>
    </w:p>
    <w:p w14:paraId="4C2724A7" w14:textId="77777777" w:rsidR="004B6308" w:rsidRDefault="004B6308" w:rsidP="00FF5C40">
      <w:pPr>
        <w:pStyle w:val="normal0"/>
        <w:pBdr>
          <w:top w:val="nil"/>
          <w:left w:val="nil"/>
          <w:bottom w:val="nil"/>
          <w:right w:val="nil"/>
          <w:between w:val="nil"/>
        </w:pBdr>
        <w:spacing w:line="240" w:lineRule="auto"/>
      </w:pPr>
    </w:p>
    <w:p w14:paraId="14B5F928" w14:textId="77777777" w:rsidR="004B6308" w:rsidRDefault="00F71284" w:rsidP="00FF5C40">
      <w:pPr>
        <w:pStyle w:val="normal0"/>
        <w:pBdr>
          <w:top w:val="nil"/>
          <w:left w:val="nil"/>
          <w:bottom w:val="nil"/>
          <w:right w:val="nil"/>
          <w:between w:val="nil"/>
        </w:pBdr>
        <w:spacing w:line="240" w:lineRule="auto"/>
      </w:pPr>
      <w:r>
        <w:t xml:space="preserve">You are the boss for your Friday Afternoon Tinkerings (FATs). </w:t>
      </w:r>
    </w:p>
    <w:p w14:paraId="242428E2" w14:textId="77777777" w:rsidR="004B6308" w:rsidRDefault="00F71284" w:rsidP="00FF5C40">
      <w:pPr>
        <w:pStyle w:val="Heading2"/>
        <w:pBdr>
          <w:top w:val="nil"/>
          <w:left w:val="nil"/>
          <w:bottom w:val="nil"/>
          <w:right w:val="nil"/>
          <w:between w:val="nil"/>
        </w:pBdr>
        <w:spacing w:line="240" w:lineRule="auto"/>
      </w:pPr>
      <w:bookmarkStart w:id="38" w:name="_Toc397939629"/>
      <w:r>
        <w:t>FAT rules</w:t>
      </w:r>
      <w:bookmarkEnd w:id="38"/>
    </w:p>
    <w:p w14:paraId="1A41262B" w14:textId="77777777" w:rsidR="004B6308" w:rsidRDefault="00F71284" w:rsidP="00FF5C40">
      <w:pPr>
        <w:pStyle w:val="normal0"/>
        <w:numPr>
          <w:ilvl w:val="0"/>
          <w:numId w:val="13"/>
        </w:numPr>
        <w:pBdr>
          <w:top w:val="nil"/>
          <w:left w:val="nil"/>
          <w:bottom w:val="nil"/>
          <w:right w:val="nil"/>
          <w:between w:val="nil"/>
        </w:pBdr>
        <w:spacing w:line="240" w:lineRule="auto"/>
      </w:pPr>
      <w:r>
        <w:t>To initiate a Friday afternoon tinkering, simply email Anubhav to let him know that you are going to try this. This will also serve as a reminder to him to leave you alone on Frid</w:t>
      </w:r>
      <w:r>
        <w:t>ay afternoons.</w:t>
      </w:r>
    </w:p>
    <w:p w14:paraId="5061FEB6" w14:textId="77777777" w:rsidR="004B6308" w:rsidRDefault="00F71284" w:rsidP="00FF5C40">
      <w:pPr>
        <w:pStyle w:val="normal0"/>
        <w:numPr>
          <w:ilvl w:val="0"/>
          <w:numId w:val="13"/>
        </w:numPr>
        <w:pBdr>
          <w:top w:val="nil"/>
          <w:left w:val="nil"/>
          <w:bottom w:val="nil"/>
          <w:right w:val="nil"/>
          <w:between w:val="nil"/>
        </w:pBdr>
        <w:spacing w:line="240" w:lineRule="auto"/>
      </w:pPr>
      <w:r>
        <w:t>At the end of every month that you are doing a FAT, you will be expected to provide 3 slides that describe your project and its status.</w:t>
      </w:r>
    </w:p>
    <w:p w14:paraId="5A7563B5" w14:textId="77777777" w:rsidR="004B6308" w:rsidRDefault="00F71284" w:rsidP="00FF5C40">
      <w:pPr>
        <w:pStyle w:val="normal0"/>
        <w:numPr>
          <w:ilvl w:val="0"/>
          <w:numId w:val="13"/>
        </w:numPr>
        <w:pBdr>
          <w:top w:val="nil"/>
          <w:left w:val="nil"/>
          <w:bottom w:val="nil"/>
          <w:right w:val="nil"/>
          <w:between w:val="nil"/>
        </w:pBdr>
        <w:spacing w:line="240" w:lineRule="auto"/>
      </w:pPr>
      <w:r>
        <w:t>Based on the slides, Anubhav will suggest what to do next. Regardless of Anubhav’s suggestions, you are allowed to continue for another month (2 months total) on the same project theme.</w:t>
      </w:r>
    </w:p>
    <w:p w14:paraId="647EFD8E" w14:textId="77777777" w:rsidR="004B6308" w:rsidRDefault="00F71284" w:rsidP="00FF5C40">
      <w:pPr>
        <w:pStyle w:val="normal0"/>
        <w:numPr>
          <w:ilvl w:val="0"/>
          <w:numId w:val="13"/>
        </w:numPr>
        <w:pBdr>
          <w:top w:val="nil"/>
          <w:left w:val="nil"/>
          <w:bottom w:val="nil"/>
          <w:right w:val="nil"/>
          <w:between w:val="nil"/>
        </w:pBdr>
        <w:spacing w:line="240" w:lineRule="auto"/>
      </w:pPr>
      <w:r>
        <w:t>At the end of 2 months, Anubhav will either (i) tell you to stop worki</w:t>
      </w:r>
      <w:r>
        <w:t>ng on this particular project, (ii) ask you to continue hammering, or (iii) make your project more official and extend your time on it.</w:t>
      </w:r>
    </w:p>
    <w:p w14:paraId="76D21284" w14:textId="77777777" w:rsidR="004B6308" w:rsidRDefault="00F71284" w:rsidP="00FF5C40">
      <w:pPr>
        <w:pStyle w:val="normal0"/>
        <w:numPr>
          <w:ilvl w:val="0"/>
          <w:numId w:val="13"/>
        </w:numPr>
        <w:pBdr>
          <w:top w:val="nil"/>
          <w:left w:val="nil"/>
          <w:bottom w:val="nil"/>
          <w:right w:val="nil"/>
          <w:between w:val="nil"/>
        </w:pBdr>
        <w:spacing w:line="240" w:lineRule="auto"/>
      </w:pPr>
      <w:r>
        <w:t>One Friday afternoon tinkering at a time - pick the most important or most exciting one if you have several ideas.</w:t>
      </w:r>
    </w:p>
    <w:p w14:paraId="741D3B4D" w14:textId="77777777" w:rsidR="004B6308" w:rsidRDefault="00F71284" w:rsidP="00FF5C40">
      <w:pPr>
        <w:pStyle w:val="Heading2"/>
        <w:pBdr>
          <w:top w:val="nil"/>
          <w:left w:val="nil"/>
          <w:bottom w:val="nil"/>
          <w:right w:val="nil"/>
          <w:between w:val="nil"/>
        </w:pBdr>
        <w:spacing w:line="240" w:lineRule="auto"/>
      </w:pPr>
      <w:bookmarkStart w:id="39" w:name="_Toc397939630"/>
      <w:r>
        <w:t>Metri</w:t>
      </w:r>
      <w:r>
        <w:t>cs for successful FATs</w:t>
      </w:r>
      <w:bookmarkEnd w:id="39"/>
    </w:p>
    <w:p w14:paraId="2078E1CD" w14:textId="77777777" w:rsidR="004B6308" w:rsidRDefault="00F71284" w:rsidP="00FF5C40">
      <w:pPr>
        <w:pStyle w:val="normal0"/>
        <w:pBdr>
          <w:top w:val="nil"/>
          <w:left w:val="nil"/>
          <w:bottom w:val="nil"/>
          <w:right w:val="nil"/>
          <w:between w:val="nil"/>
        </w:pBdr>
        <w:spacing w:line="240" w:lineRule="auto"/>
      </w:pPr>
      <w:r>
        <w:t xml:space="preserve">The main metric for success of a FAT is whether you were able to prototype and test an idea. It does not matter as much whether the </w:t>
      </w:r>
      <w:r>
        <w:lastRenderedPageBreak/>
        <w:t>outcome was positive or negative, so long as you were able to obtain a clear result.</w:t>
      </w:r>
    </w:p>
    <w:p w14:paraId="587B2D71" w14:textId="77777777" w:rsidR="004B6308" w:rsidRDefault="004B6308" w:rsidP="00FF5C40">
      <w:pPr>
        <w:pStyle w:val="normal0"/>
        <w:pBdr>
          <w:top w:val="nil"/>
          <w:left w:val="nil"/>
          <w:bottom w:val="nil"/>
          <w:right w:val="nil"/>
          <w:between w:val="nil"/>
        </w:pBdr>
        <w:spacing w:line="240" w:lineRule="auto"/>
      </w:pPr>
    </w:p>
    <w:p w14:paraId="088B3C31" w14:textId="77777777" w:rsidR="004B6308" w:rsidRDefault="00F71284" w:rsidP="00FF5C40">
      <w:pPr>
        <w:pStyle w:val="normal0"/>
        <w:pBdr>
          <w:top w:val="nil"/>
          <w:left w:val="nil"/>
          <w:bottom w:val="nil"/>
          <w:right w:val="nil"/>
          <w:between w:val="nil"/>
        </w:pBdr>
        <w:spacing w:line="240" w:lineRule="auto"/>
      </w:pPr>
      <w:r>
        <w:t>For example, le</w:t>
      </w:r>
      <w:r>
        <w:t>t’s say your project is to represent crystal structures as graphs. Over 4 afternoons, you do basic research and develop some rudimentary code to represent crystals as graphs. You include these graphs as descriptors for predicting a several materials proper</w:t>
      </w:r>
      <w:r>
        <w:t xml:space="preserve">ties, discover the results are not so good compared to existing descriptors, and conclude that the idea probably doesn’t work very well after all. This is a </w:t>
      </w:r>
      <w:r>
        <w:rPr>
          <w:b/>
          <w:i/>
          <w:u w:val="single"/>
        </w:rPr>
        <w:t>successful</w:t>
      </w:r>
      <w:r>
        <w:t xml:space="preserve"> project, despite the negative outcome, because you performed a real experiment and got a</w:t>
      </w:r>
      <w:r>
        <w:t xml:space="preserve"> result.</w:t>
      </w:r>
    </w:p>
    <w:p w14:paraId="6090EC1B" w14:textId="77777777" w:rsidR="004B6308" w:rsidRDefault="004B6308" w:rsidP="00FF5C40">
      <w:pPr>
        <w:pStyle w:val="normal0"/>
        <w:pBdr>
          <w:top w:val="nil"/>
          <w:left w:val="nil"/>
          <w:bottom w:val="nil"/>
          <w:right w:val="nil"/>
          <w:between w:val="nil"/>
        </w:pBdr>
        <w:spacing w:line="240" w:lineRule="auto"/>
      </w:pPr>
    </w:p>
    <w:p w14:paraId="32BEAC83" w14:textId="77777777" w:rsidR="004B6308" w:rsidRDefault="00F71284" w:rsidP="00FF5C40">
      <w:pPr>
        <w:pStyle w:val="normal0"/>
        <w:pBdr>
          <w:top w:val="nil"/>
          <w:left w:val="nil"/>
          <w:bottom w:val="nil"/>
          <w:right w:val="nil"/>
          <w:between w:val="nil"/>
        </w:pBdr>
        <w:spacing w:line="240" w:lineRule="auto"/>
      </w:pPr>
      <w:r>
        <w:t>As a counterexample, let’s say you are interested in developing a predictive theory for metastable states. You spend the first 4 afternoons doing literature research and talking to colleagues about how to proceed, spending most of your time brain</w:t>
      </w:r>
      <w:r>
        <w:t xml:space="preserve">storming. You spend 4 more afternoons and you think you might have sketched out a good plan of how to tackle this problem. This is an </w:t>
      </w:r>
      <w:r>
        <w:rPr>
          <w:b/>
          <w:i/>
          <w:u w:val="single"/>
        </w:rPr>
        <w:t>unsuccessful</w:t>
      </w:r>
      <w:r>
        <w:t xml:space="preserve"> project because you did not actually build anything or test any ideas. Even if you felt this was productive r</w:t>
      </w:r>
      <w:r>
        <w:t>esearch, this was not a FAT project.</w:t>
      </w:r>
    </w:p>
    <w:p w14:paraId="57ECFC39" w14:textId="77777777" w:rsidR="004B6308" w:rsidRDefault="004B6308" w:rsidP="00FF5C40">
      <w:pPr>
        <w:pStyle w:val="normal0"/>
        <w:pBdr>
          <w:top w:val="nil"/>
          <w:left w:val="nil"/>
          <w:bottom w:val="nil"/>
          <w:right w:val="nil"/>
          <w:between w:val="nil"/>
        </w:pBdr>
        <w:spacing w:line="240" w:lineRule="auto"/>
      </w:pPr>
    </w:p>
    <w:p w14:paraId="3995005B" w14:textId="77777777" w:rsidR="004B6308" w:rsidRDefault="00F71284" w:rsidP="00FF5C40">
      <w:pPr>
        <w:pStyle w:val="normal0"/>
        <w:pBdr>
          <w:top w:val="nil"/>
          <w:left w:val="nil"/>
          <w:bottom w:val="nil"/>
          <w:right w:val="nil"/>
          <w:between w:val="nil"/>
        </w:pBdr>
        <w:spacing w:line="240" w:lineRule="auto"/>
      </w:pPr>
      <w:r>
        <w:t>Main message: you must prototype, test, and gather data during your FATs!</w:t>
      </w:r>
    </w:p>
    <w:p w14:paraId="243B813F" w14:textId="77777777" w:rsidR="004B6308" w:rsidRDefault="004B6308" w:rsidP="00FF5C40">
      <w:pPr>
        <w:pStyle w:val="normal0"/>
        <w:pBdr>
          <w:top w:val="nil"/>
          <w:left w:val="nil"/>
          <w:bottom w:val="nil"/>
          <w:right w:val="nil"/>
          <w:between w:val="nil"/>
        </w:pBdr>
        <w:spacing w:line="240" w:lineRule="auto"/>
      </w:pPr>
    </w:p>
    <w:p w14:paraId="19DA0DBA" w14:textId="77777777" w:rsidR="004B6308" w:rsidRDefault="00F71284" w:rsidP="00FF5C40">
      <w:pPr>
        <w:pStyle w:val="Heading1"/>
        <w:pBdr>
          <w:top w:val="nil"/>
          <w:left w:val="nil"/>
          <w:bottom w:val="nil"/>
          <w:right w:val="nil"/>
          <w:between w:val="nil"/>
        </w:pBdr>
        <w:spacing w:line="240" w:lineRule="auto"/>
      </w:pPr>
      <w:bookmarkStart w:id="40" w:name="_Toc397939631"/>
      <w:r>
        <w:t>Our computing systems</w:t>
      </w:r>
      <w:bookmarkEnd w:id="40"/>
    </w:p>
    <w:p w14:paraId="5D4D691E" w14:textId="77777777" w:rsidR="004B6308" w:rsidRDefault="00F71284" w:rsidP="00FF5C40">
      <w:pPr>
        <w:pStyle w:val="normal0"/>
        <w:pBdr>
          <w:top w:val="nil"/>
          <w:left w:val="nil"/>
          <w:bottom w:val="nil"/>
          <w:right w:val="nil"/>
          <w:between w:val="nil"/>
        </w:pBdr>
        <w:spacing w:line="240" w:lineRule="auto"/>
      </w:pPr>
      <w:r>
        <w:t>Our group’s main computing resources are:</w:t>
      </w:r>
    </w:p>
    <w:p w14:paraId="7DC687D9" w14:textId="77777777" w:rsidR="004B6308" w:rsidRDefault="00F71284" w:rsidP="00FF5C40">
      <w:pPr>
        <w:pStyle w:val="normal0"/>
        <w:numPr>
          <w:ilvl w:val="0"/>
          <w:numId w:val="12"/>
        </w:numPr>
        <w:pBdr>
          <w:top w:val="nil"/>
          <w:left w:val="nil"/>
          <w:bottom w:val="nil"/>
          <w:right w:val="nil"/>
          <w:between w:val="nil"/>
        </w:pBdr>
        <w:spacing w:line="240" w:lineRule="auto"/>
        <w:contextualSpacing/>
      </w:pPr>
      <w:r>
        <w:t>NERSC (the LBNL supercomputing center, one of the biggest in the world)</w:t>
      </w:r>
    </w:p>
    <w:p w14:paraId="44569BE0" w14:textId="77777777" w:rsidR="004B6308" w:rsidRDefault="00F71284" w:rsidP="00FF5C40">
      <w:pPr>
        <w:pStyle w:val="normal0"/>
        <w:numPr>
          <w:ilvl w:val="0"/>
          <w:numId w:val="12"/>
        </w:numPr>
        <w:pBdr>
          <w:top w:val="nil"/>
          <w:left w:val="nil"/>
          <w:bottom w:val="nil"/>
          <w:right w:val="nil"/>
          <w:between w:val="nil"/>
        </w:pBdr>
        <w:spacing w:line="240" w:lineRule="auto"/>
        <w:contextualSpacing/>
      </w:pPr>
      <w:r>
        <w:lastRenderedPageBreak/>
        <w:t>Lawrencium (our group owns 4 high-performance dedicated nodes on this cluster)</w:t>
      </w:r>
    </w:p>
    <w:p w14:paraId="49A6A695" w14:textId="77777777" w:rsidR="004B6308" w:rsidRDefault="00F71284" w:rsidP="00FF5C40">
      <w:pPr>
        <w:pStyle w:val="normal0"/>
        <w:numPr>
          <w:ilvl w:val="0"/>
          <w:numId w:val="12"/>
        </w:numPr>
        <w:pBdr>
          <w:top w:val="nil"/>
          <w:left w:val="nil"/>
          <w:bottom w:val="nil"/>
          <w:right w:val="nil"/>
          <w:between w:val="nil"/>
        </w:pBdr>
        <w:spacing w:line="240" w:lineRule="auto"/>
        <w:contextualSpacing/>
      </w:pPr>
      <w:r>
        <w:t>Argonne Leadership Computing Facility (sometimes)</w:t>
      </w:r>
    </w:p>
    <w:p w14:paraId="1951838A" w14:textId="77777777" w:rsidR="004B6308" w:rsidRDefault="00F71284" w:rsidP="00FF5C40">
      <w:pPr>
        <w:pStyle w:val="normal0"/>
        <w:numPr>
          <w:ilvl w:val="0"/>
          <w:numId w:val="12"/>
        </w:numPr>
        <w:pBdr>
          <w:top w:val="nil"/>
          <w:left w:val="nil"/>
          <w:bottom w:val="nil"/>
          <w:right w:val="nil"/>
          <w:between w:val="nil"/>
        </w:pBdr>
        <w:spacing w:line="240" w:lineRule="auto"/>
        <w:contextualSpacing/>
      </w:pPr>
      <w:r>
        <w:t>Oak Ridge Leadership Computing Facility (sometimes)</w:t>
      </w:r>
    </w:p>
    <w:p w14:paraId="672FFDB4" w14:textId="77777777" w:rsidR="004B6308" w:rsidRDefault="004B6308" w:rsidP="00FF5C40">
      <w:pPr>
        <w:pStyle w:val="normal0"/>
        <w:pBdr>
          <w:top w:val="nil"/>
          <w:left w:val="nil"/>
          <w:bottom w:val="nil"/>
          <w:right w:val="nil"/>
          <w:between w:val="nil"/>
        </w:pBdr>
        <w:spacing w:line="240" w:lineRule="auto"/>
      </w:pPr>
    </w:p>
    <w:p w14:paraId="3724C18D" w14:textId="77777777" w:rsidR="004B6308" w:rsidRDefault="00F71284" w:rsidP="00FF5C40">
      <w:pPr>
        <w:pStyle w:val="normal0"/>
        <w:pBdr>
          <w:top w:val="nil"/>
          <w:left w:val="nil"/>
          <w:bottom w:val="nil"/>
          <w:right w:val="nil"/>
          <w:between w:val="nil"/>
        </w:pBdr>
        <w:spacing w:line="240" w:lineRule="auto"/>
      </w:pPr>
      <w:r>
        <w:t>At any time, if you feel you are computing-limited, please contact Anubhav</w:t>
      </w:r>
      <w:r>
        <w:t xml:space="preserve"> so he can work with you on finding solutions.</w:t>
      </w:r>
    </w:p>
    <w:p w14:paraId="18220BED" w14:textId="77777777" w:rsidR="004B6308" w:rsidRDefault="00F71284" w:rsidP="00FF5C40">
      <w:pPr>
        <w:pStyle w:val="Heading2"/>
        <w:pBdr>
          <w:top w:val="nil"/>
          <w:left w:val="nil"/>
          <w:bottom w:val="nil"/>
          <w:right w:val="nil"/>
          <w:between w:val="nil"/>
        </w:pBdr>
        <w:spacing w:line="240" w:lineRule="auto"/>
      </w:pPr>
      <w:bookmarkStart w:id="41" w:name="_Toc397939632"/>
      <w:r>
        <w:t>NERSC</w:t>
      </w:r>
      <w:bookmarkEnd w:id="41"/>
    </w:p>
    <w:p w14:paraId="6D30446F" w14:textId="77777777" w:rsidR="004B6308" w:rsidRDefault="00F71284" w:rsidP="00FF5C40">
      <w:pPr>
        <w:pStyle w:val="normal0"/>
        <w:pBdr>
          <w:top w:val="nil"/>
          <w:left w:val="nil"/>
          <w:bottom w:val="nil"/>
          <w:right w:val="nil"/>
          <w:between w:val="nil"/>
        </w:pBdr>
        <w:spacing w:line="240" w:lineRule="auto"/>
      </w:pPr>
      <w:r>
        <w:t>To get started with calculations at NERSC:</w:t>
      </w:r>
    </w:p>
    <w:p w14:paraId="6FBE3F25" w14:textId="77777777" w:rsidR="004B6308" w:rsidRDefault="00F71284" w:rsidP="00FF5C40">
      <w:pPr>
        <w:pStyle w:val="normal0"/>
        <w:numPr>
          <w:ilvl w:val="0"/>
          <w:numId w:val="30"/>
        </w:numPr>
        <w:pBdr>
          <w:top w:val="nil"/>
          <w:left w:val="nil"/>
          <w:bottom w:val="nil"/>
          <w:right w:val="nil"/>
          <w:between w:val="nil"/>
        </w:pBdr>
        <w:spacing w:line="240" w:lineRule="auto"/>
      </w:pPr>
      <w:r>
        <w:t>Ask Anubhav about whether you will be running at NERSC and, if so, under what account / repository to charge.</w:t>
      </w:r>
    </w:p>
    <w:p w14:paraId="70897323" w14:textId="77777777" w:rsidR="004B6308" w:rsidRDefault="00F71284" w:rsidP="00FF5C40">
      <w:pPr>
        <w:pStyle w:val="normal0"/>
        <w:numPr>
          <w:ilvl w:val="0"/>
          <w:numId w:val="30"/>
        </w:numPr>
        <w:pBdr>
          <w:top w:val="nil"/>
          <w:left w:val="nil"/>
          <w:bottom w:val="nil"/>
          <w:right w:val="nil"/>
          <w:between w:val="nil"/>
        </w:pBdr>
        <w:spacing w:line="240" w:lineRule="auto"/>
      </w:pPr>
      <w:r>
        <w:t>Request a NERSC account through the NERSC homepage (Google “NERSC account request”).</w:t>
      </w:r>
    </w:p>
    <w:p w14:paraId="6412F9ED" w14:textId="77777777" w:rsidR="004B6308" w:rsidRDefault="00F71284" w:rsidP="00FF5C40">
      <w:pPr>
        <w:pStyle w:val="normal0"/>
        <w:numPr>
          <w:ilvl w:val="0"/>
          <w:numId w:val="30"/>
        </w:numPr>
        <w:pBdr>
          <w:top w:val="nil"/>
          <w:left w:val="nil"/>
          <w:bottom w:val="nil"/>
          <w:right w:val="nil"/>
          <w:between w:val="nil"/>
        </w:pBdr>
        <w:spacing w:line="240" w:lineRule="auto"/>
      </w:pPr>
      <w:r>
        <w:t>Someone at NERSC will validate your account and assign you computing hours</w:t>
      </w:r>
    </w:p>
    <w:p w14:paraId="470AEECF" w14:textId="77777777" w:rsidR="004B6308" w:rsidRDefault="00F71284" w:rsidP="00FF5C40">
      <w:pPr>
        <w:pStyle w:val="normal0"/>
        <w:numPr>
          <w:ilvl w:val="0"/>
          <w:numId w:val="30"/>
        </w:numPr>
        <w:pBdr>
          <w:top w:val="nil"/>
          <w:left w:val="nil"/>
          <w:bottom w:val="nil"/>
          <w:right w:val="nil"/>
          <w:between w:val="nil"/>
        </w:pBdr>
        <w:spacing w:line="240" w:lineRule="auto"/>
      </w:pPr>
      <w:r>
        <w:t>At this point, you should be able to log in, check CPU-hour balances, etc. through “NERSC NIM” and “My NERSC” portals</w:t>
      </w:r>
    </w:p>
    <w:p w14:paraId="097862C1" w14:textId="77777777" w:rsidR="004B6308" w:rsidRDefault="00F71284" w:rsidP="00FF5C40">
      <w:pPr>
        <w:pStyle w:val="normal0"/>
        <w:numPr>
          <w:ilvl w:val="0"/>
          <w:numId w:val="30"/>
        </w:numPr>
        <w:pBdr>
          <w:top w:val="nil"/>
          <w:left w:val="nil"/>
          <w:bottom w:val="nil"/>
          <w:right w:val="nil"/>
          <w:between w:val="nil"/>
        </w:pBdr>
        <w:spacing w:line="240" w:lineRule="auto"/>
      </w:pPr>
      <w:r>
        <w:t>In order to log in and run jobs on the various machines at NERSC, review the NERSC documentation.</w:t>
      </w:r>
    </w:p>
    <w:p w14:paraId="6A713AA3" w14:textId="77777777" w:rsidR="004B6308" w:rsidRDefault="00F71284" w:rsidP="00FF5C40">
      <w:pPr>
        <w:pStyle w:val="normal0"/>
        <w:numPr>
          <w:ilvl w:val="0"/>
          <w:numId w:val="30"/>
        </w:numPr>
        <w:pBdr>
          <w:top w:val="nil"/>
          <w:left w:val="nil"/>
          <w:bottom w:val="nil"/>
          <w:right w:val="nil"/>
          <w:between w:val="nil"/>
        </w:pBdr>
        <w:spacing w:line="240" w:lineRule="auto"/>
      </w:pPr>
      <w:r>
        <w:t xml:space="preserve">In order to load and submit scripts for </w:t>
      </w:r>
      <w:r>
        <w:t>various codes (VASP, ABINIT, Quantum Espresso), NERSC has lots of information to help. Try Google, e.g. “NERSC VASP”.</w:t>
      </w:r>
    </w:p>
    <w:p w14:paraId="14E365B8" w14:textId="77777777" w:rsidR="004B6308" w:rsidRDefault="00F71284" w:rsidP="00FF5C40">
      <w:pPr>
        <w:pStyle w:val="normal0"/>
        <w:numPr>
          <w:ilvl w:val="1"/>
          <w:numId w:val="30"/>
        </w:numPr>
        <w:pBdr>
          <w:top w:val="nil"/>
          <w:left w:val="nil"/>
          <w:bottom w:val="nil"/>
          <w:right w:val="nil"/>
          <w:between w:val="nil"/>
        </w:pBdr>
        <w:spacing w:line="240" w:lineRule="auto"/>
      </w:pPr>
      <w:r>
        <w:t>Note that for commercial codes such as VASP, there is an online form that allows you to enter your VASP license, which NERSC will confirm and then allow you access to.</w:t>
      </w:r>
    </w:p>
    <w:p w14:paraId="72C209E6" w14:textId="77777777" w:rsidR="004B6308" w:rsidRDefault="00F71284" w:rsidP="00FF5C40">
      <w:pPr>
        <w:pStyle w:val="normal0"/>
        <w:numPr>
          <w:ilvl w:val="0"/>
          <w:numId w:val="30"/>
        </w:numPr>
        <w:spacing w:line="240" w:lineRule="auto"/>
      </w:pPr>
      <w:r>
        <w:lastRenderedPageBreak/>
        <w:t>Please make a folder inside your project directory and submit all your jobs there as you</w:t>
      </w:r>
      <w:r>
        <w:t>r home folder has only about 40GB of space. For example, for m2439 project, your work folder path should be something like the following:</w:t>
      </w:r>
    </w:p>
    <w:p w14:paraId="1902B664" w14:textId="77777777" w:rsidR="004B6308" w:rsidRDefault="00F71284" w:rsidP="00FF5C40">
      <w:pPr>
        <w:pStyle w:val="normal0"/>
        <w:numPr>
          <w:ilvl w:val="1"/>
          <w:numId w:val="30"/>
        </w:numPr>
        <w:spacing w:line="240" w:lineRule="auto"/>
      </w:pPr>
      <w:r>
        <w:t>/global/project/projectdirs/m2439/YOUR_NERSC_USERNAME</w:t>
      </w:r>
    </w:p>
    <w:p w14:paraId="181BDB4B" w14:textId="77777777" w:rsidR="004B6308" w:rsidRDefault="00F71284" w:rsidP="00FF5C40">
      <w:pPr>
        <w:pStyle w:val="normal0"/>
        <w:numPr>
          <w:ilvl w:val="0"/>
          <w:numId w:val="30"/>
        </w:numPr>
        <w:spacing w:line="240" w:lineRule="auto"/>
      </w:pPr>
      <w:r>
        <w:t>You can also request a database for your project to be hosted on</w:t>
      </w:r>
      <w:r>
        <w:t xml:space="preserve"> NERSC. Google “MongoDB on NERSC” for instructions.</w:t>
      </w:r>
    </w:p>
    <w:p w14:paraId="7FB8923A" w14:textId="77777777" w:rsidR="004B6308" w:rsidRDefault="00F71284" w:rsidP="00FF5C40">
      <w:pPr>
        <w:pStyle w:val="Heading3"/>
        <w:spacing w:line="240" w:lineRule="auto"/>
        <w:rPr>
          <w:rFonts w:ascii="Source Sans Pro" w:eastAsia="Source Sans Pro" w:hAnsi="Source Sans Pro" w:cs="Source Sans Pro"/>
        </w:rPr>
      </w:pPr>
      <w:bookmarkStart w:id="42" w:name="_Toc397939633"/>
      <w:r>
        <w:rPr>
          <w:rFonts w:ascii="Source Sans Pro" w:eastAsia="Source Sans Pro" w:hAnsi="Source Sans Pro" w:cs="Source Sans Pro"/>
        </w:rPr>
        <w:t>Automatic job submission on NERSC: crontab</w:t>
      </w:r>
      <w:bookmarkEnd w:id="42"/>
    </w:p>
    <w:p w14:paraId="66CEADEF" w14:textId="77777777" w:rsidR="004B6308" w:rsidRDefault="00F71284" w:rsidP="00FF5C40">
      <w:pPr>
        <w:pStyle w:val="normal0"/>
        <w:spacing w:line="240" w:lineRule="auto"/>
      </w:pPr>
      <w:r>
        <w:t>In order to automatically manage job submission at NERSC, you can use crontab. You can submit jobs periodically even when you are not signed in to any NERSC syst</w:t>
      </w:r>
      <w:r>
        <w:t xml:space="preserve">ems and perhaps reduce the queue time from 5-10 days to a few hours. This is possible because of the way jobs are managed in atomate/fireworks. Please make sure you feel comfortable submitting individual jobs via atomate before reading this section. </w:t>
      </w:r>
    </w:p>
    <w:p w14:paraId="21F39533" w14:textId="77777777" w:rsidR="004B6308" w:rsidRDefault="004B6308" w:rsidP="00FF5C40">
      <w:pPr>
        <w:pStyle w:val="normal0"/>
        <w:spacing w:line="240" w:lineRule="auto"/>
      </w:pPr>
    </w:p>
    <w:p w14:paraId="18AF842C" w14:textId="77777777" w:rsidR="004B6308" w:rsidRDefault="00F71284" w:rsidP="00FF5C40">
      <w:pPr>
        <w:pStyle w:val="normal0"/>
        <w:spacing w:line="240" w:lineRule="auto"/>
      </w:pPr>
      <w:r>
        <w:t>In a</w:t>
      </w:r>
      <w:r>
        <w:t>tomate, by using --maxloop 3 for example when setting rocket_launch in your my_qadapter.yaml, after 3 trials in each minute if there are still no READY jobs available in your Launchpad Fireworks would stop the running job on NERSC to avoid wasting computin</w:t>
      </w:r>
      <w:r>
        <w:t>g resources. On the other hand, if you have Fireworks available with the READY state and you have been using crontab for a few days, even if the jobs you submitted a few days ago start running on NERSC, they would pull any READY Fireworks and start RUNNING</w:t>
      </w:r>
      <w:r>
        <w:t xml:space="preserve"> them reducing the turnaround from a few days to a few hours! So how to setup crontab? Please follow the instructions here:</w:t>
      </w:r>
    </w:p>
    <w:p w14:paraId="206E39C5" w14:textId="77777777" w:rsidR="004B6308" w:rsidRDefault="00F71284" w:rsidP="00FF5C40">
      <w:pPr>
        <w:pStyle w:val="normal0"/>
        <w:numPr>
          <w:ilvl w:val="0"/>
          <w:numId w:val="53"/>
        </w:numPr>
        <w:spacing w:line="240" w:lineRule="auto"/>
        <w:contextualSpacing/>
      </w:pPr>
      <w:r>
        <w:t xml:space="preserve">ssh to the node where you want to setup the crontab; try one that is easy to remember such as cori01 or edison01; for logging </w:t>
      </w:r>
      <w:r>
        <w:lastRenderedPageBreak/>
        <w:t xml:space="preserve">in to </w:t>
      </w:r>
      <w:r>
        <w:t>a specific node just do for example “ssh cori01” after you log in to the system (Cori in this example).</w:t>
      </w:r>
    </w:p>
    <w:p w14:paraId="3FAAED5E" w14:textId="77777777" w:rsidR="004B6308" w:rsidRDefault="00F71284" w:rsidP="00FF5C40">
      <w:pPr>
        <w:pStyle w:val="normal0"/>
        <w:numPr>
          <w:ilvl w:val="0"/>
          <w:numId w:val="53"/>
        </w:numPr>
        <w:spacing w:line="240" w:lineRule="auto"/>
        <w:contextualSpacing/>
      </w:pPr>
      <w:r>
        <w:t>Type and enter: crontab -e</w:t>
      </w:r>
    </w:p>
    <w:p w14:paraId="1B610ED6" w14:textId="77777777" w:rsidR="004B6308" w:rsidRDefault="00F71284" w:rsidP="00FF5C40">
      <w:pPr>
        <w:pStyle w:val="normal0"/>
        <w:numPr>
          <w:ilvl w:val="0"/>
          <w:numId w:val="53"/>
        </w:numPr>
        <w:spacing w:line="240" w:lineRule="auto"/>
        <w:contextualSpacing/>
      </w:pPr>
      <w:r>
        <w:t>Now you can setup the following command in the opened vi editor. What it does is basically running the SCRIPT.sh file every 1</w:t>
      </w:r>
      <w:r>
        <w:t>20 minutes of every day of every week of every month of every year (or simply */120 * * * *):</w:t>
      </w:r>
      <w:r>
        <w:br/>
      </w:r>
    </w:p>
    <w:p w14:paraId="7582D97E" w14:textId="77777777" w:rsidR="004B6308" w:rsidRDefault="00F71284" w:rsidP="00FF5C40">
      <w:pPr>
        <w:pStyle w:val="normal0"/>
        <w:spacing w:line="240" w:lineRule="auto"/>
        <w:rPr>
          <w:rFonts w:ascii="Inconsolata" w:eastAsia="Inconsolata" w:hAnsi="Inconsolata" w:cs="Inconsolata"/>
          <w:sz w:val="21"/>
          <w:szCs w:val="21"/>
        </w:rPr>
      </w:pPr>
      <w:r>
        <w:rPr>
          <w:rFonts w:ascii="Inconsolata" w:eastAsia="Inconsolata" w:hAnsi="Inconsolata" w:cs="Inconsolata"/>
          <w:sz w:val="21"/>
          <w:szCs w:val="21"/>
        </w:rPr>
        <w:t>*/120 * * * * /bin/bash -l PATH_TO_SCRIPT.sh &gt;&gt; PATH_TO_LOGFILE</w:t>
      </w:r>
      <w:r>
        <w:rPr>
          <w:rFonts w:ascii="Inconsolata" w:eastAsia="Inconsolata" w:hAnsi="Inconsolata" w:cs="Inconsolata"/>
          <w:sz w:val="21"/>
          <w:szCs w:val="21"/>
        </w:rPr>
        <w:br/>
      </w:r>
    </w:p>
    <w:p w14:paraId="37DEA7FE" w14:textId="77777777" w:rsidR="004B6308" w:rsidRDefault="00F71284" w:rsidP="00FF5C40">
      <w:pPr>
        <w:pStyle w:val="normal0"/>
        <w:numPr>
          <w:ilvl w:val="0"/>
          <w:numId w:val="24"/>
        </w:numPr>
        <w:spacing w:line="240" w:lineRule="auto"/>
        <w:contextualSpacing/>
      </w:pPr>
      <w:r>
        <w:t xml:space="preserve">Setup your SCRIPT.sh like the following: (as a suggestion, you can simply put this file and the </w:t>
      </w:r>
      <w:r>
        <w:t>log file which keeps a log of submission states in your home folder):</w:t>
      </w:r>
    </w:p>
    <w:p w14:paraId="73DF806E" w14:textId="77777777" w:rsidR="004B6308" w:rsidRDefault="00F71284" w:rsidP="00FF5C40">
      <w:pPr>
        <w:pStyle w:val="normal0"/>
        <w:spacing w:line="240" w:lineRule="auto"/>
        <w:rPr>
          <w:rFonts w:ascii="Inconsolata" w:eastAsia="Inconsolata" w:hAnsi="Inconsolata" w:cs="Inconsolata"/>
        </w:rPr>
      </w:pPr>
      <w:r>
        <w:rPr>
          <w:rFonts w:ascii="Inconsolata" w:eastAsia="Inconsolata" w:hAnsi="Inconsolata" w:cs="Inconsolata"/>
        </w:rPr>
        <w:t>source activate YOUR_PRODUCTION_CONDA_ENVIRONMENT FW_CONFIG_FILE=PATH_TO_CONFIG_DIR/FW_config.yaml</w:t>
      </w:r>
    </w:p>
    <w:p w14:paraId="604EEEE6" w14:textId="77777777" w:rsidR="004B6308" w:rsidRDefault="00F71284" w:rsidP="00FF5C40">
      <w:pPr>
        <w:pStyle w:val="normal0"/>
        <w:spacing w:line="240" w:lineRule="auto"/>
        <w:rPr>
          <w:rFonts w:ascii="Inconsolata" w:eastAsia="Inconsolata" w:hAnsi="Inconsolata" w:cs="Inconsolata"/>
        </w:rPr>
      </w:pPr>
      <w:r>
        <w:rPr>
          <w:rFonts w:ascii="Inconsolata" w:eastAsia="Inconsolata" w:hAnsi="Inconsolata" w:cs="Inconsolata"/>
        </w:rPr>
        <w:t>cd PATH_TO_YOUR_PRODUCTION_FOLDER</w:t>
      </w:r>
    </w:p>
    <w:p w14:paraId="4F2FDFF8" w14:textId="77777777" w:rsidR="004B6308" w:rsidRDefault="00F71284" w:rsidP="00FF5C40">
      <w:pPr>
        <w:pStyle w:val="normal0"/>
        <w:spacing w:line="240" w:lineRule="auto"/>
        <w:rPr>
          <w:rFonts w:ascii="Inconsolata" w:eastAsia="Inconsolata" w:hAnsi="Inconsolata" w:cs="Inconsolata"/>
        </w:rPr>
      </w:pPr>
      <w:r>
        <w:rPr>
          <w:rFonts w:ascii="Inconsolata" w:eastAsia="Inconsolata" w:hAnsi="Inconsolata" w:cs="Inconsolata"/>
        </w:rPr>
        <w:t>qlaunch --fill_mode rapidfire -m 1000 --nlaunches 1</w:t>
      </w:r>
    </w:p>
    <w:p w14:paraId="7AB014F1" w14:textId="77777777" w:rsidR="004B6308" w:rsidRDefault="00F71284" w:rsidP="00FF5C40">
      <w:pPr>
        <w:pStyle w:val="normal0"/>
        <w:numPr>
          <w:ilvl w:val="0"/>
          <w:numId w:val="16"/>
        </w:numPr>
        <w:spacing w:line="240" w:lineRule="auto"/>
        <w:contextualSpacing/>
      </w:pPr>
      <w:r>
        <w:t>T</w:t>
      </w:r>
      <w:r>
        <w:t>he last line of this 4-line file is really what submitting your job inside your production folder with the settings that you set in FW_config.yaml file. See atomate documentation for more info.</w:t>
      </w:r>
    </w:p>
    <w:p w14:paraId="50205850" w14:textId="77777777" w:rsidR="004B6308" w:rsidRDefault="00F71284" w:rsidP="00FF5C40">
      <w:pPr>
        <w:pStyle w:val="normal0"/>
        <w:numPr>
          <w:ilvl w:val="0"/>
          <w:numId w:val="16"/>
        </w:numPr>
        <w:spacing w:line="240" w:lineRule="auto"/>
        <w:contextualSpacing/>
      </w:pPr>
      <w:r>
        <w:t>Please make sure to set your PRODUCTION_FOLDER under /global/p</w:t>
      </w:r>
      <w:r>
        <w:t xml:space="preserve">roject/projectdirs/ that has much more space than your home folder and it is also backed up. Make sure to keep an eye on how close you are to disk space and file number limitations by checking </w:t>
      </w:r>
      <w:r>
        <w:rPr>
          <w:b/>
          <w:i/>
        </w:rPr>
        <w:t>https://my.nersc.gov/</w:t>
      </w:r>
      <w:r>
        <w:t xml:space="preserve"> periodically.</w:t>
      </w:r>
    </w:p>
    <w:p w14:paraId="03E8CB29" w14:textId="77777777" w:rsidR="004B6308" w:rsidRDefault="00F71284" w:rsidP="00FF5C40">
      <w:pPr>
        <w:pStyle w:val="Heading3"/>
        <w:spacing w:line="240" w:lineRule="auto"/>
        <w:rPr>
          <w:rFonts w:ascii="Source Sans Pro" w:eastAsia="Source Sans Pro" w:hAnsi="Source Sans Pro" w:cs="Source Sans Pro"/>
        </w:rPr>
      </w:pPr>
      <w:bookmarkStart w:id="43" w:name="_Toc397939634"/>
      <w:r>
        <w:rPr>
          <w:rFonts w:ascii="Source Sans Pro" w:eastAsia="Source Sans Pro" w:hAnsi="Source Sans Pro" w:cs="Source Sans Pro"/>
        </w:rPr>
        <w:lastRenderedPageBreak/>
        <w:t>Running Jupyter Notebooks o</w:t>
      </w:r>
      <w:r>
        <w:rPr>
          <w:rFonts w:ascii="Source Sans Pro" w:eastAsia="Source Sans Pro" w:hAnsi="Source Sans Pro" w:cs="Source Sans Pro"/>
        </w:rPr>
        <w:t>n Cori</w:t>
      </w:r>
      <w:bookmarkEnd w:id="43"/>
    </w:p>
    <w:p w14:paraId="14C68C0F" w14:textId="77777777" w:rsidR="004B6308" w:rsidRDefault="00F71284" w:rsidP="00FF5C40">
      <w:pPr>
        <w:pStyle w:val="normal0"/>
        <w:spacing w:line="240" w:lineRule="auto"/>
      </w:pPr>
      <w:r>
        <w:t>Jupyter notebooks are quickly becoming an indispensable tool for doing computational science. In some cases, you might want to (or need to) harness NERSC computing power inside of  a jupyter notebook. To do this, you can use NERSC’s new Jupyterhub s</w:t>
      </w:r>
      <w:r>
        <w:t xml:space="preserve">ystem at </w:t>
      </w:r>
      <w:r>
        <w:rPr>
          <w:b/>
          <w:i/>
        </w:rPr>
        <w:t>https://jupyter-dev.nersc.gov/</w:t>
      </w:r>
      <w:r>
        <w:t xml:space="preserve">. These notebooks are run on a large memory node of Cori and can also submit jobs to the batch queues (see </w:t>
      </w:r>
      <w:r>
        <w:rPr>
          <w:b/>
          <w:i/>
        </w:rPr>
        <w:t>http://bit.ly/2A0mqrl</w:t>
      </w:r>
      <w:r>
        <w:t xml:space="preserve"> for details). All of your files and the project directory will be accessible from the Ju</w:t>
      </w:r>
      <w:r>
        <w:t>pyterhub, but your conda envs won’t be available before you do some configuration.</w:t>
      </w:r>
    </w:p>
    <w:p w14:paraId="1FF7DCB7" w14:textId="77777777" w:rsidR="004B6308" w:rsidRDefault="004B6308" w:rsidP="00FF5C40">
      <w:pPr>
        <w:pStyle w:val="normal0"/>
        <w:spacing w:line="240" w:lineRule="auto"/>
      </w:pPr>
    </w:p>
    <w:p w14:paraId="02DB13FA" w14:textId="77777777" w:rsidR="004B6308" w:rsidRDefault="00F71284" w:rsidP="00FF5C40">
      <w:pPr>
        <w:pStyle w:val="normal0"/>
        <w:spacing w:line="240" w:lineRule="auto"/>
      </w:pPr>
      <w:r>
        <w:t>To set up a conda environment so it is accessible from the Jupyterhub, activate the environment and setup an ipython kernel. To do this, run the command “</w:t>
      </w:r>
      <w:r>
        <w:t xml:space="preserve">pip install ipykernel”. More info can be found at </w:t>
      </w:r>
      <w:r>
        <w:rPr>
          <w:b/>
          <w:i/>
        </w:rPr>
        <w:t>http://bit.ly/2yoKAzB</w:t>
      </w:r>
      <w:r>
        <w:t>. If that did not work, you can also manually add your environment. Assuming your environment is my_env in Python 3:</w:t>
      </w:r>
    </w:p>
    <w:p w14:paraId="299A19D7" w14:textId="77777777" w:rsidR="004B6308" w:rsidRDefault="00F71284" w:rsidP="00FF5C40">
      <w:pPr>
        <w:pStyle w:val="normal0"/>
        <w:spacing w:line="240" w:lineRule="auto"/>
        <w:rPr>
          <w:rFonts w:ascii="Inconsolata" w:eastAsia="Inconsolata" w:hAnsi="Inconsolata" w:cs="Inconsolata"/>
          <w:sz w:val="20"/>
          <w:szCs w:val="20"/>
        </w:rPr>
      </w:pPr>
      <w:r>
        <w:rPr>
          <w:rFonts w:ascii="Inconsolata" w:eastAsia="Inconsolata" w:hAnsi="Inconsolata" w:cs="Inconsolata"/>
          <w:sz w:val="20"/>
          <w:szCs w:val="20"/>
        </w:rPr>
        <w:t>source activate my_env</w:t>
      </w:r>
    </w:p>
    <w:p w14:paraId="17DE138B" w14:textId="77777777" w:rsidR="004B6308" w:rsidRDefault="00F71284" w:rsidP="00FF5C40">
      <w:pPr>
        <w:pStyle w:val="normal0"/>
        <w:spacing w:line="240" w:lineRule="auto"/>
      </w:pPr>
      <w:r>
        <w:rPr>
          <w:rFonts w:ascii="Inconsolata" w:eastAsia="Inconsolata" w:hAnsi="Inconsolata" w:cs="Inconsolata"/>
          <w:sz w:val="20"/>
          <w:szCs w:val="20"/>
        </w:rPr>
        <w:t>python -m ipykernel install --user --name my_env --display-name "aj_te (py3)"</w:t>
      </w:r>
    </w:p>
    <w:p w14:paraId="3DA07C16" w14:textId="77777777" w:rsidR="004B6308" w:rsidRDefault="00F71284" w:rsidP="00FF5C40">
      <w:pPr>
        <w:pStyle w:val="Heading3"/>
        <w:spacing w:line="240" w:lineRule="auto"/>
      </w:pPr>
      <w:bookmarkStart w:id="44" w:name="_lmpb522nq3a3" w:colFirst="0" w:colLast="0"/>
      <w:bookmarkStart w:id="45" w:name="_Toc397939635"/>
      <w:bookmarkEnd w:id="44"/>
      <w:r>
        <w:rPr>
          <w:rFonts w:ascii="Source Sans Pro" w:eastAsia="Source Sans Pro" w:hAnsi="Source Sans Pro" w:cs="Source Sans Pro"/>
        </w:rPr>
        <w:t>Automatic Job Packing with FireWorks</w:t>
      </w:r>
      <w:bookmarkEnd w:id="45"/>
    </w:p>
    <w:p w14:paraId="50C5217F" w14:textId="77777777" w:rsidR="004B6308" w:rsidRDefault="00F71284" w:rsidP="00FF5C40">
      <w:pPr>
        <w:pStyle w:val="normal0"/>
        <w:spacing w:line="240" w:lineRule="auto"/>
        <w:rPr>
          <w:i/>
        </w:rPr>
      </w:pPr>
      <w:r>
        <w:rPr>
          <w:i/>
          <w:u w:val="single"/>
        </w:rPr>
        <w:t>DISCLAIMER</w:t>
      </w:r>
      <w:r>
        <w:rPr>
          <w:i/>
        </w:rPr>
        <w:t xml:space="preserve">:  Only use job packing if you have trouble with typical job submission. The following tip is not 100% guaranteed to work., and is </w:t>
      </w:r>
      <w:r>
        <w:rPr>
          <w:i/>
        </w:rPr>
        <w:t xml:space="preserve">based on limited, subjective experience on Cori. Talk to Alex Dunn (ardunn@lbl.gov) or Anubhav for help if you have trouble. </w:t>
      </w:r>
    </w:p>
    <w:p w14:paraId="35A2E63F" w14:textId="77777777" w:rsidR="004B6308" w:rsidRDefault="004B6308" w:rsidP="00FF5C40">
      <w:pPr>
        <w:pStyle w:val="normal0"/>
        <w:spacing w:line="240" w:lineRule="auto"/>
      </w:pPr>
    </w:p>
    <w:p w14:paraId="4567C1F3" w14:textId="77777777" w:rsidR="004B6308" w:rsidRDefault="00F71284" w:rsidP="00FF5C40">
      <w:pPr>
        <w:pStyle w:val="normal0"/>
        <w:spacing w:line="240" w:lineRule="auto"/>
      </w:pPr>
      <w:r>
        <w:t xml:space="preserve">The Cori queue system can be unreasonably slow when submitting many (e.g., hundreds, thousands) of small (e.g., single node or 2 </w:t>
      </w:r>
      <w:r>
        <w:t xml:space="preserve">nodes) jobs with qos-normal priority on Haswell. In practice, we have found that the Cori job scheduler will give your jobs low throughput if you </w:t>
      </w:r>
      <w:r>
        <w:lastRenderedPageBreak/>
        <w:t>have many jobs in queue, and you will often only be able to run 5-30 jobs at a time, while the rest wait in qu</w:t>
      </w:r>
      <w:r>
        <w:t>eue for far longer than originally expected (</w:t>
      </w:r>
      <w:r>
        <w:rPr>
          <w:i/>
        </w:rPr>
        <w:t xml:space="preserve">e.g., </w:t>
      </w:r>
      <w:r>
        <w:t xml:space="preserve">weeks). While there is no easy way to increase your queue submission rate (AFAIK), you </w:t>
      </w:r>
      <w:r>
        <w:rPr>
          <w:u w:val="single"/>
        </w:rPr>
        <w:t>can</w:t>
      </w:r>
      <w:r>
        <w:t xml:space="preserve"> use FireWorks job-packing to “trick” Cori’s SLURM scheduler into running many jobs in serial on many parallel comp</w:t>
      </w:r>
      <w:r>
        <w:t xml:space="preserve">ute nodes with a </w:t>
      </w:r>
      <w:r>
        <w:rPr>
          <w:i/>
        </w:rPr>
        <w:t xml:space="preserve">single </w:t>
      </w:r>
      <w:r>
        <w:t xml:space="preserve">queue submission, </w:t>
      </w:r>
      <w:r>
        <w:rPr>
          <w:u w:val="single"/>
        </w:rPr>
        <w:t>vastly</w:t>
      </w:r>
      <w:r>
        <w:t xml:space="preserve"> increasing throughput.</w:t>
      </w:r>
    </w:p>
    <w:p w14:paraId="3888508F" w14:textId="77777777" w:rsidR="004B6308" w:rsidRDefault="004B6308" w:rsidP="00FF5C40">
      <w:pPr>
        <w:pStyle w:val="normal0"/>
        <w:spacing w:line="240" w:lineRule="auto"/>
      </w:pPr>
    </w:p>
    <w:p w14:paraId="60874A26" w14:textId="77777777" w:rsidR="004B6308" w:rsidRDefault="00F71284" w:rsidP="00FF5C40">
      <w:pPr>
        <w:pStyle w:val="normal0"/>
        <w:spacing w:line="240" w:lineRule="auto"/>
      </w:pPr>
      <w:r>
        <w:t>You can use job packing with the “</w:t>
      </w:r>
      <w:r>
        <w:rPr>
          <w:rFonts w:ascii="Inconsolata" w:eastAsia="Inconsolata" w:hAnsi="Inconsolata" w:cs="Inconsolata"/>
        </w:rPr>
        <w:t>multi</w:t>
      </w:r>
      <w:r>
        <w:t xml:space="preserve">” option to </w:t>
      </w:r>
      <w:r>
        <w:rPr>
          <w:rFonts w:ascii="Inconsolata" w:eastAsia="Inconsolata" w:hAnsi="Inconsolata" w:cs="Inconsolata"/>
        </w:rPr>
        <w:t>rlaunch</w:t>
      </w:r>
      <w:r>
        <w:t xml:space="preserve">. This command launches </w:t>
      </w:r>
      <w:r>
        <w:rPr>
          <w:i/>
        </w:rPr>
        <w:t>N</w:t>
      </w:r>
      <w:r>
        <w:t xml:space="preserve"> parallel python processes on the Cori scheduling node, each which runs a job using </w:t>
      </w:r>
      <w:r>
        <w:rPr>
          <w:i/>
        </w:rPr>
        <w:t>M</w:t>
      </w:r>
      <w:r>
        <w:t xml:space="preserve"> compute nodes.</w:t>
      </w:r>
      <w:r>
        <w:t xml:space="preserve"> </w:t>
      </w:r>
    </w:p>
    <w:p w14:paraId="41348998" w14:textId="77777777" w:rsidR="004B6308" w:rsidRDefault="004B6308" w:rsidP="00FF5C40">
      <w:pPr>
        <w:pStyle w:val="normal0"/>
        <w:spacing w:line="240" w:lineRule="auto"/>
      </w:pPr>
    </w:p>
    <w:p w14:paraId="178F5461" w14:textId="77777777" w:rsidR="004B6308" w:rsidRDefault="00F71284" w:rsidP="00FF5C40">
      <w:pPr>
        <w:pStyle w:val="normal0"/>
        <w:spacing w:line="240" w:lineRule="auto"/>
      </w:pPr>
      <w:r>
        <w:t>The steps to job packing are:</w:t>
      </w:r>
    </w:p>
    <w:p w14:paraId="70A4BDA4" w14:textId="77777777" w:rsidR="004B6308" w:rsidRDefault="00F71284" w:rsidP="00FF5C40">
      <w:pPr>
        <w:pStyle w:val="normal0"/>
        <w:numPr>
          <w:ilvl w:val="0"/>
          <w:numId w:val="18"/>
        </w:numPr>
        <w:spacing w:line="240" w:lineRule="auto"/>
        <w:contextualSpacing/>
      </w:pPr>
      <w:r>
        <w:t xml:space="preserve">Edit your </w:t>
      </w:r>
      <w:r>
        <w:rPr>
          <w:rFonts w:ascii="Inconsolata" w:eastAsia="Inconsolata" w:hAnsi="Inconsolata" w:cs="Inconsolata"/>
        </w:rPr>
        <w:t>my_qadapter.yaml</w:t>
      </w:r>
      <w:r>
        <w:t xml:space="preserve"> file to reserve </w:t>
      </w:r>
      <w:r>
        <w:rPr>
          <w:i/>
        </w:rPr>
        <w:t xml:space="preserve">N </w:t>
      </w:r>
      <w:r>
        <w:t xml:space="preserve">* </w:t>
      </w:r>
      <w:r>
        <w:rPr>
          <w:i/>
        </w:rPr>
        <w:t>M</w:t>
      </w:r>
      <w:r>
        <w:t xml:space="preserve"> nodes for each submission. For example, if each of your jobs takes </w:t>
      </w:r>
      <w:r>
        <w:rPr>
          <w:i/>
        </w:rPr>
        <w:t xml:space="preserve">M </w:t>
      </w:r>
      <w:r>
        <w:t xml:space="preserve">= 2 nodes, and you want a </w:t>
      </w:r>
      <w:r>
        <w:rPr>
          <w:i/>
        </w:rPr>
        <w:t xml:space="preserve">N = </w:t>
      </w:r>
      <w:r>
        <w:t>10 x speedup, reserve 20 nodes per queue submission.</w:t>
      </w:r>
    </w:p>
    <w:p w14:paraId="7B0C2374" w14:textId="77777777" w:rsidR="004B6308" w:rsidRDefault="00F71284" w:rsidP="00FF5C40">
      <w:pPr>
        <w:pStyle w:val="normal0"/>
        <w:numPr>
          <w:ilvl w:val="0"/>
          <w:numId w:val="18"/>
        </w:numPr>
        <w:spacing w:line="240" w:lineRule="auto"/>
        <w:contextualSpacing/>
      </w:pPr>
      <w:r>
        <w:t xml:space="preserve">Change your </w:t>
      </w:r>
      <w:r>
        <w:rPr>
          <w:rFonts w:ascii="Inconsolata" w:eastAsia="Inconsolata" w:hAnsi="Inconsolata" w:cs="Inconsolata"/>
        </w:rPr>
        <w:t>rlaunch</w:t>
      </w:r>
      <w:r>
        <w:t xml:space="preserve"> co</w:t>
      </w:r>
      <w:r>
        <w:t>mmand to:</w:t>
      </w:r>
    </w:p>
    <w:p w14:paraId="1BB9021E" w14:textId="77777777" w:rsidR="004B6308" w:rsidRDefault="00F71284" w:rsidP="00FF5C40">
      <w:pPr>
        <w:pStyle w:val="normal0"/>
        <w:spacing w:line="240" w:lineRule="auto"/>
        <w:ind w:firstLine="720"/>
        <w:rPr>
          <w:rFonts w:ascii="Inconsolata" w:eastAsia="Inconsolata" w:hAnsi="Inconsolata" w:cs="Inconsolata"/>
          <w:i/>
        </w:rPr>
      </w:pPr>
      <w:r>
        <w:rPr>
          <w:rFonts w:ascii="Inconsolata" w:eastAsia="Inconsolata" w:hAnsi="Inconsolata" w:cs="Inconsolata"/>
        </w:rPr>
        <w:t>rlaunch -c /your/config multi</w:t>
      </w:r>
      <w:r>
        <w:t xml:space="preserve"> </w:t>
      </w:r>
      <w:r>
        <w:rPr>
          <w:rFonts w:ascii="Inconsolata" w:eastAsia="Inconsolata" w:hAnsi="Inconsolata" w:cs="Inconsolata"/>
          <w:i/>
        </w:rPr>
        <w:t>N</w:t>
      </w:r>
    </w:p>
    <w:p w14:paraId="2392FECF" w14:textId="77777777" w:rsidR="004B6308" w:rsidRDefault="004B6308" w:rsidP="00FF5C40">
      <w:pPr>
        <w:pStyle w:val="normal0"/>
        <w:spacing w:line="240" w:lineRule="auto"/>
      </w:pPr>
    </w:p>
    <w:p w14:paraId="594610BB" w14:textId="77777777" w:rsidR="004B6308" w:rsidRDefault="00F71284" w:rsidP="00FF5C40">
      <w:pPr>
        <w:pStyle w:val="normal0"/>
        <w:spacing w:line="240" w:lineRule="auto"/>
      </w:pPr>
      <w:r>
        <w:t xml:space="preserve">To have each FireWorks process run as many jobs as possible in serial before the walltime, use the </w:t>
      </w:r>
      <w:r>
        <w:rPr>
          <w:rFonts w:ascii="Inconsolata" w:eastAsia="Inconsolata" w:hAnsi="Inconsolata" w:cs="Inconsolata"/>
        </w:rPr>
        <w:t>--nlaunches 0</w:t>
      </w:r>
      <w:r>
        <w:t xml:space="preserve"> option. To prevent FireWorks from submitting jobs with little walltime left (causing jobs to frequen</w:t>
      </w:r>
      <w:r>
        <w:t>tly get stuck as “</w:t>
      </w:r>
      <w:r>
        <w:rPr>
          <w:rFonts w:ascii="Inconsolata" w:eastAsia="Inconsolata" w:hAnsi="Inconsolata" w:cs="Inconsolata"/>
        </w:rPr>
        <w:t>RUNNING</w:t>
      </w:r>
      <w:r>
        <w:t xml:space="preserve">”), set the </w:t>
      </w:r>
      <w:r>
        <w:rPr>
          <w:rFonts w:ascii="Inconsolata" w:eastAsia="Inconsolata" w:hAnsi="Inconsolata" w:cs="Inconsolata"/>
        </w:rPr>
        <w:t>--timeout</w:t>
      </w:r>
      <w:r>
        <w:t xml:space="preserve"> option. Make sure </w:t>
      </w:r>
      <w:r>
        <w:rPr>
          <w:rFonts w:ascii="Inconsolata" w:eastAsia="Inconsolata" w:hAnsi="Inconsolata" w:cs="Inconsolata"/>
        </w:rPr>
        <w:t>--timeout</w:t>
      </w:r>
      <w:r>
        <w:t xml:space="preserve"> is set so that even a long running job submitted at the end of your allocation will not run over your walltime limit. Your </w:t>
      </w:r>
      <w:r>
        <w:rPr>
          <w:rFonts w:ascii="Inconsolata" w:eastAsia="Inconsolata" w:hAnsi="Inconsolata" w:cs="Inconsolata"/>
        </w:rPr>
        <w:t>my_qadapter.yaml</w:t>
      </w:r>
      <w:r>
        <w:t xml:space="preserve"> should then have something similar to the</w:t>
      </w:r>
      <w:r>
        <w:t xml:space="preserve"> following lines:</w:t>
      </w:r>
    </w:p>
    <w:p w14:paraId="6FFCC559" w14:textId="77777777" w:rsidR="004B6308" w:rsidRDefault="004B6308" w:rsidP="00FF5C40">
      <w:pPr>
        <w:pStyle w:val="normal0"/>
        <w:spacing w:line="240" w:lineRule="auto"/>
      </w:pPr>
    </w:p>
    <w:p w14:paraId="4F2BEB5B" w14:textId="77777777" w:rsidR="004B6308" w:rsidRDefault="00F71284" w:rsidP="00FF5C40">
      <w:pPr>
        <w:pStyle w:val="normal0"/>
        <w:spacing w:line="240" w:lineRule="auto"/>
        <w:rPr>
          <w:rFonts w:ascii="Inconsolata" w:eastAsia="Inconsolata" w:hAnsi="Inconsolata" w:cs="Inconsolata"/>
        </w:rPr>
      </w:pPr>
      <w:r>
        <w:rPr>
          <w:rFonts w:ascii="Inconsolata" w:eastAsia="Inconsolata" w:hAnsi="Inconsolata" w:cs="Inconsolata"/>
        </w:rPr>
        <w:lastRenderedPageBreak/>
        <w:t>rocket_launch: rlaunch -c /your/config multi 10 --nlaunches 0 --timeout 169200</w:t>
      </w:r>
    </w:p>
    <w:p w14:paraId="62F0DDFE" w14:textId="77777777" w:rsidR="004B6308" w:rsidRDefault="00F71284" w:rsidP="00FF5C40">
      <w:pPr>
        <w:pStyle w:val="normal0"/>
        <w:spacing w:line="240" w:lineRule="auto"/>
      </w:pPr>
      <w:r>
        <w:rPr>
          <w:rFonts w:ascii="Inconsolata" w:eastAsia="Inconsolata" w:hAnsi="Inconsolata" w:cs="Inconsolata"/>
        </w:rPr>
        <w:t>nodes: 20</w:t>
      </w:r>
    </w:p>
    <w:p w14:paraId="4D81549B" w14:textId="77777777" w:rsidR="004B6308" w:rsidRDefault="004B6308" w:rsidP="00FF5C40">
      <w:pPr>
        <w:pStyle w:val="normal0"/>
        <w:spacing w:line="240" w:lineRule="auto"/>
      </w:pPr>
    </w:p>
    <w:p w14:paraId="75979765" w14:textId="77777777" w:rsidR="004B6308" w:rsidRDefault="00F71284" w:rsidP="00FF5C40">
      <w:pPr>
        <w:pStyle w:val="normal0"/>
        <w:spacing w:line="240" w:lineRule="auto"/>
      </w:pPr>
      <w:r>
        <w:t xml:space="preserve">Typically, setting </w:t>
      </w:r>
      <w:r>
        <w:rPr>
          <w:i/>
        </w:rPr>
        <w:t>N</w:t>
      </w:r>
      <w:r>
        <w:t xml:space="preserve"> &lt;= 10 will give you a good </w:t>
      </w:r>
      <w:r>
        <w:rPr>
          <w:i/>
        </w:rPr>
        <w:t>N</w:t>
      </w:r>
      <w:r>
        <w:t xml:space="preserve">-times speedup with no problems. There are no guarantees, however, when </w:t>
      </w:r>
      <w:r>
        <w:rPr>
          <w:i/>
        </w:rPr>
        <w:t xml:space="preserve">N </w:t>
      </w:r>
      <w:r>
        <w:t xml:space="preserve">&gt; 10-20. Use </w:t>
      </w:r>
      <w:r>
        <w:rPr>
          <w:i/>
        </w:rPr>
        <w:t xml:space="preserve">N </w:t>
      </w:r>
      <w:r>
        <w:t>&gt;</w:t>
      </w:r>
      <w:r>
        <w:t xml:space="preserve"> 50 at your own risk!</w:t>
      </w:r>
    </w:p>
    <w:p w14:paraId="5397FCC5" w14:textId="77777777" w:rsidR="004B6308" w:rsidRDefault="00F71284" w:rsidP="00FF5C40">
      <w:pPr>
        <w:pStyle w:val="Heading2"/>
        <w:pBdr>
          <w:top w:val="nil"/>
          <w:left w:val="nil"/>
          <w:bottom w:val="nil"/>
          <w:right w:val="nil"/>
          <w:between w:val="nil"/>
        </w:pBdr>
        <w:spacing w:line="240" w:lineRule="auto"/>
      </w:pPr>
      <w:bookmarkStart w:id="46" w:name="_Toc397939636"/>
      <w:r>
        <w:t>Lawrencium</w:t>
      </w:r>
      <w:bookmarkEnd w:id="46"/>
    </w:p>
    <w:p w14:paraId="08C8EDCF" w14:textId="77777777" w:rsidR="004B6308" w:rsidRDefault="00F71284" w:rsidP="00FF5C40">
      <w:pPr>
        <w:pStyle w:val="normal0"/>
        <w:pBdr>
          <w:top w:val="nil"/>
          <w:left w:val="nil"/>
          <w:bottom w:val="nil"/>
          <w:right w:val="nil"/>
          <w:between w:val="nil"/>
        </w:pBdr>
        <w:spacing w:line="240" w:lineRule="auto"/>
      </w:pPr>
      <w:r>
        <w:t>Lawrencium is somewhat different than NERSC in that we must maintain our own software environment and pre-installed binaries for common codes are not available. Thus, maintaining the software environment at Lawrencium is a group endeavour.  We currently ha</w:t>
      </w:r>
      <w:r>
        <w:t>ve 4 nodes which means as a group we can submit jobs that requires up to 4 nodes and those jobs will have the highest priority to start running. Note that if our purchased nodes is not enough to sustain our computing needs, it is also possible to pay per C</w:t>
      </w:r>
      <w:r>
        <w:t>PU-hour on Lawrencium as well as to increase our purchase order to increase our nodes. Ask Anubhav if you think you need this.</w:t>
      </w:r>
    </w:p>
    <w:p w14:paraId="1F57C251" w14:textId="77777777" w:rsidR="004B6308" w:rsidRDefault="004B6308" w:rsidP="00FF5C40">
      <w:pPr>
        <w:pStyle w:val="normal0"/>
        <w:pBdr>
          <w:top w:val="nil"/>
          <w:left w:val="nil"/>
          <w:bottom w:val="nil"/>
          <w:right w:val="nil"/>
          <w:between w:val="nil"/>
        </w:pBdr>
        <w:spacing w:line="240" w:lineRule="auto"/>
      </w:pPr>
    </w:p>
    <w:p w14:paraId="04C66609" w14:textId="77777777" w:rsidR="004B6308" w:rsidRDefault="00F71284" w:rsidP="00FF5C40">
      <w:pPr>
        <w:pStyle w:val="normal0"/>
        <w:spacing w:line="240" w:lineRule="auto"/>
      </w:pPr>
      <w:r>
        <w:t>The nodes on Lawrencium are not that fast (2.3 GHz) but there is large number of cores (24 per node). So, it is best for codes t</w:t>
      </w:r>
      <w:r>
        <w:t xml:space="preserve">hat parallelize. Also, make sure to do any file-based work on Lawrencium on the /scratch filesystem, which is not purged. Any operation (loading software libraries, output file writing, etc) that occurs on the /home filesystem will be </w:t>
      </w:r>
      <w:r>
        <w:rPr>
          <w:i/>
        </w:rPr>
        <w:t>extremely</w:t>
      </w:r>
      <w:r>
        <w:t xml:space="preserve"> slow. So /h</w:t>
      </w:r>
      <w:r>
        <w:t>ome is just for archival purposes, not working purposes.</w:t>
      </w:r>
    </w:p>
    <w:p w14:paraId="4A451B1F" w14:textId="77777777" w:rsidR="004B6308" w:rsidRDefault="004B6308" w:rsidP="00FF5C40">
      <w:pPr>
        <w:pStyle w:val="normal0"/>
        <w:spacing w:line="240" w:lineRule="auto"/>
      </w:pPr>
    </w:p>
    <w:p w14:paraId="582E4269" w14:textId="77777777" w:rsidR="004B6308" w:rsidRDefault="00F71284" w:rsidP="00FF5C40">
      <w:pPr>
        <w:pStyle w:val="normal0"/>
        <w:pBdr>
          <w:top w:val="nil"/>
          <w:left w:val="nil"/>
          <w:bottom w:val="nil"/>
          <w:right w:val="nil"/>
          <w:between w:val="nil"/>
        </w:pBdr>
        <w:spacing w:line="240" w:lineRule="auto"/>
      </w:pPr>
      <w:r>
        <w:lastRenderedPageBreak/>
        <w:t xml:space="preserve">In order to use Lawrencium resources, first thing is to apply for a new account by visiting this link </w:t>
      </w:r>
      <w:hyperlink r:id="rId19">
        <w:r>
          <w:rPr>
            <w:color w:val="1155CC"/>
            <w:u w:val="single"/>
          </w:rPr>
          <w:t>http://scs.lbl.gov/getting-an-account</w:t>
        </w:r>
      </w:hyperlink>
      <w:r>
        <w:t xml:space="preserve"> a</w:t>
      </w:r>
      <w:r>
        <w:t>nd fill out the user agreement form here (</w:t>
      </w:r>
      <w:hyperlink r:id="rId20">
        <w:r>
          <w:rPr>
            <w:color w:val="1155CC"/>
            <w:u w:val="single"/>
          </w:rPr>
          <w:t>https://sites.google.com/a/lbl.gov/high-performance-computing-services-group/useragreement</w:t>
        </w:r>
      </w:hyperlink>
      <w:r>
        <w:t>)  and then se</w:t>
      </w:r>
      <w:r>
        <w:t xml:space="preserve">nd an email to </w:t>
      </w:r>
      <w:hyperlink r:id="rId21">
        <w:r>
          <w:rPr>
            <w:color w:val="1155CC"/>
            <w:u w:val="single"/>
            <w:shd w:val="clear" w:color="auto" w:fill="F7F7F7"/>
          </w:rPr>
          <w:t>hpcshelp@lbl.gov</w:t>
        </w:r>
      </w:hyperlink>
      <w:r>
        <w:rPr>
          <w:shd w:val="clear" w:color="auto" w:fill="F7F7F7"/>
        </w:rPr>
        <w:t xml:space="preserve"> </w:t>
      </w:r>
      <w:r>
        <w:t>to request an account - make sure the email specifically requests access to the “lr_matminer” condo. Once your account is ready and you are able to login, you can see the group soft</w:t>
      </w:r>
      <w:r>
        <w:t>wares that are not available on Lawrencium by default here: /global/common/software/m2439/example_config_cori</w:t>
      </w:r>
    </w:p>
    <w:p w14:paraId="01B6A14C" w14:textId="77777777" w:rsidR="004B6308" w:rsidRDefault="00F71284" w:rsidP="00FF5C40">
      <w:pPr>
        <w:pStyle w:val="Heading2"/>
        <w:pBdr>
          <w:top w:val="nil"/>
          <w:left w:val="nil"/>
          <w:bottom w:val="nil"/>
          <w:right w:val="nil"/>
          <w:between w:val="nil"/>
        </w:pBdr>
        <w:spacing w:line="240" w:lineRule="auto"/>
      </w:pPr>
      <w:bookmarkStart w:id="47" w:name="_Toc397939637"/>
      <w:r>
        <w:t>ALCF and OLCF</w:t>
      </w:r>
      <w:bookmarkEnd w:id="47"/>
    </w:p>
    <w:p w14:paraId="56568A58" w14:textId="77777777" w:rsidR="004B6308" w:rsidRDefault="00F71284" w:rsidP="00FF5C40">
      <w:pPr>
        <w:pStyle w:val="normal0"/>
        <w:pBdr>
          <w:top w:val="nil"/>
          <w:left w:val="nil"/>
          <w:bottom w:val="nil"/>
          <w:right w:val="nil"/>
          <w:between w:val="nil"/>
        </w:pBdr>
        <w:spacing w:line="240" w:lineRule="auto"/>
      </w:pPr>
      <w:r>
        <w:t>Both ALCF and OLCF are “leadership computing facilities” meaning that they operate some of the fastest computers in the world. The s</w:t>
      </w:r>
      <w:r>
        <w:t>trength of these facilities is that they offer very large amounts of computer time available for users; the weakness is that is much more difficult to use these computers. Therefore, it is generally only worth using these resources if you have a significan</w:t>
      </w:r>
      <w:r>
        <w:t>t amount of computing to do (</w:t>
      </w:r>
      <w:r>
        <w:rPr>
          <w:i/>
        </w:rPr>
        <w:t>i.e.</w:t>
      </w:r>
      <w:r>
        <w:t>, at least 1 million CPU-hours). Contact Anubhav if you think an account on ALCF or OLCF would be useful.</w:t>
      </w:r>
    </w:p>
    <w:p w14:paraId="5106327A" w14:textId="77777777" w:rsidR="004B6308" w:rsidRDefault="004B6308" w:rsidP="00FF5C40">
      <w:pPr>
        <w:pStyle w:val="normal0"/>
        <w:pBdr>
          <w:top w:val="nil"/>
          <w:left w:val="nil"/>
          <w:bottom w:val="nil"/>
          <w:right w:val="nil"/>
          <w:between w:val="nil"/>
        </w:pBdr>
        <w:spacing w:line="240" w:lineRule="auto"/>
      </w:pPr>
    </w:p>
    <w:p w14:paraId="75CB615C" w14:textId="77777777" w:rsidR="004B6308" w:rsidRDefault="00F71284" w:rsidP="00FF5C40">
      <w:pPr>
        <w:pStyle w:val="Heading1"/>
        <w:pBdr>
          <w:top w:val="nil"/>
          <w:left w:val="nil"/>
          <w:bottom w:val="nil"/>
          <w:right w:val="nil"/>
          <w:between w:val="nil"/>
        </w:pBdr>
        <w:spacing w:line="240" w:lineRule="auto"/>
      </w:pPr>
      <w:bookmarkStart w:id="48" w:name="_Toc397939638"/>
      <w:r>
        <w:t>Our software stack</w:t>
      </w:r>
      <w:bookmarkEnd w:id="48"/>
    </w:p>
    <w:p w14:paraId="16630DF8" w14:textId="77777777" w:rsidR="004B6308" w:rsidRDefault="00F71284" w:rsidP="00FF5C40">
      <w:pPr>
        <w:pStyle w:val="normal0"/>
        <w:pBdr>
          <w:top w:val="nil"/>
          <w:left w:val="nil"/>
          <w:bottom w:val="nil"/>
          <w:right w:val="nil"/>
          <w:between w:val="nil"/>
        </w:pBdr>
        <w:spacing w:line="240" w:lineRule="auto"/>
      </w:pPr>
      <w:r>
        <w:t>A brief summary of our software stack includes:</w:t>
      </w:r>
    </w:p>
    <w:p w14:paraId="711BAD32" w14:textId="77777777" w:rsidR="004B6308" w:rsidRDefault="00F71284" w:rsidP="00FF5C40">
      <w:pPr>
        <w:pStyle w:val="normal0"/>
        <w:numPr>
          <w:ilvl w:val="0"/>
          <w:numId w:val="31"/>
        </w:numPr>
        <w:pBdr>
          <w:top w:val="nil"/>
          <w:left w:val="nil"/>
          <w:bottom w:val="nil"/>
          <w:right w:val="nil"/>
          <w:between w:val="nil"/>
        </w:pBdr>
        <w:spacing w:line="240" w:lineRule="auto"/>
        <w:contextualSpacing/>
      </w:pPr>
      <w:r>
        <w:rPr>
          <w:b/>
        </w:rPr>
        <w:t>pymatgen / pymatgen-db</w:t>
      </w:r>
      <w:r>
        <w:t xml:space="preserve"> - for representing and analyzing crystal structures, as well as setting up/performing manual calculations</w:t>
      </w:r>
    </w:p>
    <w:p w14:paraId="4DD049A7" w14:textId="77777777" w:rsidR="004B6308" w:rsidRDefault="00F71284" w:rsidP="00FF5C40">
      <w:pPr>
        <w:pStyle w:val="normal0"/>
        <w:numPr>
          <w:ilvl w:val="0"/>
          <w:numId w:val="31"/>
        </w:numPr>
        <w:pBdr>
          <w:top w:val="nil"/>
          <w:left w:val="nil"/>
          <w:bottom w:val="nil"/>
          <w:right w:val="nil"/>
          <w:between w:val="nil"/>
        </w:pBdr>
        <w:spacing w:line="240" w:lineRule="auto"/>
        <w:contextualSpacing/>
      </w:pPr>
      <w:r>
        <w:rPr>
          <w:b/>
        </w:rPr>
        <w:lastRenderedPageBreak/>
        <w:t>FireWorks</w:t>
      </w:r>
      <w:r>
        <w:t xml:space="preserve"> - for executing and managing calculation workflows at supercomputing centers</w:t>
      </w:r>
    </w:p>
    <w:p w14:paraId="4AA67A7D" w14:textId="77777777" w:rsidR="004B6308" w:rsidRDefault="00F71284" w:rsidP="00FF5C40">
      <w:pPr>
        <w:pStyle w:val="normal0"/>
        <w:numPr>
          <w:ilvl w:val="0"/>
          <w:numId w:val="31"/>
        </w:numPr>
        <w:pBdr>
          <w:top w:val="nil"/>
          <w:left w:val="nil"/>
          <w:bottom w:val="nil"/>
          <w:right w:val="nil"/>
          <w:between w:val="nil"/>
        </w:pBdr>
        <w:spacing w:line="240" w:lineRule="auto"/>
        <w:contextualSpacing/>
        <w:rPr>
          <w:b/>
        </w:rPr>
      </w:pPr>
      <w:r>
        <w:rPr>
          <w:b/>
        </w:rPr>
        <w:t>custodian</w:t>
      </w:r>
      <w:r>
        <w:t xml:space="preserve"> - instead of directly running an executable like VAS</w:t>
      </w:r>
      <w:r>
        <w:t>P, one can wrap the executable in custodian to detect and fix errors</w:t>
      </w:r>
    </w:p>
    <w:p w14:paraId="6FB5D9AF" w14:textId="77777777" w:rsidR="004B6308" w:rsidRDefault="00F71284" w:rsidP="00FF5C40">
      <w:pPr>
        <w:pStyle w:val="normal0"/>
        <w:numPr>
          <w:ilvl w:val="0"/>
          <w:numId w:val="31"/>
        </w:numPr>
        <w:pBdr>
          <w:top w:val="nil"/>
          <w:left w:val="nil"/>
          <w:bottom w:val="nil"/>
          <w:right w:val="nil"/>
          <w:between w:val="nil"/>
        </w:pBdr>
        <w:spacing w:line="240" w:lineRule="auto"/>
        <w:contextualSpacing/>
        <w:rPr>
          <w:b/>
        </w:rPr>
      </w:pPr>
      <w:r>
        <w:rPr>
          <w:b/>
        </w:rPr>
        <w:t>atomate</w:t>
      </w:r>
      <w:r>
        <w:t xml:space="preserve"> - for quickly defining multiple types of materials science workflows</w:t>
      </w:r>
    </w:p>
    <w:p w14:paraId="2E6D0B55" w14:textId="77777777" w:rsidR="004B6308" w:rsidRDefault="00F71284" w:rsidP="00FF5C40">
      <w:pPr>
        <w:pStyle w:val="normal0"/>
        <w:numPr>
          <w:ilvl w:val="0"/>
          <w:numId w:val="31"/>
        </w:numPr>
        <w:pBdr>
          <w:top w:val="nil"/>
          <w:left w:val="nil"/>
          <w:bottom w:val="nil"/>
          <w:right w:val="nil"/>
          <w:between w:val="nil"/>
        </w:pBdr>
        <w:spacing w:line="240" w:lineRule="auto"/>
        <w:contextualSpacing/>
        <w:rPr>
          <w:b/>
        </w:rPr>
      </w:pPr>
      <w:r>
        <w:rPr>
          <w:b/>
        </w:rPr>
        <w:t>matminer</w:t>
      </w:r>
      <w:r>
        <w:t xml:space="preserve"> - for large data analysis and visualization</w:t>
      </w:r>
    </w:p>
    <w:p w14:paraId="28587FFE" w14:textId="77777777" w:rsidR="004B6308" w:rsidRDefault="004B6308" w:rsidP="00FF5C40">
      <w:pPr>
        <w:pStyle w:val="normal0"/>
        <w:pBdr>
          <w:top w:val="nil"/>
          <w:left w:val="nil"/>
          <w:bottom w:val="nil"/>
          <w:right w:val="nil"/>
          <w:between w:val="nil"/>
        </w:pBdr>
        <w:spacing w:line="240" w:lineRule="auto"/>
      </w:pPr>
    </w:p>
    <w:p w14:paraId="6632EB05" w14:textId="77777777" w:rsidR="004B6308" w:rsidRDefault="00F71284" w:rsidP="00FF5C40">
      <w:pPr>
        <w:pStyle w:val="normal0"/>
        <w:pBdr>
          <w:top w:val="nil"/>
          <w:left w:val="nil"/>
          <w:bottom w:val="nil"/>
          <w:right w:val="nil"/>
          <w:between w:val="nil"/>
        </w:pBdr>
        <w:spacing w:line="240" w:lineRule="auto"/>
      </w:pPr>
      <w:r>
        <w:t xml:space="preserve">We also heavily use the </w:t>
      </w:r>
      <w:r>
        <w:rPr>
          <w:b/>
        </w:rPr>
        <w:t>Materials Project</w:t>
      </w:r>
      <w:r>
        <w:t xml:space="preserve"> database.</w:t>
      </w:r>
    </w:p>
    <w:p w14:paraId="4A6EFE0D" w14:textId="77777777" w:rsidR="004B6308" w:rsidRDefault="004B6308" w:rsidP="00FF5C40">
      <w:pPr>
        <w:pStyle w:val="normal0"/>
        <w:pBdr>
          <w:top w:val="nil"/>
          <w:left w:val="nil"/>
          <w:bottom w:val="nil"/>
          <w:right w:val="nil"/>
          <w:between w:val="nil"/>
        </w:pBdr>
        <w:spacing w:line="240" w:lineRule="auto"/>
      </w:pPr>
    </w:p>
    <w:p w14:paraId="1F150D65" w14:textId="77777777" w:rsidR="004B6308" w:rsidRDefault="00F71284" w:rsidP="00FF5C40">
      <w:pPr>
        <w:pStyle w:val="normal0"/>
        <w:pBdr>
          <w:top w:val="nil"/>
          <w:left w:val="nil"/>
          <w:bottom w:val="nil"/>
          <w:right w:val="nil"/>
          <w:between w:val="nil"/>
        </w:pBdr>
        <w:spacing w:line="240" w:lineRule="auto"/>
      </w:pPr>
      <w:r>
        <w:t xml:space="preserve">To </w:t>
      </w:r>
      <w:r>
        <w:t>learn how to use the software stack, you can consult the documentation of the individual codebases as well as review the following resources:</w:t>
      </w:r>
    </w:p>
    <w:p w14:paraId="05AF98E9" w14:textId="77777777" w:rsidR="004B6308" w:rsidRDefault="00F71284" w:rsidP="00FF5C40">
      <w:pPr>
        <w:pStyle w:val="normal0"/>
        <w:numPr>
          <w:ilvl w:val="0"/>
          <w:numId w:val="5"/>
        </w:numPr>
        <w:pBdr>
          <w:top w:val="nil"/>
          <w:left w:val="nil"/>
          <w:bottom w:val="nil"/>
          <w:right w:val="nil"/>
          <w:between w:val="nil"/>
        </w:pBdr>
        <w:spacing w:line="240" w:lineRule="auto"/>
        <w:contextualSpacing/>
      </w:pPr>
      <w:r>
        <w:t xml:space="preserve">The 2018 Materials Project workshop: </w:t>
      </w:r>
      <w:r>
        <w:rPr>
          <w:b/>
          <w:i/>
        </w:rPr>
        <w:t>https://github.com/materialsproject/workshop-2018</w:t>
      </w:r>
    </w:p>
    <w:p w14:paraId="3C89E57B" w14:textId="77777777" w:rsidR="004B6308" w:rsidRDefault="00F71284" w:rsidP="00FF5C40">
      <w:pPr>
        <w:pStyle w:val="normal0"/>
        <w:numPr>
          <w:ilvl w:val="0"/>
          <w:numId w:val="5"/>
        </w:numPr>
        <w:pBdr>
          <w:top w:val="nil"/>
          <w:left w:val="nil"/>
          <w:bottom w:val="nil"/>
          <w:right w:val="nil"/>
          <w:between w:val="nil"/>
        </w:pBdr>
        <w:spacing w:line="240" w:lineRule="auto"/>
        <w:contextualSpacing/>
      </w:pPr>
      <w:r>
        <w:t>The 2014 Materials Virtual Lab presentations:</w:t>
      </w:r>
      <w:r>
        <w:br/>
      </w:r>
      <w:r>
        <w:rPr>
          <w:b/>
          <w:i/>
        </w:rPr>
        <w:t>https://materialsvirtuallab.org/software/</w:t>
      </w:r>
    </w:p>
    <w:p w14:paraId="11357A6D" w14:textId="77777777" w:rsidR="004B6308" w:rsidRDefault="00F71284" w:rsidP="00FF5C40">
      <w:pPr>
        <w:pStyle w:val="normal0"/>
        <w:numPr>
          <w:ilvl w:val="0"/>
          <w:numId w:val="5"/>
        </w:numPr>
        <w:pBdr>
          <w:top w:val="nil"/>
          <w:left w:val="nil"/>
          <w:bottom w:val="nil"/>
          <w:right w:val="nil"/>
          <w:between w:val="nil"/>
        </w:pBdr>
        <w:spacing w:line="240" w:lineRule="auto"/>
        <w:contextualSpacing/>
      </w:pPr>
      <w:r>
        <w:t>The Materials Project YouTube tutorials:</w:t>
      </w:r>
      <w:r>
        <w:br/>
      </w:r>
      <w:r>
        <w:rPr>
          <w:b/>
          <w:i/>
        </w:rPr>
        <w:t>https://www.youtube.com/user/MaterialsProject</w:t>
      </w:r>
    </w:p>
    <w:p w14:paraId="4BA659CD" w14:textId="77777777" w:rsidR="004B6308" w:rsidRDefault="004B6308" w:rsidP="00FF5C40">
      <w:pPr>
        <w:pStyle w:val="normal0"/>
        <w:pBdr>
          <w:top w:val="nil"/>
          <w:left w:val="nil"/>
          <w:bottom w:val="nil"/>
          <w:right w:val="nil"/>
          <w:between w:val="nil"/>
        </w:pBdr>
        <w:spacing w:line="240" w:lineRule="auto"/>
        <w:rPr>
          <w:b/>
        </w:rPr>
      </w:pPr>
    </w:p>
    <w:p w14:paraId="47CFDBC6" w14:textId="77777777" w:rsidR="004B6308" w:rsidRDefault="00F71284" w:rsidP="00FF5C40">
      <w:pPr>
        <w:pStyle w:val="Heading1"/>
        <w:pBdr>
          <w:top w:val="nil"/>
          <w:left w:val="nil"/>
          <w:bottom w:val="nil"/>
          <w:right w:val="nil"/>
          <w:between w:val="nil"/>
        </w:pBdr>
        <w:spacing w:line="240" w:lineRule="auto"/>
      </w:pPr>
      <w:bookmarkStart w:id="49" w:name="_Toc397939639"/>
      <w:r>
        <w:t>Resources for learning new topics</w:t>
      </w:r>
      <w:bookmarkEnd w:id="49"/>
    </w:p>
    <w:p w14:paraId="0C2F0DA7" w14:textId="77777777" w:rsidR="004B6308" w:rsidRDefault="00F71284" w:rsidP="00FF5C40">
      <w:pPr>
        <w:pStyle w:val="Heading2"/>
        <w:pBdr>
          <w:top w:val="nil"/>
          <w:left w:val="nil"/>
          <w:bottom w:val="nil"/>
          <w:right w:val="nil"/>
          <w:between w:val="nil"/>
        </w:pBdr>
        <w:spacing w:line="240" w:lineRule="auto"/>
      </w:pPr>
      <w:bookmarkStart w:id="50" w:name="_Toc397939640"/>
      <w:r>
        <w:t>Slack</w:t>
      </w:r>
      <w:bookmarkEnd w:id="50"/>
    </w:p>
    <w:p w14:paraId="042B8787" w14:textId="77777777" w:rsidR="004B6308" w:rsidRDefault="00F71284" w:rsidP="00FF5C40">
      <w:pPr>
        <w:pStyle w:val="normal0"/>
        <w:pBdr>
          <w:top w:val="nil"/>
          <w:left w:val="nil"/>
          <w:bottom w:val="nil"/>
          <w:right w:val="nil"/>
          <w:between w:val="nil"/>
        </w:pBdr>
        <w:spacing w:line="240" w:lineRule="auto"/>
      </w:pPr>
      <w:r>
        <w:t>If you have a specific question, sometimes the easiest solution is to post it to the Slack group and crowdsource the answer.</w:t>
      </w:r>
    </w:p>
    <w:p w14:paraId="14FB00F1" w14:textId="77777777" w:rsidR="004B6308" w:rsidRDefault="00F71284" w:rsidP="00FF5C40">
      <w:pPr>
        <w:pStyle w:val="Heading2"/>
        <w:pBdr>
          <w:top w:val="nil"/>
          <w:left w:val="nil"/>
          <w:bottom w:val="nil"/>
          <w:right w:val="nil"/>
          <w:between w:val="nil"/>
        </w:pBdr>
        <w:spacing w:line="240" w:lineRule="auto"/>
      </w:pPr>
      <w:bookmarkStart w:id="51" w:name="_Toc397939641"/>
      <w:r>
        <w:lastRenderedPageBreak/>
        <w:t>Books: LBNL, UC Berkeley, public libraries, and the “group library”</w:t>
      </w:r>
      <w:bookmarkEnd w:id="51"/>
    </w:p>
    <w:p w14:paraId="7C5FC82E" w14:textId="77777777" w:rsidR="004B6308" w:rsidRDefault="00F71284" w:rsidP="00FF5C40">
      <w:pPr>
        <w:pStyle w:val="normal0"/>
        <w:pBdr>
          <w:top w:val="nil"/>
          <w:left w:val="nil"/>
          <w:bottom w:val="nil"/>
          <w:right w:val="nil"/>
          <w:between w:val="nil"/>
        </w:pBdr>
        <w:spacing w:line="240" w:lineRule="auto"/>
      </w:pPr>
      <w:r>
        <w:t>As an LBNL employee, you can get access to almost any book you’</w:t>
      </w:r>
      <w:r>
        <w:t>d like using various channels:</w:t>
      </w:r>
    </w:p>
    <w:p w14:paraId="018F9A7B" w14:textId="77777777" w:rsidR="004B6308" w:rsidRDefault="00F71284" w:rsidP="00FF5C40">
      <w:pPr>
        <w:pStyle w:val="normal0"/>
        <w:numPr>
          <w:ilvl w:val="0"/>
          <w:numId w:val="50"/>
        </w:numPr>
        <w:pBdr>
          <w:top w:val="nil"/>
          <w:left w:val="nil"/>
          <w:bottom w:val="nil"/>
          <w:right w:val="nil"/>
          <w:between w:val="nil"/>
        </w:pBdr>
        <w:spacing w:line="240" w:lineRule="auto"/>
        <w:contextualSpacing/>
      </w:pPr>
      <w:r>
        <w:t>LBNL has its own library, but it is small and unlikely to contain the book you want.</w:t>
      </w:r>
    </w:p>
    <w:p w14:paraId="7D260745" w14:textId="77777777" w:rsidR="004B6308" w:rsidRDefault="00F71284" w:rsidP="00FF5C40">
      <w:pPr>
        <w:pStyle w:val="normal0"/>
        <w:numPr>
          <w:ilvl w:val="0"/>
          <w:numId w:val="50"/>
        </w:numPr>
        <w:pBdr>
          <w:top w:val="nil"/>
          <w:left w:val="nil"/>
          <w:bottom w:val="nil"/>
          <w:right w:val="nil"/>
          <w:between w:val="nil"/>
        </w:pBdr>
        <w:spacing w:line="240" w:lineRule="auto"/>
        <w:contextualSpacing/>
      </w:pPr>
      <w:r>
        <w:t>LBNL employees can borrow books from the UC Berkeley Library collection using your LBNL ID. You can even reserve the book online and have it</w:t>
      </w:r>
      <w:r>
        <w:t xml:space="preserve"> delivered to the LBNL library office in building 50, saving you a trip down to campus (this is what I do). Log in through  </w:t>
      </w:r>
      <w:r>
        <w:rPr>
          <w:b/>
          <w:i/>
        </w:rPr>
        <w:t>http://oskicat.berkeley.edu</w:t>
      </w:r>
      <w:r>
        <w:t xml:space="preserve"> via “My Oskicat” and choose the LBNL login option.</w:t>
      </w:r>
    </w:p>
    <w:p w14:paraId="36F1D0D0" w14:textId="77777777" w:rsidR="004B6308" w:rsidRDefault="00F71284" w:rsidP="00FF5C40">
      <w:pPr>
        <w:pStyle w:val="normal0"/>
        <w:numPr>
          <w:ilvl w:val="0"/>
          <w:numId w:val="50"/>
        </w:numPr>
        <w:pBdr>
          <w:top w:val="nil"/>
          <w:left w:val="nil"/>
          <w:bottom w:val="nil"/>
          <w:right w:val="nil"/>
          <w:between w:val="nil"/>
        </w:pBdr>
        <w:spacing w:line="240" w:lineRule="auto"/>
        <w:contextualSpacing/>
      </w:pPr>
      <w:r>
        <w:t>Your local library (e.g., Berkeley Public Library) of</w:t>
      </w:r>
      <w:r>
        <w:t>ten participates in Interlibrary loans. For example, the “Link+” system at Berkeley Public Library connects to many other university libraries in the area. Again, you can have the items delivered to your local library. This service is extremely useful when</w:t>
      </w:r>
      <w:r>
        <w:t xml:space="preserve"> an item cannot be found at UC Berkeley or if that item has a long waiting list.</w:t>
      </w:r>
    </w:p>
    <w:p w14:paraId="75E48C68" w14:textId="77777777" w:rsidR="004B6308" w:rsidRDefault="00F71284" w:rsidP="00FF5C40">
      <w:pPr>
        <w:pStyle w:val="normal0"/>
        <w:numPr>
          <w:ilvl w:val="0"/>
          <w:numId w:val="50"/>
        </w:numPr>
        <w:pBdr>
          <w:top w:val="nil"/>
          <w:left w:val="nil"/>
          <w:bottom w:val="nil"/>
          <w:right w:val="nil"/>
          <w:between w:val="nil"/>
        </w:pBdr>
        <w:spacing w:line="240" w:lineRule="auto"/>
        <w:contextualSpacing/>
      </w:pPr>
      <w:r>
        <w:t xml:space="preserve">Our group has some technical books that you can loan. See </w:t>
      </w:r>
      <w:r>
        <w:rPr>
          <w:b/>
          <w:i/>
        </w:rPr>
        <w:t>Appendix K: Group library</w:t>
      </w:r>
      <w:r>
        <w:t>.</w:t>
      </w:r>
    </w:p>
    <w:p w14:paraId="5BEB719C" w14:textId="77777777" w:rsidR="004B6308" w:rsidRDefault="00F71284" w:rsidP="00FF5C40">
      <w:pPr>
        <w:pStyle w:val="normal0"/>
        <w:pBdr>
          <w:top w:val="nil"/>
          <w:left w:val="nil"/>
          <w:bottom w:val="nil"/>
          <w:right w:val="nil"/>
          <w:between w:val="nil"/>
        </w:pBdr>
        <w:spacing w:line="240" w:lineRule="auto"/>
      </w:pPr>
      <w:r>
        <w:br/>
        <w:t>You can also purchase books with research funds.</w:t>
      </w:r>
    </w:p>
    <w:p w14:paraId="72724303" w14:textId="77777777" w:rsidR="004B6308" w:rsidRDefault="00F71284" w:rsidP="00FF5C40">
      <w:pPr>
        <w:pStyle w:val="Heading2"/>
        <w:pBdr>
          <w:top w:val="nil"/>
          <w:left w:val="nil"/>
          <w:bottom w:val="nil"/>
          <w:right w:val="nil"/>
          <w:between w:val="nil"/>
        </w:pBdr>
        <w:spacing w:line="240" w:lineRule="auto"/>
        <w:rPr>
          <w:rFonts w:ascii="Rokkitt" w:eastAsia="Rokkitt" w:hAnsi="Rokkitt" w:cs="Rokkitt"/>
        </w:rPr>
      </w:pPr>
      <w:bookmarkStart w:id="52" w:name="_Toc397939642"/>
      <w:r>
        <w:t>Materials Science</w:t>
      </w:r>
      <w:bookmarkEnd w:id="52"/>
    </w:p>
    <w:p w14:paraId="2481C606" w14:textId="77777777" w:rsidR="004B6308" w:rsidRDefault="00F71284" w:rsidP="00FF5C40">
      <w:pPr>
        <w:pStyle w:val="normal0"/>
        <w:pBdr>
          <w:top w:val="nil"/>
          <w:left w:val="nil"/>
          <w:bottom w:val="nil"/>
          <w:right w:val="nil"/>
          <w:between w:val="nil"/>
        </w:pBdr>
        <w:spacing w:line="240" w:lineRule="auto"/>
        <w:rPr>
          <w:rFonts w:ascii="Rokkitt" w:eastAsia="Rokkitt" w:hAnsi="Rokkitt" w:cs="Rokkitt"/>
        </w:rPr>
      </w:pPr>
      <w:r>
        <w:rPr>
          <w:rFonts w:ascii="Rokkitt" w:eastAsia="Rokkitt" w:hAnsi="Rokkitt" w:cs="Rokkitt"/>
        </w:rPr>
        <w:t>“Don’t despair of standard dull textbooks. Just close the book once in awhile and think what they just said in your own terms as a revelation of the spirit and wonder of nature”.</w:t>
      </w:r>
    </w:p>
    <w:p w14:paraId="21969871" w14:textId="77777777" w:rsidR="004B6308" w:rsidRDefault="00F71284" w:rsidP="00FF5C40">
      <w:pPr>
        <w:pStyle w:val="normal0"/>
        <w:pBdr>
          <w:top w:val="nil"/>
          <w:left w:val="nil"/>
          <w:bottom w:val="nil"/>
          <w:right w:val="nil"/>
          <w:between w:val="nil"/>
        </w:pBdr>
        <w:spacing w:line="240" w:lineRule="auto"/>
        <w:rPr>
          <w:rFonts w:ascii="Rokkitt" w:eastAsia="Rokkitt" w:hAnsi="Rokkitt" w:cs="Rokkitt"/>
          <w:b/>
        </w:rPr>
      </w:pPr>
      <w:r>
        <w:rPr>
          <w:rFonts w:ascii="Rokkitt" w:eastAsia="Rokkitt" w:hAnsi="Rokkitt" w:cs="Rokkitt"/>
          <w:b/>
        </w:rPr>
        <w:t>- Richard Feynman</w:t>
      </w:r>
    </w:p>
    <w:p w14:paraId="2962ECBC" w14:textId="77777777" w:rsidR="004B6308" w:rsidRDefault="004B6308" w:rsidP="00FF5C40">
      <w:pPr>
        <w:pStyle w:val="normal0"/>
        <w:pBdr>
          <w:top w:val="nil"/>
          <w:left w:val="nil"/>
          <w:bottom w:val="nil"/>
          <w:right w:val="nil"/>
          <w:between w:val="nil"/>
        </w:pBdr>
        <w:spacing w:line="240" w:lineRule="auto"/>
        <w:rPr>
          <w:rFonts w:ascii="Rokkitt" w:eastAsia="Rokkitt" w:hAnsi="Rokkitt" w:cs="Rokkitt"/>
          <w:b/>
        </w:rPr>
      </w:pPr>
    </w:p>
    <w:p w14:paraId="5320BF4A" w14:textId="77777777" w:rsidR="004B6308" w:rsidRDefault="00F71284" w:rsidP="00FF5C40">
      <w:pPr>
        <w:pStyle w:val="normal0"/>
        <w:pBdr>
          <w:top w:val="nil"/>
          <w:left w:val="nil"/>
          <w:bottom w:val="nil"/>
          <w:right w:val="nil"/>
          <w:between w:val="nil"/>
        </w:pBdr>
        <w:spacing w:line="240" w:lineRule="auto"/>
      </w:pPr>
      <w:r>
        <w:t>It can be difficult to find resources that explain concept</w:t>
      </w:r>
      <w:r>
        <w:t>s in materials science clearly. Often, struggling through multiple attempts to understand a topic using several different resources in a patchwork and non-linear fashion is the only way forward. That said, the resources listed below are particularly helpfu</w:t>
      </w:r>
      <w:r>
        <w:t>l.</w:t>
      </w:r>
    </w:p>
    <w:p w14:paraId="2A574F4D" w14:textId="77777777" w:rsidR="004B6308" w:rsidRDefault="00F71284" w:rsidP="00FF5C40">
      <w:pPr>
        <w:pStyle w:val="Heading3"/>
        <w:pBdr>
          <w:top w:val="nil"/>
          <w:left w:val="nil"/>
          <w:bottom w:val="nil"/>
          <w:right w:val="nil"/>
          <w:between w:val="nil"/>
        </w:pBdr>
        <w:spacing w:line="240" w:lineRule="auto"/>
      </w:pPr>
      <w:bookmarkStart w:id="53" w:name="_Toc397939643"/>
      <w:r>
        <w:t>Density functional theory</w:t>
      </w:r>
      <w:bookmarkEnd w:id="53"/>
    </w:p>
    <w:p w14:paraId="728A1982" w14:textId="77777777" w:rsidR="004B6308" w:rsidRDefault="00F71284" w:rsidP="00FF5C40">
      <w:pPr>
        <w:pStyle w:val="normal0"/>
        <w:pBdr>
          <w:top w:val="nil"/>
          <w:left w:val="nil"/>
          <w:bottom w:val="nil"/>
          <w:right w:val="nil"/>
          <w:between w:val="nil"/>
        </w:pBdr>
        <w:spacing w:line="240" w:lineRule="auto"/>
      </w:pPr>
      <w:r>
        <w:t>For beginners to density functional theory, I would recommend the book “</w:t>
      </w:r>
      <w:r>
        <w:rPr>
          <w:b/>
          <w:i/>
        </w:rPr>
        <w:t>Density Functional Theory: A Practical Introduction</w:t>
      </w:r>
      <w:r>
        <w:t>”, which truly achieves what it states by providing physical insights and relevant information rather than just list equations. A copy is available within the group.</w:t>
      </w:r>
    </w:p>
    <w:p w14:paraId="37017694" w14:textId="77777777" w:rsidR="004B6308" w:rsidRDefault="004B6308" w:rsidP="00FF5C40">
      <w:pPr>
        <w:pStyle w:val="normal0"/>
        <w:pBdr>
          <w:top w:val="nil"/>
          <w:left w:val="nil"/>
          <w:bottom w:val="nil"/>
          <w:right w:val="nil"/>
          <w:between w:val="nil"/>
        </w:pBdr>
        <w:spacing w:line="240" w:lineRule="auto"/>
      </w:pPr>
    </w:p>
    <w:p w14:paraId="4E2EEA66" w14:textId="77777777" w:rsidR="004B6308" w:rsidRDefault="00F71284" w:rsidP="00FF5C40">
      <w:pPr>
        <w:pStyle w:val="normal0"/>
        <w:pBdr>
          <w:top w:val="nil"/>
          <w:left w:val="nil"/>
          <w:bottom w:val="nil"/>
          <w:right w:val="nil"/>
          <w:between w:val="nil"/>
        </w:pBdr>
        <w:spacing w:line="240" w:lineRule="auto"/>
      </w:pPr>
      <w:r>
        <w:t>If you are interested to explore applications of density functional theory, you might try</w:t>
      </w:r>
      <w:r>
        <w:t xml:space="preserve"> the E-book from Professor John Kitchin:</w:t>
      </w:r>
    </w:p>
    <w:p w14:paraId="78E334B3" w14:textId="77777777" w:rsidR="004B6308" w:rsidRDefault="00F71284" w:rsidP="00FF5C40">
      <w:pPr>
        <w:pStyle w:val="normal0"/>
        <w:pBdr>
          <w:top w:val="nil"/>
          <w:left w:val="nil"/>
          <w:bottom w:val="nil"/>
          <w:right w:val="nil"/>
          <w:between w:val="nil"/>
        </w:pBdr>
        <w:spacing w:line="240" w:lineRule="auto"/>
        <w:rPr>
          <w:b/>
          <w:i/>
        </w:rPr>
      </w:pPr>
      <w:r>
        <w:rPr>
          <w:b/>
          <w:i/>
        </w:rPr>
        <w:t>https://github.com/jkitchin/dft-book</w:t>
      </w:r>
    </w:p>
    <w:p w14:paraId="3F69BB93" w14:textId="77777777" w:rsidR="004B6308" w:rsidRDefault="00F71284" w:rsidP="00FF5C40">
      <w:pPr>
        <w:pStyle w:val="normal0"/>
        <w:pBdr>
          <w:top w:val="nil"/>
          <w:left w:val="nil"/>
          <w:bottom w:val="nil"/>
          <w:right w:val="nil"/>
          <w:between w:val="nil"/>
        </w:pBdr>
        <w:spacing w:line="240" w:lineRule="auto"/>
      </w:pPr>
      <w:r>
        <w:t>Note that this book has chosen to use the Atomic Simulation Environment (ASE) to set up simulations rather than the pymatgen code that we prefer, but that is a minor point.</w:t>
      </w:r>
    </w:p>
    <w:p w14:paraId="564DDCAE" w14:textId="77777777" w:rsidR="004B6308" w:rsidRDefault="004B6308" w:rsidP="00FF5C40">
      <w:pPr>
        <w:pStyle w:val="normal0"/>
        <w:pBdr>
          <w:top w:val="nil"/>
          <w:left w:val="nil"/>
          <w:bottom w:val="nil"/>
          <w:right w:val="nil"/>
          <w:between w:val="nil"/>
        </w:pBdr>
        <w:spacing w:line="240" w:lineRule="auto"/>
      </w:pPr>
    </w:p>
    <w:p w14:paraId="0417D6BB" w14:textId="77777777" w:rsidR="004B6308" w:rsidRDefault="00F71284" w:rsidP="00FF5C40">
      <w:pPr>
        <w:pStyle w:val="normal0"/>
        <w:pBdr>
          <w:top w:val="nil"/>
          <w:left w:val="nil"/>
          <w:bottom w:val="nil"/>
          <w:right w:val="nil"/>
          <w:between w:val="nil"/>
        </w:pBdr>
        <w:spacing w:line="240" w:lineRule="auto"/>
      </w:pPr>
      <w:r>
        <w:t>Fina</w:t>
      </w:r>
      <w:r>
        <w:t>lly, for specific calculations with VASP, there are resources online from a 2016 workshop conducted at LBNL, including videos and training materials:</w:t>
      </w:r>
    </w:p>
    <w:p w14:paraId="21957D68" w14:textId="77777777" w:rsidR="004B6308" w:rsidRDefault="00F71284" w:rsidP="00FF5C40">
      <w:pPr>
        <w:pStyle w:val="normal0"/>
        <w:pBdr>
          <w:top w:val="nil"/>
          <w:left w:val="nil"/>
          <w:bottom w:val="nil"/>
          <w:right w:val="nil"/>
          <w:between w:val="nil"/>
        </w:pBdr>
        <w:spacing w:line="240" w:lineRule="auto"/>
        <w:rPr>
          <w:b/>
          <w:i/>
        </w:rPr>
      </w:pPr>
      <w:r>
        <w:rPr>
          <w:b/>
          <w:i/>
        </w:rPr>
        <w:t>http://www.nersc.gov/users/training/events/3-day-vasp-workshop/</w:t>
      </w:r>
    </w:p>
    <w:p w14:paraId="7EF8BE77" w14:textId="77777777" w:rsidR="004B6308" w:rsidRDefault="00F71284" w:rsidP="00FF5C40">
      <w:pPr>
        <w:pStyle w:val="normal0"/>
        <w:pBdr>
          <w:top w:val="nil"/>
          <w:left w:val="nil"/>
          <w:bottom w:val="nil"/>
          <w:right w:val="nil"/>
          <w:between w:val="nil"/>
        </w:pBdr>
        <w:spacing w:line="240" w:lineRule="auto"/>
        <w:rPr>
          <w:b/>
          <w:i/>
        </w:rPr>
      </w:pPr>
      <w:r>
        <w:rPr>
          <w:b/>
          <w:i/>
        </w:rPr>
        <w:t>http://cms.mpi.univie.ac.at/wiki/index.php</w:t>
      </w:r>
      <w:r>
        <w:rPr>
          <w:b/>
          <w:i/>
        </w:rPr>
        <w:t>/NERSC_Berkeley_2016</w:t>
      </w:r>
    </w:p>
    <w:p w14:paraId="27AFEA92" w14:textId="77777777" w:rsidR="004B6308" w:rsidRDefault="00F71284" w:rsidP="00FF5C40">
      <w:pPr>
        <w:pStyle w:val="Heading3"/>
        <w:pBdr>
          <w:top w:val="nil"/>
          <w:left w:val="nil"/>
          <w:bottom w:val="nil"/>
          <w:right w:val="nil"/>
          <w:between w:val="nil"/>
        </w:pBdr>
        <w:spacing w:line="240" w:lineRule="auto"/>
      </w:pPr>
      <w:bookmarkStart w:id="54" w:name="_Toc397939644"/>
      <w:r>
        <w:lastRenderedPageBreak/>
        <w:t>General materials science topics</w:t>
      </w:r>
      <w:bookmarkEnd w:id="54"/>
    </w:p>
    <w:p w14:paraId="22C6A8F3" w14:textId="77777777" w:rsidR="004B6308" w:rsidRDefault="00F71284" w:rsidP="00FF5C40">
      <w:pPr>
        <w:pStyle w:val="normal0"/>
        <w:pBdr>
          <w:top w:val="nil"/>
          <w:left w:val="nil"/>
          <w:bottom w:val="nil"/>
          <w:right w:val="nil"/>
          <w:between w:val="nil"/>
        </w:pBdr>
        <w:spacing w:line="240" w:lineRule="auto"/>
      </w:pPr>
      <w:r>
        <w:t>To gain a quick introduction to many topics in materials science, you might try the (horribly-named) web site from the University of Cambridge: Dissemination of IT for the Promotion of Materials Science</w:t>
      </w:r>
      <w:r>
        <w:t xml:space="preserve"> (DoITPoMS):</w:t>
      </w:r>
    </w:p>
    <w:p w14:paraId="3A4C37D0" w14:textId="77777777" w:rsidR="004B6308" w:rsidRDefault="00F71284" w:rsidP="00FF5C40">
      <w:pPr>
        <w:pStyle w:val="normal0"/>
        <w:pBdr>
          <w:top w:val="nil"/>
          <w:left w:val="nil"/>
          <w:bottom w:val="nil"/>
          <w:right w:val="nil"/>
          <w:between w:val="nil"/>
        </w:pBdr>
        <w:spacing w:line="240" w:lineRule="auto"/>
      </w:pPr>
      <w:r>
        <w:rPr>
          <w:b/>
          <w:i/>
        </w:rPr>
        <w:t>https://www.doitpoms.ac.uk</w:t>
      </w:r>
    </w:p>
    <w:p w14:paraId="1905EF9F" w14:textId="77777777" w:rsidR="004B6308" w:rsidRDefault="00F71284" w:rsidP="00FF5C40">
      <w:pPr>
        <w:pStyle w:val="normal0"/>
        <w:pBdr>
          <w:top w:val="nil"/>
          <w:left w:val="nil"/>
          <w:bottom w:val="nil"/>
          <w:right w:val="nil"/>
          <w:between w:val="nil"/>
        </w:pBdr>
        <w:spacing w:line="240" w:lineRule="auto"/>
      </w:pPr>
      <w:r>
        <w:t>The explanations in this site are very basic, but what they do cover is well-explained and incorporates helpful visuals. Although you won’t ever master a topic from this site, it is often a good starting point that c</w:t>
      </w:r>
      <w:r>
        <w:t>an help you unlock a more intermediate resource.</w:t>
      </w:r>
    </w:p>
    <w:p w14:paraId="13C65E10" w14:textId="77777777" w:rsidR="004B6308" w:rsidRDefault="004B6308" w:rsidP="00FF5C40">
      <w:pPr>
        <w:pStyle w:val="normal0"/>
        <w:pBdr>
          <w:top w:val="nil"/>
          <w:left w:val="nil"/>
          <w:bottom w:val="nil"/>
          <w:right w:val="nil"/>
          <w:between w:val="nil"/>
        </w:pBdr>
        <w:spacing w:line="240" w:lineRule="auto"/>
      </w:pPr>
    </w:p>
    <w:p w14:paraId="3C13413D" w14:textId="77777777" w:rsidR="004B6308" w:rsidRDefault="00F71284" w:rsidP="00FF5C40">
      <w:pPr>
        <w:pStyle w:val="normal0"/>
        <w:pBdr>
          <w:top w:val="nil"/>
          <w:left w:val="nil"/>
          <w:bottom w:val="nil"/>
          <w:right w:val="nil"/>
          <w:between w:val="nil"/>
        </w:pBdr>
        <w:spacing w:line="240" w:lineRule="auto"/>
      </w:pPr>
      <w:r>
        <w:t>There are also some nice chapters in the following e-book:</w:t>
      </w:r>
    </w:p>
    <w:p w14:paraId="49BA8831" w14:textId="77777777" w:rsidR="004B6308" w:rsidRDefault="00F71284" w:rsidP="00FF5C40">
      <w:pPr>
        <w:pStyle w:val="normal0"/>
        <w:pBdr>
          <w:top w:val="nil"/>
          <w:left w:val="nil"/>
          <w:bottom w:val="nil"/>
          <w:right w:val="nil"/>
          <w:between w:val="nil"/>
        </w:pBdr>
        <w:spacing w:line="240" w:lineRule="auto"/>
      </w:pPr>
      <w:r>
        <w:rPr>
          <w:b/>
          <w:i/>
        </w:rPr>
        <w:t>https://en.wikibooks.org/wiki/Introduction_to_Inorganic_Chemistry</w:t>
      </w:r>
    </w:p>
    <w:p w14:paraId="1407A123" w14:textId="77777777" w:rsidR="004B6308" w:rsidRDefault="00F71284" w:rsidP="00FF5C40">
      <w:pPr>
        <w:pStyle w:val="normal0"/>
        <w:pBdr>
          <w:top w:val="nil"/>
          <w:left w:val="nil"/>
          <w:bottom w:val="nil"/>
          <w:right w:val="nil"/>
          <w:between w:val="nil"/>
        </w:pBdr>
        <w:spacing w:line="240" w:lineRule="auto"/>
      </w:pPr>
      <w:r>
        <w:t>For example, Chapter 5 has a nice rundown of common crystal structures.</w:t>
      </w:r>
    </w:p>
    <w:p w14:paraId="03BD6D52" w14:textId="77777777" w:rsidR="004B6308" w:rsidRDefault="00F71284" w:rsidP="00FF5C40">
      <w:pPr>
        <w:pStyle w:val="Heading3"/>
        <w:pBdr>
          <w:top w:val="nil"/>
          <w:left w:val="nil"/>
          <w:bottom w:val="nil"/>
          <w:right w:val="nil"/>
          <w:between w:val="nil"/>
        </w:pBdr>
        <w:spacing w:line="240" w:lineRule="auto"/>
      </w:pPr>
      <w:bookmarkStart w:id="55" w:name="_Toc397939645"/>
      <w:r>
        <w:t>Online tools</w:t>
      </w:r>
      <w:bookmarkEnd w:id="55"/>
    </w:p>
    <w:p w14:paraId="15179FB5" w14:textId="77777777" w:rsidR="004B6308" w:rsidRDefault="00F71284" w:rsidP="00FF5C40">
      <w:pPr>
        <w:pStyle w:val="normal0"/>
        <w:pBdr>
          <w:top w:val="nil"/>
          <w:left w:val="nil"/>
          <w:bottom w:val="nil"/>
          <w:right w:val="nil"/>
          <w:between w:val="nil"/>
        </w:pBdr>
        <w:spacing w:line="240" w:lineRule="auto"/>
        <w:rPr>
          <w:b/>
          <w:i/>
        </w:rPr>
      </w:pPr>
      <w:r>
        <w:t xml:space="preserve">A nice tool for visualizing phonon modes is: </w:t>
      </w:r>
      <w:r>
        <w:rPr>
          <w:b/>
          <w:i/>
        </w:rPr>
        <w:t>http://henriquemiranda.github.io/phononwebsite/phonon.html</w:t>
      </w:r>
    </w:p>
    <w:p w14:paraId="4656B014" w14:textId="77777777" w:rsidR="004B6308" w:rsidRDefault="004B6308" w:rsidP="00FF5C40">
      <w:pPr>
        <w:pStyle w:val="normal0"/>
        <w:pBdr>
          <w:top w:val="nil"/>
          <w:left w:val="nil"/>
          <w:bottom w:val="nil"/>
          <w:right w:val="nil"/>
          <w:between w:val="nil"/>
        </w:pBdr>
        <w:spacing w:line="240" w:lineRule="auto"/>
        <w:rPr>
          <w:b/>
          <w:i/>
        </w:rPr>
      </w:pPr>
    </w:p>
    <w:p w14:paraId="06ADDA7E" w14:textId="77777777" w:rsidR="004B6308" w:rsidRDefault="00F71284" w:rsidP="00FF5C40">
      <w:pPr>
        <w:pStyle w:val="Heading3"/>
        <w:spacing w:line="240" w:lineRule="auto"/>
      </w:pPr>
      <w:bookmarkStart w:id="56" w:name="_o0190jccy3hz" w:colFirst="0" w:colLast="0"/>
      <w:bookmarkStart w:id="57" w:name="_Toc397939646"/>
      <w:bookmarkEnd w:id="56"/>
      <w:r>
        <w:t>Databases and information resources</w:t>
      </w:r>
      <w:bookmarkEnd w:id="57"/>
    </w:p>
    <w:p w14:paraId="56A3C47A" w14:textId="77777777" w:rsidR="004B6308" w:rsidRDefault="00F71284" w:rsidP="00FF5C40">
      <w:pPr>
        <w:pStyle w:val="normal0"/>
        <w:spacing w:line="240" w:lineRule="auto"/>
      </w:pPr>
      <w:r>
        <w:t>The LBNL library maintains a subscription to many tools and databases for materials science such as SpringerMaterials. A list of these is available here:</w:t>
      </w:r>
    </w:p>
    <w:p w14:paraId="63B558B4" w14:textId="77777777" w:rsidR="004B6308" w:rsidRDefault="00F71284" w:rsidP="00FF5C40">
      <w:pPr>
        <w:pStyle w:val="normal0"/>
        <w:spacing w:line="240" w:lineRule="auto"/>
        <w:rPr>
          <w:b/>
          <w:i/>
        </w:rPr>
      </w:pPr>
      <w:r>
        <w:rPr>
          <w:b/>
          <w:i/>
        </w:rPr>
        <w:t>https://bit.ly/2HCePDQ</w:t>
      </w:r>
    </w:p>
    <w:p w14:paraId="3F18F02B" w14:textId="77777777" w:rsidR="004B6308" w:rsidRDefault="00F71284" w:rsidP="00FF5C40">
      <w:pPr>
        <w:pStyle w:val="Heading2"/>
        <w:pBdr>
          <w:top w:val="nil"/>
          <w:left w:val="nil"/>
          <w:bottom w:val="nil"/>
          <w:right w:val="nil"/>
          <w:between w:val="nil"/>
        </w:pBdr>
        <w:spacing w:line="240" w:lineRule="auto"/>
      </w:pPr>
      <w:bookmarkStart w:id="58" w:name="_Toc397939647"/>
      <w:r>
        <w:lastRenderedPageBreak/>
        <w:t>Computer programming</w:t>
      </w:r>
      <w:bookmarkEnd w:id="58"/>
    </w:p>
    <w:p w14:paraId="3AC28859" w14:textId="77777777" w:rsidR="004B6308" w:rsidRDefault="00F71284" w:rsidP="00FF5C40">
      <w:pPr>
        <w:pStyle w:val="normal0"/>
        <w:pBdr>
          <w:top w:val="nil"/>
          <w:left w:val="nil"/>
          <w:bottom w:val="nil"/>
          <w:right w:val="nil"/>
          <w:between w:val="nil"/>
        </w:pBdr>
        <w:spacing w:line="240" w:lineRule="auto"/>
      </w:pPr>
      <w:r>
        <w:t>Note that there are usually many excellent resources to ch</w:t>
      </w:r>
      <w:r>
        <w:t xml:space="preserve">oose from when learning computer science topics. You usually have the flexibility of choosing to learn from a book, a video series, or even interactive tutorials like </w:t>
      </w:r>
      <w:r>
        <w:rPr>
          <w:b/>
          <w:i/>
        </w:rPr>
        <w:t>www.learnpython.org</w:t>
      </w:r>
      <w:r>
        <w:t>. Use the list below as potential starting points, but there exist man</w:t>
      </w:r>
      <w:r>
        <w:t>y other high-quality alternatives you can find on your own and may be even better-suited to your needs.</w:t>
      </w:r>
    </w:p>
    <w:p w14:paraId="53F5994B" w14:textId="77777777" w:rsidR="004B6308" w:rsidRDefault="00F71284" w:rsidP="00FF5C40">
      <w:pPr>
        <w:pStyle w:val="Heading3"/>
        <w:pBdr>
          <w:top w:val="nil"/>
          <w:left w:val="nil"/>
          <w:bottom w:val="nil"/>
          <w:right w:val="nil"/>
          <w:between w:val="nil"/>
        </w:pBdr>
        <w:spacing w:line="240" w:lineRule="auto"/>
      </w:pPr>
      <w:bookmarkStart w:id="59" w:name="_Toc397939648"/>
      <w:r>
        <w:t>Python</w:t>
      </w:r>
      <w:bookmarkEnd w:id="59"/>
    </w:p>
    <w:p w14:paraId="1006BFB8" w14:textId="77777777" w:rsidR="004B6308" w:rsidRDefault="00F71284" w:rsidP="00FF5C40">
      <w:pPr>
        <w:pStyle w:val="normal0"/>
        <w:pBdr>
          <w:top w:val="nil"/>
          <w:left w:val="nil"/>
          <w:bottom w:val="nil"/>
          <w:right w:val="nil"/>
          <w:between w:val="nil"/>
        </w:pBdr>
        <w:spacing w:line="240" w:lineRule="auto"/>
      </w:pPr>
      <w:r>
        <w:t>For pure beginners to Python, you might try the book “</w:t>
      </w:r>
      <w:r>
        <w:rPr>
          <w:b/>
          <w:i/>
        </w:rPr>
        <w:t>Head First Python</w:t>
      </w:r>
      <w:r>
        <w:t>”. It is a fun and easy introduction to Python. Beginners that know a litt</w:t>
      </w:r>
      <w:r>
        <w:t xml:space="preserve">le but not a lot of Python can also look at </w:t>
      </w:r>
      <w:r>
        <w:rPr>
          <w:b/>
          <w:i/>
        </w:rPr>
        <w:t>“How to Make Mistakes in Python”</w:t>
      </w:r>
      <w:r>
        <w:t xml:space="preserve"> (ebook). For intermediate programmers, you might try </w:t>
      </w:r>
      <w:r>
        <w:rPr>
          <w:b/>
          <w:i/>
        </w:rPr>
        <w:t xml:space="preserve">“20 Python Libraries You Aren’t Using (But Should)”  </w:t>
      </w:r>
      <w:r>
        <w:t>(ebook). For advanced programmers, you might try “</w:t>
      </w:r>
      <w:r>
        <w:rPr>
          <w:b/>
          <w:i/>
        </w:rPr>
        <w:t>Expert Python Programmi</w:t>
      </w:r>
      <w:r>
        <w:rPr>
          <w:b/>
          <w:i/>
        </w:rPr>
        <w:t>ng</w:t>
      </w:r>
      <w:r>
        <w:t>”.</w:t>
      </w:r>
    </w:p>
    <w:p w14:paraId="6DF5B7C7" w14:textId="77777777" w:rsidR="004B6308" w:rsidRDefault="00F71284" w:rsidP="00FF5C40">
      <w:pPr>
        <w:pStyle w:val="Heading3"/>
        <w:pBdr>
          <w:top w:val="nil"/>
          <w:left w:val="nil"/>
          <w:bottom w:val="nil"/>
          <w:right w:val="nil"/>
          <w:between w:val="nil"/>
        </w:pBdr>
        <w:spacing w:line="240" w:lineRule="auto"/>
      </w:pPr>
      <w:bookmarkStart w:id="60" w:name="_Toc397939649"/>
      <w:r>
        <w:t>Data mining and Data Analysis</w:t>
      </w:r>
      <w:bookmarkEnd w:id="60"/>
    </w:p>
    <w:p w14:paraId="06984781" w14:textId="77777777" w:rsidR="004B6308" w:rsidRDefault="00F71284" w:rsidP="00FF5C40">
      <w:pPr>
        <w:pStyle w:val="normal0"/>
        <w:pBdr>
          <w:top w:val="nil"/>
          <w:left w:val="nil"/>
          <w:bottom w:val="nil"/>
          <w:right w:val="nil"/>
          <w:between w:val="nil"/>
        </w:pBdr>
        <w:spacing w:line="240" w:lineRule="auto"/>
      </w:pPr>
      <w:r>
        <w:t>For learning basic data mining libraries (</w:t>
      </w:r>
      <w:r>
        <w:rPr>
          <w:i/>
        </w:rPr>
        <w:t>pandas</w:t>
      </w:r>
      <w:r>
        <w:t xml:space="preserve">, </w:t>
      </w:r>
      <w:r>
        <w:rPr>
          <w:i/>
        </w:rPr>
        <w:t>scikit-learn</w:t>
      </w:r>
      <w:r>
        <w:t xml:space="preserve">) as well as some skills like using </w:t>
      </w:r>
      <w:r>
        <w:rPr>
          <w:i/>
        </w:rPr>
        <w:t>git</w:t>
      </w:r>
      <w:r>
        <w:t xml:space="preserve"> and </w:t>
      </w:r>
      <w:r>
        <w:rPr>
          <w:i/>
        </w:rPr>
        <w:t>Github</w:t>
      </w:r>
      <w:r>
        <w:t>, you might try the online YouTube videos from Kevin Markham, an educator at Data School. These videos also d</w:t>
      </w:r>
      <w:r>
        <w:t>o a good job of pointing you to supplementary material:</w:t>
      </w:r>
    </w:p>
    <w:p w14:paraId="1AFBDD3B" w14:textId="77777777" w:rsidR="004B6308" w:rsidRDefault="00F71284" w:rsidP="00FF5C40">
      <w:pPr>
        <w:pStyle w:val="normal0"/>
        <w:pBdr>
          <w:top w:val="nil"/>
          <w:left w:val="nil"/>
          <w:bottom w:val="nil"/>
          <w:right w:val="nil"/>
          <w:between w:val="nil"/>
        </w:pBdr>
        <w:spacing w:line="240" w:lineRule="auto"/>
        <w:rPr>
          <w:b/>
          <w:i/>
        </w:rPr>
      </w:pPr>
      <w:r>
        <w:rPr>
          <w:b/>
          <w:i/>
        </w:rPr>
        <w:t>https://www.youtube.com/user/dataschool</w:t>
      </w:r>
    </w:p>
    <w:p w14:paraId="4B62F135" w14:textId="77777777" w:rsidR="004B6308" w:rsidRDefault="00F71284" w:rsidP="00FF5C40">
      <w:pPr>
        <w:pStyle w:val="normal0"/>
        <w:pBdr>
          <w:top w:val="nil"/>
          <w:left w:val="nil"/>
          <w:bottom w:val="nil"/>
          <w:right w:val="nil"/>
          <w:between w:val="nil"/>
        </w:pBdr>
        <w:spacing w:line="240" w:lineRule="auto"/>
        <w:rPr>
          <w:b/>
          <w:i/>
        </w:rPr>
      </w:pPr>
      <w:r>
        <w:rPr>
          <w:b/>
          <w:i/>
        </w:rPr>
        <w:t>https://github.com/justmarkham</w:t>
      </w:r>
    </w:p>
    <w:p w14:paraId="2DCC50C0" w14:textId="77777777" w:rsidR="004B6308" w:rsidRDefault="004B6308" w:rsidP="00FF5C40">
      <w:pPr>
        <w:pStyle w:val="normal0"/>
        <w:pBdr>
          <w:top w:val="nil"/>
          <w:left w:val="nil"/>
          <w:bottom w:val="nil"/>
          <w:right w:val="nil"/>
          <w:between w:val="nil"/>
        </w:pBdr>
        <w:spacing w:line="240" w:lineRule="auto"/>
      </w:pPr>
    </w:p>
    <w:p w14:paraId="1242AF11" w14:textId="77777777" w:rsidR="004B6308" w:rsidRDefault="00F71284" w:rsidP="00FF5C40">
      <w:pPr>
        <w:pStyle w:val="normal0"/>
        <w:pBdr>
          <w:top w:val="nil"/>
          <w:left w:val="nil"/>
          <w:bottom w:val="nil"/>
          <w:right w:val="nil"/>
          <w:between w:val="nil"/>
        </w:pBdr>
        <w:spacing w:line="240" w:lineRule="auto"/>
      </w:pPr>
      <w:r>
        <w:t>You might also try the book “</w:t>
      </w:r>
      <w:r>
        <w:rPr>
          <w:b/>
          <w:i/>
        </w:rPr>
        <w:t>Python for Data Science For Dummies</w:t>
      </w:r>
      <w:r>
        <w:t>” (please note: this is different than “</w:t>
      </w:r>
      <w:r>
        <w:rPr>
          <w:i/>
        </w:rPr>
        <w:t>Data Science for Dummies</w:t>
      </w:r>
      <w:r>
        <w:t>”).</w:t>
      </w:r>
    </w:p>
    <w:p w14:paraId="2342E66F" w14:textId="77777777" w:rsidR="004B6308" w:rsidRDefault="004B6308" w:rsidP="00FF5C40">
      <w:pPr>
        <w:pStyle w:val="normal0"/>
        <w:pBdr>
          <w:top w:val="nil"/>
          <w:left w:val="nil"/>
          <w:bottom w:val="nil"/>
          <w:right w:val="nil"/>
          <w:between w:val="nil"/>
        </w:pBdr>
        <w:spacing w:line="240" w:lineRule="auto"/>
      </w:pPr>
    </w:p>
    <w:p w14:paraId="588F0032" w14:textId="77777777" w:rsidR="004B6308" w:rsidRDefault="00F71284" w:rsidP="00FF5C40">
      <w:pPr>
        <w:pStyle w:val="normal0"/>
        <w:pBdr>
          <w:top w:val="nil"/>
          <w:left w:val="nil"/>
          <w:bottom w:val="nil"/>
          <w:right w:val="nil"/>
          <w:between w:val="nil"/>
        </w:pBdr>
        <w:spacing w:line="240" w:lineRule="auto"/>
      </w:pPr>
      <w:r>
        <w:lastRenderedPageBreak/>
        <w:t xml:space="preserve">For a more materials-centric view, you can try working your way through the </w:t>
      </w:r>
      <w:r>
        <w:rPr>
          <w:i/>
        </w:rPr>
        <w:t>Machine Learning In Materials tutorial</w:t>
      </w:r>
      <w:r>
        <w:t xml:space="preserve"> in the Appendix of this handbook.</w:t>
      </w:r>
    </w:p>
    <w:p w14:paraId="01077022" w14:textId="77777777" w:rsidR="004B6308" w:rsidRDefault="004B6308" w:rsidP="00FF5C40">
      <w:pPr>
        <w:pStyle w:val="normal0"/>
        <w:pBdr>
          <w:top w:val="nil"/>
          <w:left w:val="nil"/>
          <w:bottom w:val="nil"/>
          <w:right w:val="nil"/>
          <w:between w:val="nil"/>
        </w:pBdr>
        <w:spacing w:line="240" w:lineRule="auto"/>
      </w:pPr>
    </w:p>
    <w:p w14:paraId="15658665" w14:textId="77777777" w:rsidR="004B6308" w:rsidRDefault="00F71284" w:rsidP="00FF5C40">
      <w:pPr>
        <w:pStyle w:val="normal0"/>
        <w:pBdr>
          <w:top w:val="nil"/>
          <w:left w:val="nil"/>
          <w:bottom w:val="nil"/>
          <w:right w:val="nil"/>
          <w:between w:val="nil"/>
        </w:pBdr>
        <w:spacing w:line="240" w:lineRule="auto"/>
      </w:pPr>
      <w:r>
        <w:t>A very comprehensive set of suggestions for further resources is listed here:</w:t>
      </w:r>
    </w:p>
    <w:p w14:paraId="72E19373" w14:textId="77777777" w:rsidR="004B6308" w:rsidRDefault="00F71284" w:rsidP="00FF5C40">
      <w:pPr>
        <w:pStyle w:val="normal0"/>
        <w:pBdr>
          <w:top w:val="nil"/>
          <w:left w:val="nil"/>
          <w:bottom w:val="nil"/>
          <w:right w:val="nil"/>
          <w:between w:val="nil"/>
        </w:pBdr>
        <w:spacing w:line="240" w:lineRule="auto"/>
        <w:rPr>
          <w:b/>
          <w:i/>
        </w:rPr>
      </w:pPr>
      <w:r>
        <w:rPr>
          <w:b/>
          <w:i/>
        </w:rPr>
        <w:t>http://bit.ly/2jHXIVJ</w:t>
      </w:r>
    </w:p>
    <w:p w14:paraId="52E2A869" w14:textId="77777777" w:rsidR="004B6308" w:rsidRDefault="00F71284" w:rsidP="00FF5C40">
      <w:pPr>
        <w:pStyle w:val="Heading3"/>
        <w:pBdr>
          <w:top w:val="nil"/>
          <w:left w:val="nil"/>
          <w:bottom w:val="nil"/>
          <w:right w:val="nil"/>
          <w:between w:val="nil"/>
        </w:pBdr>
        <w:spacing w:line="240" w:lineRule="auto"/>
      </w:pPr>
      <w:bookmarkStart w:id="61" w:name="_Toc397939650"/>
      <w:r>
        <w:t>M</w:t>
      </w:r>
      <w:r>
        <w:t>ongoDb</w:t>
      </w:r>
      <w:bookmarkEnd w:id="61"/>
    </w:p>
    <w:p w14:paraId="5C63AF84" w14:textId="77777777" w:rsidR="004B6308" w:rsidRDefault="00F71284" w:rsidP="00FF5C40">
      <w:pPr>
        <w:pStyle w:val="normal0"/>
        <w:pBdr>
          <w:top w:val="nil"/>
          <w:left w:val="nil"/>
          <w:bottom w:val="nil"/>
          <w:right w:val="nil"/>
          <w:between w:val="nil"/>
        </w:pBdr>
        <w:spacing w:line="240" w:lineRule="auto"/>
      </w:pPr>
      <w:r>
        <w:t>A (now somewhat old, but still clear) resource for beginning to use MongoDb is the “</w:t>
      </w:r>
      <w:r>
        <w:rPr>
          <w:i/>
        </w:rPr>
        <w:t>The Little MongoDB Book</w:t>
      </w:r>
      <w:r>
        <w:t>”:</w:t>
      </w:r>
    </w:p>
    <w:p w14:paraId="77513FF4" w14:textId="77777777" w:rsidR="004B6308" w:rsidRDefault="00F71284" w:rsidP="00FF5C40">
      <w:pPr>
        <w:pStyle w:val="normal0"/>
        <w:pBdr>
          <w:top w:val="nil"/>
          <w:left w:val="nil"/>
          <w:bottom w:val="nil"/>
          <w:right w:val="nil"/>
          <w:between w:val="nil"/>
        </w:pBdr>
        <w:spacing w:line="240" w:lineRule="auto"/>
        <w:rPr>
          <w:b/>
        </w:rPr>
      </w:pPr>
      <w:r>
        <w:rPr>
          <w:b/>
          <w:i/>
        </w:rPr>
        <w:t>https://github.com/karlseguin/the-little-mongodb-book</w:t>
      </w:r>
    </w:p>
    <w:p w14:paraId="030F6E27" w14:textId="77777777" w:rsidR="004B6308" w:rsidRDefault="00F71284" w:rsidP="00FF5C40">
      <w:pPr>
        <w:pStyle w:val="normal0"/>
        <w:pBdr>
          <w:top w:val="nil"/>
          <w:left w:val="nil"/>
          <w:bottom w:val="nil"/>
          <w:right w:val="nil"/>
          <w:between w:val="nil"/>
        </w:pBdr>
        <w:spacing w:line="240" w:lineRule="auto"/>
        <w:rPr>
          <w:b/>
          <w:i/>
        </w:rPr>
      </w:pPr>
      <w:r>
        <w:t>There is also an extensive library of webinars on MongoDb on their official web site.</w:t>
      </w:r>
    </w:p>
    <w:p w14:paraId="0201810C" w14:textId="77777777" w:rsidR="004B6308" w:rsidRDefault="00F71284" w:rsidP="00FF5C40">
      <w:pPr>
        <w:pStyle w:val="Heading2"/>
        <w:spacing w:line="240" w:lineRule="auto"/>
      </w:pPr>
      <w:bookmarkStart w:id="62" w:name="_Toc397939651"/>
      <w:r>
        <w:t>Professional skills: writing papers and presenting talks and posters</w:t>
      </w:r>
      <w:bookmarkEnd w:id="62"/>
    </w:p>
    <w:p w14:paraId="0EC069A7" w14:textId="77777777" w:rsidR="004B6308" w:rsidRDefault="00F71284" w:rsidP="00FF5C40">
      <w:pPr>
        <w:pStyle w:val="normal0"/>
        <w:numPr>
          <w:ilvl w:val="0"/>
          <w:numId w:val="17"/>
        </w:numPr>
        <w:spacing w:line="240" w:lineRule="auto"/>
      </w:pPr>
      <w:r>
        <w:t xml:space="preserve">If you have only a relatively short time, try this e-book from Nature Publishing Group: </w:t>
      </w:r>
      <w:r>
        <w:rPr>
          <w:b/>
          <w:i/>
        </w:rPr>
        <w:t xml:space="preserve">http://go.nature.com/2opiiQh </w:t>
      </w:r>
      <w:r>
        <w:t>. It is illustrated by Jorge Cham from PhDComics and is packed with g</w:t>
      </w:r>
      <w:r>
        <w:t>ood advice.</w:t>
      </w:r>
    </w:p>
    <w:p w14:paraId="06A1F04D" w14:textId="77777777" w:rsidR="004B6308" w:rsidRDefault="00F71284" w:rsidP="00FF5C40">
      <w:pPr>
        <w:pStyle w:val="normal0"/>
        <w:numPr>
          <w:ilvl w:val="0"/>
          <w:numId w:val="17"/>
        </w:numPr>
        <w:pBdr>
          <w:top w:val="nil"/>
          <w:left w:val="nil"/>
          <w:bottom w:val="nil"/>
          <w:right w:val="nil"/>
          <w:between w:val="nil"/>
        </w:pBdr>
        <w:spacing w:line="240" w:lineRule="auto"/>
        <w:contextualSpacing/>
      </w:pPr>
      <w:r>
        <w:t>I have written more about giving good presentations in Appendix G - use that for additional tips.</w:t>
      </w:r>
    </w:p>
    <w:p w14:paraId="0D8C7484" w14:textId="77777777" w:rsidR="004B6308" w:rsidRDefault="00F71284" w:rsidP="00FF5C40">
      <w:pPr>
        <w:pStyle w:val="normal0"/>
        <w:numPr>
          <w:ilvl w:val="0"/>
          <w:numId w:val="17"/>
        </w:numPr>
        <w:pBdr>
          <w:top w:val="nil"/>
          <w:left w:val="nil"/>
          <w:bottom w:val="nil"/>
          <w:right w:val="nil"/>
          <w:between w:val="nil"/>
        </w:pBdr>
        <w:spacing w:line="240" w:lineRule="auto"/>
        <w:contextualSpacing/>
      </w:pPr>
      <w:r>
        <w:t xml:space="preserve">If you have longer, try the book </w:t>
      </w:r>
      <w:r>
        <w:rPr>
          <w:i/>
        </w:rPr>
        <w:t>Trees, Maps, and Theorems</w:t>
      </w:r>
      <w:r>
        <w:t xml:space="preserve"> in our group library (Appendix K). It is from the same author as the Nature e-book (Jean Luc Doumont).</w:t>
      </w:r>
    </w:p>
    <w:p w14:paraId="605E9242" w14:textId="77777777" w:rsidR="004B6308" w:rsidRDefault="004B6308" w:rsidP="00FF5C40">
      <w:pPr>
        <w:pStyle w:val="normal0"/>
        <w:pBdr>
          <w:top w:val="nil"/>
          <w:left w:val="nil"/>
          <w:bottom w:val="nil"/>
          <w:right w:val="nil"/>
          <w:between w:val="nil"/>
        </w:pBdr>
        <w:spacing w:line="240" w:lineRule="auto"/>
      </w:pPr>
    </w:p>
    <w:p w14:paraId="271DDF5D" w14:textId="77777777" w:rsidR="004B6308" w:rsidRDefault="00F71284" w:rsidP="00FF5C40">
      <w:pPr>
        <w:pStyle w:val="Heading1"/>
        <w:pBdr>
          <w:top w:val="nil"/>
          <w:left w:val="nil"/>
          <w:bottom w:val="nil"/>
          <w:right w:val="nil"/>
          <w:between w:val="nil"/>
        </w:pBdr>
        <w:spacing w:line="240" w:lineRule="auto"/>
      </w:pPr>
      <w:bookmarkStart w:id="63" w:name="_Toc397939652"/>
      <w:r>
        <w:lastRenderedPageBreak/>
        <w:t>Twelve questions for self-assessment</w:t>
      </w:r>
      <w:bookmarkEnd w:id="63"/>
    </w:p>
    <w:p w14:paraId="400EBDF0" w14:textId="77777777" w:rsidR="004B6308" w:rsidRDefault="00F71284" w:rsidP="00FF5C40">
      <w:pPr>
        <w:pStyle w:val="normal0"/>
        <w:pBdr>
          <w:top w:val="nil"/>
          <w:left w:val="nil"/>
          <w:bottom w:val="nil"/>
          <w:right w:val="nil"/>
          <w:between w:val="nil"/>
        </w:pBdr>
        <w:spacing w:line="240" w:lineRule="auto"/>
      </w:pPr>
      <w:r>
        <w:t xml:space="preserve">You might be curious as to whether you are on the right track from a professional standpoint. You can ask Anubhav </w:t>
      </w:r>
      <w:r>
        <w:t>to give you feedback periodically, and you should do this at least every 6 months or so. Here is a cheat sheet of things he considers when thinking about your progress.</w:t>
      </w:r>
    </w:p>
    <w:p w14:paraId="10998126" w14:textId="77777777" w:rsidR="004B6308" w:rsidRDefault="004B6308" w:rsidP="00FF5C40">
      <w:pPr>
        <w:pStyle w:val="normal0"/>
        <w:pBdr>
          <w:top w:val="nil"/>
          <w:left w:val="nil"/>
          <w:bottom w:val="nil"/>
          <w:right w:val="nil"/>
          <w:between w:val="nil"/>
        </w:pBdr>
        <w:spacing w:line="240" w:lineRule="auto"/>
      </w:pPr>
    </w:p>
    <w:p w14:paraId="6BFC43ED"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How self-driven is your work?</w:t>
      </w:r>
    </w:p>
    <w:p w14:paraId="47C6D2FC"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I am far ahead of my supervisor in understanding and guiding my project, so it’s necessary that I conceive/design/imagine/build most of what I do. i.e., I am given a vague topic to work on by my supervisor and it’s my job to determine both the important pr</w:t>
      </w:r>
      <w:r>
        <w:t>oblems and design the solutions.</w:t>
      </w:r>
    </w:p>
    <w:p w14:paraId="3198D900"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I originate maybe 50% of the ideas that I work on; the other 50% are from my supervisor. Or, given a good description of the problem by my supervisor, I figure out the solution largely independently.</w:t>
      </w:r>
    </w:p>
    <w:p w14:paraId="4FC9AB77"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Almost all of what I do</w:t>
      </w:r>
      <w:r>
        <w:t xml:space="preserve"> was sketched out by my advisor, including the problem and the rough solution; my job is to implement those ideas.</w:t>
      </w:r>
    </w:p>
    <w:p w14:paraId="06C3E59A"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When I am assigned a task, I usually complete it:</w:t>
      </w:r>
    </w:p>
    <w:p w14:paraId="244BF19B"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To an even higher quality standard than asked for and/or much quicker than expected</w:t>
      </w:r>
    </w:p>
    <w:p w14:paraId="108084AE"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approxi</w:t>
      </w:r>
      <w:r>
        <w:t>mately on time and well-tested and robust so that I know that my solution works under diverse situations. I can declare “mission accomplished successfully” the vast majority of the time.</w:t>
      </w:r>
    </w:p>
    <w:p w14:paraId="2D6EB19F"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To minimally achieve the original goal, thus often requiring future r</w:t>
      </w:r>
      <w:r>
        <w:t xml:space="preserve">evision; OR very late; OR usually by </w:t>
      </w:r>
      <w:r>
        <w:lastRenderedPageBreak/>
        <w:t>getting someone else to solve most of the hard parts for me</w:t>
      </w:r>
    </w:p>
    <w:p w14:paraId="0AA0F343"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Compared to others in the group, I:</w:t>
      </w:r>
    </w:p>
    <w:p w14:paraId="5BA1044A"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help them more than they help me</w:t>
      </w:r>
    </w:p>
    <w:p w14:paraId="4B2E7881"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help them about the same as they help me</w:t>
      </w:r>
    </w:p>
    <w:p w14:paraId="50D1BCBC"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help them less than they help me</w:t>
      </w:r>
    </w:p>
    <w:p w14:paraId="19426A44"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Regarding the re</w:t>
      </w:r>
      <w:r>
        <w:t>levant scientific literature for my project, I:</w:t>
      </w:r>
    </w:p>
    <w:p w14:paraId="23F370BF"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regularly impress my supervisor by integrating new and important papers into my research that were not on my supervisor’s radar</w:t>
      </w:r>
    </w:p>
    <w:p w14:paraId="4D391226"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have about an equal share of papers I receive from my supervisor versus papers I</w:t>
      </w:r>
      <w:r>
        <w:t xml:space="preserve"> have discovered on my own (and subsequently adapted my research to account for those papers, i.e., have read and understood them)</w:t>
      </w:r>
    </w:p>
    <w:p w14:paraId="217A0F94"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typically am the recipient of interesting papers to read from my supervisor</w:t>
      </w:r>
    </w:p>
    <w:p w14:paraId="62B45716"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 xml:space="preserve">Regarding independent Friday Afternoon Tinkering </w:t>
      </w:r>
      <w:r>
        <w:t>projects, I have completed:</w:t>
      </w:r>
    </w:p>
    <w:p w14:paraId="3B7DDB48"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At least one every 3 months</w:t>
      </w:r>
    </w:p>
    <w:p w14:paraId="66522F66"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About one every 6 months</w:t>
      </w:r>
    </w:p>
    <w:p w14:paraId="79F13883"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None</w:t>
      </w:r>
    </w:p>
    <w:p w14:paraId="3611FF56"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In the last year, I have attended (if first year in group) or presented a talk or poster (if in group longer than one year) at at:</w:t>
      </w:r>
    </w:p>
    <w:p w14:paraId="6B7D68EC"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More than 2 international conferences (not project workshops / meetings)</w:t>
      </w:r>
    </w:p>
    <w:p w14:paraId="452F080A"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2 international conferences</w:t>
      </w:r>
    </w:p>
    <w:p w14:paraId="38544D76"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One or zero international conferences</w:t>
      </w:r>
    </w:p>
    <w:p w14:paraId="152C7BF1"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In the last 9 months, I have submitted to a journal:</w:t>
      </w:r>
    </w:p>
    <w:p w14:paraId="669B7862"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lastRenderedPageBreak/>
        <w:t>Multiple first-author papers, or one stellar (e.g., quality leve</w:t>
      </w:r>
      <w:r>
        <w:t>l of Nature, Science, etc.) first-author paper</w:t>
      </w:r>
    </w:p>
    <w:p w14:paraId="75662B67"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One first-author paper, or significant co-author on a stellar (e.g., quality level of Nature, Science, etc.) paper</w:t>
      </w:r>
    </w:p>
    <w:p w14:paraId="6B9C0C85"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No first-author papers</w:t>
      </w:r>
    </w:p>
    <w:p w14:paraId="5C993F21"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When I present a draft of a paper and/or presentation to my supervisor,</w:t>
      </w:r>
      <w:r>
        <w:t xml:space="preserve"> usually I get back:</w:t>
      </w:r>
    </w:p>
    <w:p w14:paraId="7E17B5B8"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Minor revisions</w:t>
      </w:r>
    </w:p>
    <w:p w14:paraId="6EA340C9"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Medium level of revision</w:t>
      </w:r>
    </w:p>
    <w:p w14:paraId="07F9636C"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Major revisions</w:t>
      </w:r>
    </w:p>
    <w:p w14:paraId="0567D837"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Will my main work serve as a lasting contribution that others will use and refer to in 5-10 years time?</w:t>
      </w:r>
    </w:p>
    <w:p w14:paraId="7BDE6F5F"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There is a good chance my work will remain important even after 10 years</w:t>
      </w:r>
    </w:p>
    <w:p w14:paraId="1F6394F6"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P</w:t>
      </w:r>
      <w:r>
        <w:t>robably 5 years, 10 years is a stretch</w:t>
      </w:r>
    </w:p>
    <w:p w14:paraId="4A56682D"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Honestly, probably not</w:t>
      </w:r>
    </w:p>
    <w:p w14:paraId="6FE752C6"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When my supervisor assigns tasks (e.g., at in-person meetings, etc.), I:</w:t>
      </w:r>
    </w:p>
    <w:p w14:paraId="185F5A43"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complete tasks quickly and efficiently and provide my supervisor with an update</w:t>
      </w:r>
    </w:p>
    <w:p w14:paraId="1D167836"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get around to doing almost all tasks eventually</w:t>
      </w:r>
    </w:p>
    <w:p w14:paraId="020E681E"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often forget to complete tasks (e.g., forgot to write it down, etc.) and often need to be asked a second time</w:t>
      </w:r>
    </w:p>
    <w:p w14:paraId="7DBCF8B9"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Have you received any external awards or recognition for your work?</w:t>
      </w:r>
    </w:p>
    <w:p w14:paraId="559EC965"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yes, in the last year</w:t>
      </w:r>
    </w:p>
    <w:p w14:paraId="47A0FFBB"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 xml:space="preserve">yes, in </w:t>
      </w:r>
      <w:r>
        <w:t>the last 3 years</w:t>
      </w:r>
    </w:p>
    <w:p w14:paraId="067F9330"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not in the last 3 years</w:t>
      </w:r>
    </w:p>
    <w:p w14:paraId="673E3B47" w14:textId="77777777" w:rsidR="004B6308" w:rsidRDefault="00F71284" w:rsidP="00FF5C40">
      <w:pPr>
        <w:pStyle w:val="normal0"/>
        <w:numPr>
          <w:ilvl w:val="0"/>
          <w:numId w:val="32"/>
        </w:numPr>
        <w:pBdr>
          <w:top w:val="nil"/>
          <w:left w:val="nil"/>
          <w:bottom w:val="nil"/>
          <w:right w:val="nil"/>
          <w:between w:val="nil"/>
        </w:pBdr>
        <w:spacing w:line="240" w:lineRule="auto"/>
        <w:contextualSpacing/>
      </w:pPr>
      <w:r>
        <w:t>How is your passion and enthusiasm level?</w:t>
      </w:r>
    </w:p>
    <w:p w14:paraId="5974FE64"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lastRenderedPageBreak/>
        <w:t>I feel extremely excited and happy about work</w:t>
      </w:r>
    </w:p>
    <w:p w14:paraId="785015DF"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About normal</w:t>
      </w:r>
    </w:p>
    <w:p w14:paraId="3363FA28" w14:textId="77777777" w:rsidR="004B6308" w:rsidRDefault="00F71284" w:rsidP="00FF5C40">
      <w:pPr>
        <w:pStyle w:val="normal0"/>
        <w:numPr>
          <w:ilvl w:val="1"/>
          <w:numId w:val="32"/>
        </w:numPr>
        <w:pBdr>
          <w:top w:val="nil"/>
          <w:left w:val="nil"/>
          <w:bottom w:val="nil"/>
          <w:right w:val="nil"/>
          <w:between w:val="nil"/>
        </w:pBdr>
        <w:spacing w:line="240" w:lineRule="auto"/>
        <w:contextualSpacing/>
      </w:pPr>
      <w:r>
        <w:t>I feel burnt out or demotivated</w:t>
      </w:r>
    </w:p>
    <w:p w14:paraId="1D80AAF9" w14:textId="77777777" w:rsidR="004B6308" w:rsidRDefault="00F71284" w:rsidP="00FF5C40">
      <w:pPr>
        <w:pStyle w:val="normal0"/>
        <w:pBdr>
          <w:top w:val="nil"/>
          <w:left w:val="nil"/>
          <w:bottom w:val="nil"/>
          <w:right w:val="nil"/>
          <w:between w:val="nil"/>
        </w:pBdr>
        <w:spacing w:line="240" w:lineRule="auto"/>
      </w:pPr>
      <w:r>
        <w:br/>
        <w:t>If your answers are mainly (c), the questionnaire is probably telling you somethi</w:t>
      </w:r>
      <w:r>
        <w:t>ng that you already know -that you should take some time to reflect on your situation. You might also schedule a meeting with Anubhav to discuss things. If you are answering mainly (b), then you are likely doing fine but it may be worth brainstorming if it</w:t>
      </w:r>
      <w:r>
        <w:t>’s possible to move into category (a) for one or more of your responses. Otherwise, continue the great work!</w:t>
      </w:r>
    </w:p>
    <w:p w14:paraId="6C2BCF26" w14:textId="77777777" w:rsidR="004B6308" w:rsidRDefault="004B6308" w:rsidP="00FF5C40">
      <w:pPr>
        <w:pStyle w:val="normal0"/>
        <w:pBdr>
          <w:top w:val="nil"/>
          <w:left w:val="nil"/>
          <w:bottom w:val="nil"/>
          <w:right w:val="nil"/>
          <w:between w:val="nil"/>
        </w:pBdr>
        <w:spacing w:line="240" w:lineRule="auto"/>
      </w:pPr>
    </w:p>
    <w:p w14:paraId="67B6C396" w14:textId="77777777" w:rsidR="004B6308" w:rsidRDefault="00F71284" w:rsidP="00FF5C40">
      <w:pPr>
        <w:pStyle w:val="Heading1"/>
        <w:spacing w:line="240" w:lineRule="auto"/>
      </w:pPr>
      <w:bookmarkStart w:id="64" w:name="_Toc397939653"/>
      <w:r>
        <w:t>Group events</w:t>
      </w:r>
      <w:bookmarkEnd w:id="64"/>
    </w:p>
    <w:p w14:paraId="697A4927" w14:textId="77777777" w:rsidR="004B6308" w:rsidRDefault="004B6308" w:rsidP="00FF5C40">
      <w:pPr>
        <w:pStyle w:val="normal0"/>
        <w:spacing w:line="240" w:lineRule="auto"/>
      </w:pPr>
    </w:p>
    <w:p w14:paraId="13553A15" w14:textId="77777777" w:rsidR="004B6308" w:rsidRDefault="00F71284" w:rsidP="00FF5C40">
      <w:pPr>
        <w:pStyle w:val="normal0"/>
        <w:spacing w:line="240" w:lineRule="auto"/>
      </w:pPr>
      <w:r>
        <w:t>Some of the regular things we do as a group are:</w:t>
      </w:r>
    </w:p>
    <w:p w14:paraId="47A1F419" w14:textId="77777777" w:rsidR="004B6308" w:rsidRDefault="00F71284" w:rsidP="00FF5C40">
      <w:pPr>
        <w:pStyle w:val="normal0"/>
        <w:numPr>
          <w:ilvl w:val="0"/>
          <w:numId w:val="7"/>
        </w:numPr>
        <w:spacing w:line="240" w:lineRule="auto"/>
        <w:contextualSpacing/>
      </w:pPr>
      <w:r>
        <w:t>Lunch every two weeks jointly with our group and members of Persson research group</w:t>
      </w:r>
    </w:p>
    <w:p w14:paraId="2B1E2CF7" w14:textId="77777777" w:rsidR="004B6308" w:rsidRDefault="00F71284" w:rsidP="00FF5C40">
      <w:pPr>
        <w:pStyle w:val="normal0"/>
        <w:numPr>
          <w:ilvl w:val="0"/>
          <w:numId w:val="7"/>
        </w:numPr>
        <w:spacing w:line="240" w:lineRule="auto"/>
        <w:contextualSpacing/>
      </w:pPr>
      <w:r>
        <w:t>~Monthly coffee hour at Molecular Foundry</w:t>
      </w:r>
    </w:p>
    <w:p w14:paraId="3FAFB6F4" w14:textId="77777777" w:rsidR="004B6308" w:rsidRDefault="00F71284" w:rsidP="00FF5C40">
      <w:pPr>
        <w:pStyle w:val="normal0"/>
        <w:numPr>
          <w:ilvl w:val="0"/>
          <w:numId w:val="7"/>
        </w:numPr>
        <w:spacing w:line="240" w:lineRule="auto"/>
        <w:contextualSpacing/>
      </w:pPr>
      <w:r>
        <w:t>Twice-yearly “CodeBusters” events, where we spend 3 days hacking on code together</w:t>
      </w:r>
    </w:p>
    <w:p w14:paraId="530A8375" w14:textId="77777777" w:rsidR="004B6308" w:rsidRDefault="00F71284" w:rsidP="00FF5C40">
      <w:pPr>
        <w:pStyle w:val="normal0"/>
        <w:numPr>
          <w:ilvl w:val="0"/>
          <w:numId w:val="7"/>
        </w:numPr>
        <w:spacing w:line="240" w:lineRule="auto"/>
        <w:contextualSpacing/>
      </w:pPr>
      <w:r>
        <w:t>Twice-yearly “Work Away From Work” where we can share some interesting space to work that it’s not the LBNL main site</w:t>
      </w:r>
    </w:p>
    <w:p w14:paraId="55621105" w14:textId="77777777" w:rsidR="004B6308" w:rsidRDefault="00F71284" w:rsidP="00FF5C40">
      <w:pPr>
        <w:pStyle w:val="normal0"/>
        <w:numPr>
          <w:ilvl w:val="0"/>
          <w:numId w:val="7"/>
        </w:numPr>
        <w:spacing w:line="240" w:lineRule="auto"/>
        <w:contextualSpacing/>
      </w:pPr>
      <w:r>
        <w:t xml:space="preserve">Yearly “Group </w:t>
      </w:r>
      <w:r>
        <w:t>Day” where we share our work, have discussions, and zoom out on the big picture of our group</w:t>
      </w:r>
    </w:p>
    <w:p w14:paraId="2E33CDC6" w14:textId="77777777" w:rsidR="004B6308" w:rsidRDefault="00F71284" w:rsidP="00FF5C40">
      <w:pPr>
        <w:pStyle w:val="normal0"/>
        <w:numPr>
          <w:ilvl w:val="0"/>
          <w:numId w:val="7"/>
        </w:numPr>
        <w:spacing w:line="240" w:lineRule="auto"/>
        <w:contextualSpacing/>
      </w:pPr>
      <w:r>
        <w:t>Sporadic events such as group hikes</w:t>
      </w:r>
    </w:p>
    <w:p w14:paraId="146A006C" w14:textId="77777777" w:rsidR="004B6308" w:rsidRDefault="00F71284" w:rsidP="00FF5C40">
      <w:pPr>
        <w:pStyle w:val="normal0"/>
        <w:spacing w:line="240" w:lineRule="auto"/>
      </w:pPr>
      <w:r>
        <w:rPr>
          <w:noProof/>
          <w:lang w:val="en-US"/>
        </w:rPr>
        <w:lastRenderedPageBreak/>
        <w:drawing>
          <wp:inline distT="114300" distB="114300" distL="114300" distR="114300" wp14:anchorId="53045FBB" wp14:editId="69D9786D">
            <wp:extent cx="3952875" cy="262890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3952875" cy="2628900"/>
                    </a:xfrm>
                    <a:prstGeom prst="rect">
                      <a:avLst/>
                    </a:prstGeom>
                    <a:ln/>
                  </pic:spPr>
                </pic:pic>
              </a:graphicData>
            </a:graphic>
          </wp:inline>
        </w:drawing>
      </w:r>
    </w:p>
    <w:p w14:paraId="419EDA65" w14:textId="77777777" w:rsidR="004B6308" w:rsidRDefault="00F71284" w:rsidP="00FF5C40">
      <w:pPr>
        <w:pStyle w:val="normal0"/>
        <w:spacing w:line="240" w:lineRule="auto"/>
      </w:pPr>
      <w:r>
        <w:rPr>
          <w:rFonts w:ascii="Roboto Condensed" w:eastAsia="Roboto Condensed" w:hAnsi="Roboto Condensed" w:cs="Roboto Condensed"/>
          <w:sz w:val="20"/>
          <w:szCs w:val="20"/>
        </w:rPr>
        <w:t>A hike on the Matt Davis - Steep Ravine trail.</w:t>
      </w:r>
    </w:p>
    <w:p w14:paraId="062D2026" w14:textId="77777777" w:rsidR="004B6308" w:rsidRDefault="004B6308" w:rsidP="00FF5C40">
      <w:pPr>
        <w:pStyle w:val="normal0"/>
        <w:spacing w:line="240" w:lineRule="auto"/>
      </w:pPr>
    </w:p>
    <w:p w14:paraId="0C3701EA" w14:textId="77777777" w:rsidR="004B6308" w:rsidRDefault="00F71284" w:rsidP="00FF5C40">
      <w:pPr>
        <w:pStyle w:val="Heading1"/>
        <w:pBdr>
          <w:top w:val="nil"/>
          <w:left w:val="nil"/>
          <w:bottom w:val="nil"/>
          <w:right w:val="nil"/>
          <w:between w:val="nil"/>
        </w:pBdr>
        <w:spacing w:line="240" w:lineRule="auto"/>
      </w:pPr>
      <w:bookmarkStart w:id="65" w:name="_Toc397939654"/>
      <w:r>
        <w:t>Fun things to do in the area</w:t>
      </w:r>
      <w:bookmarkEnd w:id="65"/>
    </w:p>
    <w:p w14:paraId="355112A6" w14:textId="77777777" w:rsidR="004B6308" w:rsidRDefault="00F71284" w:rsidP="00FF5C40">
      <w:pPr>
        <w:pStyle w:val="normal0"/>
        <w:pBdr>
          <w:top w:val="nil"/>
          <w:left w:val="nil"/>
          <w:bottom w:val="nil"/>
          <w:right w:val="nil"/>
          <w:between w:val="nil"/>
        </w:pBdr>
        <w:spacing w:line="240" w:lineRule="auto"/>
      </w:pPr>
      <w:r>
        <w:t>Make time to explore some of its recreational ac</w:t>
      </w:r>
      <w:r>
        <w:t>tivities in the Bay Area. Although there are probably hundreds of online and print resources that can help guide you to things to do, here are a few select ones to start you off:</w:t>
      </w:r>
    </w:p>
    <w:p w14:paraId="02453D54"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UC Botanical Garden (walkable from our office and free for LBNL employees)</w:t>
      </w:r>
    </w:p>
    <w:p w14:paraId="354E7CE2"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Berkeley Marina (walking) - either the boardwalk or the Cesar Chavez loop</w:t>
      </w:r>
    </w:p>
    <w:p w14:paraId="1F19BAE1"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Ohlone Parkway Trail (easy bike)</w:t>
      </w:r>
    </w:p>
    <w:p w14:paraId="39230CE0"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Indian Rock park</w:t>
      </w:r>
    </w:p>
    <w:p w14:paraId="10B1BDA0"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“Off the Grid” food trucks</w:t>
      </w:r>
    </w:p>
    <w:p w14:paraId="0DC46B36"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Elmwood shopping area or outdoor Emeryville mall</w:t>
      </w:r>
    </w:p>
    <w:p w14:paraId="4351A00D"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lastRenderedPageBreak/>
        <w:t>Detour App - guided tours for locals through your phone</w:t>
      </w:r>
    </w:p>
    <w:p w14:paraId="2D75FDB9"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Berkeley Jazz / Theater</w:t>
      </w:r>
    </w:p>
    <w:p w14:paraId="2293645F"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UC 50% off performing arts at Zellerbach Hall</w:t>
      </w:r>
    </w:p>
    <w:p w14:paraId="0B7E52E7"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Tilden State Park, e.g., Lake Anza trail</w:t>
      </w:r>
    </w:p>
    <w:p w14:paraId="083F18DA"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Bike the Golden Gate bridge to Marin (longer bike)</w:t>
      </w:r>
    </w:p>
    <w:p w14:paraId="77A907C2"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Bioluminescent kayaking tour in Point Reyes (pick a night with little moonlight)</w:t>
      </w:r>
    </w:p>
    <w:p w14:paraId="2A9B8FE5"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SF Film Fest</w:t>
      </w:r>
    </w:p>
    <w:p w14:paraId="2CEC05C1"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Baker beach walk up to Golden Gate Bridge (“Batteries to Bluffs” trail)</w:t>
      </w:r>
    </w:p>
    <w:p w14:paraId="75A5947A"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Ice Cream - Mitchell’s, Humphrey Slocombe, Bi-rite, Ice Cream Bar (skip the line, go directly to the back bar and order a “New Orleans Hangover” - non-alcoholic)</w:t>
      </w:r>
    </w:p>
    <w:p w14:paraId="6C3E0494"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Muir woods redwood for</w:t>
      </w:r>
      <w:r>
        <w:t>est</w:t>
      </w:r>
    </w:p>
    <w:p w14:paraId="22429023" w14:textId="77777777" w:rsidR="004B6308" w:rsidRDefault="00F71284" w:rsidP="00FF5C40">
      <w:pPr>
        <w:pStyle w:val="normal0"/>
        <w:numPr>
          <w:ilvl w:val="0"/>
          <w:numId w:val="29"/>
        </w:numPr>
        <w:spacing w:line="240" w:lineRule="auto"/>
        <w:contextualSpacing/>
      </w:pPr>
      <w:r>
        <w:t>Drive to Muir Beach Overlook</w:t>
      </w:r>
    </w:p>
    <w:p w14:paraId="6EA0579E"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Drive up to Mount Diablo</w:t>
      </w:r>
    </w:p>
    <w:p w14:paraId="184E3E7D"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Hike - Stinson Beach / Matt Davis trail</w:t>
      </w:r>
    </w:p>
    <w:p w14:paraId="0CBFFF14"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Wine country / Sonoma</w:t>
      </w:r>
    </w:p>
    <w:p w14:paraId="3CA9688D"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Point Reyes Lighthouse - Elephant Seal season Dec - Feb</w:t>
      </w:r>
    </w:p>
    <w:p w14:paraId="4A1CAB3C"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Route 1, Big Sur (Bixby bridge area), and “18-mile drive”.</w:t>
      </w:r>
    </w:p>
    <w:p w14:paraId="48E1F79C"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 xml:space="preserve">Explore Monterey and </w:t>
      </w:r>
      <w:r>
        <w:t>Carmel-by-the-Sea</w:t>
      </w:r>
    </w:p>
    <w:p w14:paraId="1FE4FB35"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Lake Tahoe - skiing in the winter, hiking/biking/cruises/tourism/casinos in summer</w:t>
      </w:r>
    </w:p>
    <w:p w14:paraId="2E85EA6F" w14:textId="77777777" w:rsidR="004B6308" w:rsidRDefault="00F71284" w:rsidP="00FF5C40">
      <w:pPr>
        <w:pStyle w:val="normal0"/>
        <w:numPr>
          <w:ilvl w:val="0"/>
          <w:numId w:val="29"/>
        </w:numPr>
        <w:pBdr>
          <w:top w:val="nil"/>
          <w:left w:val="nil"/>
          <w:bottom w:val="nil"/>
          <w:right w:val="nil"/>
          <w:between w:val="nil"/>
        </w:pBdr>
        <w:spacing w:line="240" w:lineRule="auto"/>
        <w:contextualSpacing/>
      </w:pPr>
      <w:r>
        <w:t>Visit Yosemite National Park</w:t>
      </w:r>
    </w:p>
    <w:p w14:paraId="627F776B" w14:textId="77777777" w:rsidR="004B6308" w:rsidRDefault="004B6308" w:rsidP="00FF5C40">
      <w:pPr>
        <w:pStyle w:val="Heading1"/>
        <w:pBdr>
          <w:top w:val="nil"/>
          <w:left w:val="nil"/>
          <w:bottom w:val="nil"/>
          <w:right w:val="nil"/>
          <w:between w:val="nil"/>
        </w:pBdr>
        <w:spacing w:line="240" w:lineRule="auto"/>
        <w:rPr>
          <w:rFonts w:ascii="Crimson Text" w:eastAsia="Crimson Text" w:hAnsi="Crimson Text" w:cs="Crimson Text"/>
          <w:b w:val="0"/>
          <w:color w:val="000000"/>
          <w:sz w:val="22"/>
          <w:szCs w:val="22"/>
        </w:rPr>
      </w:pPr>
      <w:bookmarkStart w:id="66" w:name="_axg7kaxprleu" w:colFirst="0" w:colLast="0"/>
      <w:bookmarkEnd w:id="66"/>
    </w:p>
    <w:p w14:paraId="4F152E92" w14:textId="77777777" w:rsidR="004B6308" w:rsidRDefault="00F71284" w:rsidP="00FF5C40">
      <w:pPr>
        <w:pStyle w:val="Heading1"/>
        <w:pBdr>
          <w:top w:val="nil"/>
          <w:left w:val="nil"/>
          <w:bottom w:val="nil"/>
          <w:right w:val="nil"/>
          <w:between w:val="nil"/>
        </w:pBdr>
        <w:spacing w:line="240" w:lineRule="auto"/>
      </w:pPr>
      <w:bookmarkStart w:id="67" w:name="_Toc397939655"/>
      <w:r>
        <w:t>Appendix A: Finding a place to live</w:t>
      </w:r>
      <w:bookmarkEnd w:id="67"/>
    </w:p>
    <w:p w14:paraId="7AA863B0" w14:textId="77777777" w:rsidR="004B6308" w:rsidRDefault="00F71284" w:rsidP="00FF5C40">
      <w:pPr>
        <w:pStyle w:val="normal0"/>
        <w:pBdr>
          <w:top w:val="nil"/>
          <w:left w:val="nil"/>
          <w:bottom w:val="nil"/>
          <w:right w:val="nil"/>
          <w:between w:val="nil"/>
        </w:pBdr>
        <w:spacing w:line="240" w:lineRule="auto"/>
        <w:rPr>
          <w:rFonts w:ascii="Arial" w:eastAsia="Arial" w:hAnsi="Arial" w:cs="Arial"/>
        </w:rPr>
      </w:pPr>
      <w:r>
        <w:rPr>
          <w:i/>
        </w:rPr>
        <w:t>Note:</w:t>
      </w:r>
      <w:r>
        <w:t xml:space="preserve"> It is encouraged that readers of this document also contribute to it when they have gained experience with their own housing situation by adding comments or emailing Anubhav with their suggestions.</w:t>
      </w:r>
    </w:p>
    <w:p w14:paraId="2905502C" w14:textId="77777777" w:rsidR="004B6308" w:rsidRDefault="00F71284" w:rsidP="00FF5C40">
      <w:pPr>
        <w:pStyle w:val="Heading2"/>
        <w:spacing w:line="240" w:lineRule="auto"/>
      </w:pPr>
      <w:bookmarkStart w:id="68" w:name="_pclrq9wjlal2" w:colFirst="0" w:colLast="0"/>
      <w:bookmarkStart w:id="69" w:name="_Toc397939656"/>
      <w:bookmarkEnd w:id="68"/>
      <w:r>
        <w:lastRenderedPageBreak/>
        <w:t>Temporary housing while finding a place to live</w:t>
      </w:r>
      <w:bookmarkEnd w:id="69"/>
    </w:p>
    <w:p w14:paraId="4BE17DED" w14:textId="77777777" w:rsidR="004B6308" w:rsidRDefault="00F71284" w:rsidP="00FF5C40">
      <w:pPr>
        <w:pStyle w:val="normal0"/>
        <w:spacing w:line="240" w:lineRule="auto"/>
      </w:pPr>
      <w:r>
        <w:t>You may c</w:t>
      </w:r>
      <w:r>
        <w:t xml:space="preserve">onsider finding temporary housing, </w:t>
      </w:r>
      <w:r>
        <w:rPr>
          <w:i/>
        </w:rPr>
        <w:t>e.g.</w:t>
      </w:r>
      <w:r>
        <w:t>, through Airbnb, for a month or so while finding a more permanent place to live. It is easier to find housing while you are in Berkeley itself; however, depending on the cost of your temporary housing and moving cost</w:t>
      </w:r>
      <w:r>
        <w:t>s, this strategy can be more expensive.</w:t>
      </w:r>
    </w:p>
    <w:p w14:paraId="24A8D40D" w14:textId="77777777" w:rsidR="004B6308" w:rsidRDefault="00F71284" w:rsidP="00FF5C40">
      <w:pPr>
        <w:pStyle w:val="Heading2"/>
        <w:pBdr>
          <w:top w:val="nil"/>
          <w:left w:val="nil"/>
          <w:bottom w:val="nil"/>
          <w:right w:val="nil"/>
          <w:between w:val="nil"/>
        </w:pBdr>
        <w:spacing w:before="200" w:after="0" w:line="240" w:lineRule="auto"/>
      </w:pPr>
      <w:bookmarkStart w:id="70" w:name="_v3cymjn362b2" w:colFirst="0" w:colLast="0"/>
      <w:bookmarkStart w:id="71" w:name="_Toc397939657"/>
      <w:bookmarkEnd w:id="70"/>
      <w:r>
        <w:t>Resources for finding housing</w:t>
      </w:r>
      <w:bookmarkEnd w:id="71"/>
    </w:p>
    <w:p w14:paraId="7BDBC039" w14:textId="77777777" w:rsidR="004B6308" w:rsidRDefault="00F71284" w:rsidP="00FF5C40">
      <w:pPr>
        <w:pStyle w:val="normal0"/>
        <w:pBdr>
          <w:top w:val="nil"/>
          <w:left w:val="nil"/>
          <w:bottom w:val="nil"/>
          <w:right w:val="nil"/>
          <w:between w:val="nil"/>
        </w:pBdr>
        <w:spacing w:line="240" w:lineRule="auto"/>
      </w:pPr>
      <w:r>
        <w:t>Unless you are part of a program that assists you with finding housing, you must find a place to live on your own. Some resources for finding housing include:</w:t>
      </w:r>
    </w:p>
    <w:p w14:paraId="386A522E" w14:textId="77777777" w:rsidR="004B6308" w:rsidRDefault="004B6308" w:rsidP="00FF5C40">
      <w:pPr>
        <w:pStyle w:val="normal0"/>
        <w:pBdr>
          <w:top w:val="nil"/>
          <w:left w:val="nil"/>
          <w:bottom w:val="nil"/>
          <w:right w:val="nil"/>
          <w:between w:val="nil"/>
        </w:pBdr>
        <w:spacing w:line="240" w:lineRule="auto"/>
        <w:rPr>
          <w:b/>
          <w:i/>
        </w:rPr>
      </w:pPr>
    </w:p>
    <w:p w14:paraId="61DF71C5" w14:textId="77777777" w:rsidR="004B6308" w:rsidRDefault="00F71284" w:rsidP="00FF5C40">
      <w:pPr>
        <w:pStyle w:val="normal0"/>
        <w:numPr>
          <w:ilvl w:val="0"/>
          <w:numId w:val="38"/>
        </w:numPr>
        <w:pBdr>
          <w:top w:val="nil"/>
          <w:left w:val="nil"/>
          <w:bottom w:val="nil"/>
          <w:right w:val="nil"/>
          <w:between w:val="nil"/>
        </w:pBdr>
        <w:spacing w:line="240" w:lineRule="auto"/>
        <w:contextualSpacing/>
        <w:rPr>
          <w:b/>
          <w:i/>
        </w:rPr>
      </w:pPr>
      <w:r>
        <w:rPr>
          <w:b/>
          <w:i/>
        </w:rPr>
        <w:t>http://www.zillow.com/</w:t>
      </w:r>
    </w:p>
    <w:p w14:paraId="541C8235" w14:textId="77777777" w:rsidR="004B6308" w:rsidRDefault="00F71284" w:rsidP="00FF5C40">
      <w:pPr>
        <w:pStyle w:val="normal0"/>
        <w:numPr>
          <w:ilvl w:val="0"/>
          <w:numId w:val="38"/>
        </w:numPr>
        <w:pBdr>
          <w:top w:val="nil"/>
          <w:left w:val="nil"/>
          <w:bottom w:val="nil"/>
          <w:right w:val="nil"/>
          <w:between w:val="nil"/>
        </w:pBdr>
        <w:spacing w:line="240" w:lineRule="auto"/>
        <w:contextualSpacing/>
        <w:rPr>
          <w:b/>
          <w:i/>
        </w:rPr>
      </w:pPr>
      <w:r>
        <w:rPr>
          <w:b/>
          <w:i/>
        </w:rPr>
        <w:t>https://calrentals.housing.berkeley.edu/</w:t>
      </w:r>
    </w:p>
    <w:p w14:paraId="64BC1DD1" w14:textId="77777777" w:rsidR="004B6308" w:rsidRDefault="00F71284" w:rsidP="00FF5C40">
      <w:pPr>
        <w:pStyle w:val="normal0"/>
        <w:numPr>
          <w:ilvl w:val="0"/>
          <w:numId w:val="38"/>
        </w:numPr>
        <w:pBdr>
          <w:top w:val="nil"/>
          <w:left w:val="nil"/>
          <w:bottom w:val="nil"/>
          <w:right w:val="nil"/>
          <w:between w:val="nil"/>
        </w:pBdr>
        <w:spacing w:line="240" w:lineRule="auto"/>
        <w:contextualSpacing/>
        <w:rPr>
          <w:b/>
          <w:i/>
        </w:rPr>
      </w:pPr>
      <w:r>
        <w:rPr>
          <w:b/>
          <w:i/>
        </w:rPr>
        <w:t>http://sfbay.craigslist.org/search/eby/apa?</w:t>
      </w:r>
    </w:p>
    <w:p w14:paraId="1FD0D0B7" w14:textId="77777777" w:rsidR="004B6308" w:rsidRDefault="00F71284" w:rsidP="00FF5C40">
      <w:pPr>
        <w:pStyle w:val="normal0"/>
        <w:numPr>
          <w:ilvl w:val="0"/>
          <w:numId w:val="38"/>
        </w:numPr>
        <w:pBdr>
          <w:top w:val="nil"/>
          <w:left w:val="nil"/>
          <w:bottom w:val="nil"/>
          <w:right w:val="nil"/>
          <w:between w:val="nil"/>
        </w:pBdr>
        <w:spacing w:line="240" w:lineRule="auto"/>
        <w:contextualSpacing/>
        <w:rPr>
          <w:b/>
          <w:i/>
        </w:rPr>
      </w:pPr>
      <w:r>
        <w:rPr>
          <w:b/>
          <w:i/>
        </w:rPr>
        <w:t>http://csee.lbl.gov/Housing/Other_Housing_Resources.html</w:t>
      </w:r>
    </w:p>
    <w:p w14:paraId="28E3C4A3" w14:textId="77777777" w:rsidR="004B6308" w:rsidRDefault="004B6308" w:rsidP="00FF5C40">
      <w:pPr>
        <w:pStyle w:val="normal0"/>
        <w:pBdr>
          <w:top w:val="nil"/>
          <w:left w:val="nil"/>
          <w:bottom w:val="nil"/>
          <w:right w:val="nil"/>
          <w:between w:val="nil"/>
        </w:pBdr>
        <w:spacing w:line="240" w:lineRule="auto"/>
        <w:rPr>
          <w:b/>
          <w:i/>
        </w:rPr>
      </w:pPr>
    </w:p>
    <w:p w14:paraId="44FB77FB" w14:textId="77777777" w:rsidR="004B6308" w:rsidRDefault="00F71284" w:rsidP="00FF5C40">
      <w:pPr>
        <w:pStyle w:val="normal0"/>
        <w:pBdr>
          <w:top w:val="nil"/>
          <w:left w:val="nil"/>
          <w:bottom w:val="nil"/>
          <w:right w:val="nil"/>
          <w:between w:val="nil"/>
        </w:pBdr>
        <w:spacing w:line="240" w:lineRule="auto"/>
      </w:pPr>
      <w:r>
        <w:t>You can join the LBNL postdoc mailing list</w:t>
      </w:r>
      <w:r>
        <w:rPr>
          <w:b/>
          <w:i/>
        </w:rPr>
        <w:t xml:space="preserve"> </w:t>
      </w:r>
      <w:r>
        <w:t>(</w:t>
      </w:r>
      <w:r>
        <w:rPr>
          <w:b/>
          <w:i/>
        </w:rPr>
        <w:t>http://bit.ly/2nAHAXE</w:t>
      </w:r>
      <w:r>
        <w:t>). You do not have to be a postdoc to join. Keep</w:t>
      </w:r>
      <w:r>
        <w:t xml:space="preserve"> an eye on the posts for room/apartment to rent as well as moving sales.</w:t>
      </w:r>
    </w:p>
    <w:p w14:paraId="7E36BF0F" w14:textId="77777777" w:rsidR="004B6308" w:rsidRDefault="00F71284" w:rsidP="00FF5C40">
      <w:pPr>
        <w:pStyle w:val="Heading2"/>
        <w:pBdr>
          <w:top w:val="nil"/>
          <w:left w:val="nil"/>
          <w:bottom w:val="nil"/>
          <w:right w:val="nil"/>
          <w:between w:val="nil"/>
        </w:pBdr>
        <w:spacing w:line="240" w:lineRule="auto"/>
      </w:pPr>
      <w:bookmarkStart w:id="72" w:name="_Toc397939658"/>
      <w:r>
        <w:t>Notes on the Bay Area housing situation</w:t>
      </w:r>
      <w:bookmarkEnd w:id="72"/>
    </w:p>
    <w:p w14:paraId="154C8B5A" w14:textId="77777777" w:rsidR="004B6308" w:rsidRDefault="00F71284" w:rsidP="00FF5C40">
      <w:pPr>
        <w:pStyle w:val="normal0"/>
        <w:pBdr>
          <w:top w:val="nil"/>
          <w:left w:val="nil"/>
          <w:bottom w:val="nil"/>
          <w:right w:val="nil"/>
          <w:between w:val="nil"/>
        </w:pBdr>
        <w:spacing w:line="240" w:lineRule="auto"/>
      </w:pPr>
      <w:r>
        <w:t>The Bay Area is a very nice place to live, which has the consequence of many people wanting housing here. Thus, one of the few problems with this area is the very high price and competition for housing. Some things you should be aware of:</w:t>
      </w:r>
    </w:p>
    <w:p w14:paraId="348ABA90" w14:textId="77777777" w:rsidR="004B6308" w:rsidRDefault="00F71284" w:rsidP="00FF5C40">
      <w:pPr>
        <w:pStyle w:val="normal0"/>
        <w:numPr>
          <w:ilvl w:val="0"/>
          <w:numId w:val="60"/>
        </w:numPr>
        <w:pBdr>
          <w:top w:val="nil"/>
          <w:left w:val="nil"/>
          <w:bottom w:val="nil"/>
          <w:right w:val="nil"/>
          <w:between w:val="nil"/>
        </w:pBdr>
        <w:spacing w:line="240" w:lineRule="auto"/>
        <w:contextualSpacing/>
      </w:pPr>
      <w:r>
        <w:t>prices in the $20</w:t>
      </w:r>
      <w:r>
        <w:t>00/month range for a very basic apartment are normal - and can easily go up from there.</w:t>
      </w:r>
    </w:p>
    <w:p w14:paraId="4923E900" w14:textId="77777777" w:rsidR="004B6308" w:rsidRDefault="00F71284" w:rsidP="00FF5C40">
      <w:pPr>
        <w:pStyle w:val="normal0"/>
        <w:numPr>
          <w:ilvl w:val="0"/>
          <w:numId w:val="60"/>
        </w:numPr>
        <w:pBdr>
          <w:top w:val="nil"/>
          <w:left w:val="nil"/>
          <w:bottom w:val="nil"/>
          <w:right w:val="nil"/>
          <w:between w:val="nil"/>
        </w:pBdr>
        <w:spacing w:line="240" w:lineRule="auto"/>
        <w:contextualSpacing/>
      </w:pPr>
      <w:r>
        <w:lastRenderedPageBreak/>
        <w:t>buildings tend to be older, and amenities like dishwashers and heating/cooling are hard to find unless you pay premium prices.</w:t>
      </w:r>
    </w:p>
    <w:p w14:paraId="01AE71CE" w14:textId="77777777" w:rsidR="004B6308" w:rsidRDefault="00F71284" w:rsidP="00FF5C40">
      <w:pPr>
        <w:pStyle w:val="normal0"/>
        <w:numPr>
          <w:ilvl w:val="0"/>
          <w:numId w:val="60"/>
        </w:numPr>
        <w:pBdr>
          <w:top w:val="nil"/>
          <w:left w:val="nil"/>
          <w:bottom w:val="nil"/>
          <w:right w:val="nil"/>
          <w:between w:val="nil"/>
        </w:pBdr>
        <w:spacing w:line="240" w:lineRule="auto"/>
        <w:contextualSpacing/>
      </w:pPr>
      <w:r>
        <w:t>it is normal to have a lot of competition</w:t>
      </w:r>
      <w:r>
        <w:t xml:space="preserve"> for a place such that you must agree to a lease on the spot or risk losing out. Examples:</w:t>
      </w:r>
    </w:p>
    <w:p w14:paraId="1C50A648" w14:textId="77777777" w:rsidR="004B6308" w:rsidRDefault="00F71284" w:rsidP="00FF5C40">
      <w:pPr>
        <w:pStyle w:val="normal0"/>
        <w:numPr>
          <w:ilvl w:val="1"/>
          <w:numId w:val="60"/>
        </w:numPr>
        <w:pBdr>
          <w:top w:val="nil"/>
          <w:left w:val="nil"/>
          <w:bottom w:val="nil"/>
          <w:right w:val="nil"/>
          <w:between w:val="nil"/>
        </w:pBdr>
        <w:spacing w:line="240" w:lineRule="auto"/>
        <w:contextualSpacing/>
      </w:pPr>
      <w:r>
        <w:t>Anubhav thought he had finalized a place to live for his first year in the North Berkeley area, but during the final signing period another bidder put in an offer fo</w:t>
      </w:r>
      <w:r>
        <w:t>r $300/month greater and he thus lost the place.</w:t>
      </w:r>
    </w:p>
    <w:p w14:paraId="5D07E5B5" w14:textId="77777777" w:rsidR="004B6308" w:rsidRDefault="00F71284" w:rsidP="00FF5C40">
      <w:pPr>
        <w:pStyle w:val="normal0"/>
        <w:numPr>
          <w:ilvl w:val="1"/>
          <w:numId w:val="60"/>
        </w:numPr>
        <w:pBdr>
          <w:top w:val="nil"/>
          <w:left w:val="nil"/>
          <w:bottom w:val="nil"/>
          <w:right w:val="nil"/>
          <w:between w:val="nil"/>
        </w:pBdr>
        <w:spacing w:line="240" w:lineRule="auto"/>
        <w:contextualSpacing/>
      </w:pPr>
      <w:r>
        <w:t>One postdoc in the group thought he had finalized a deal for a place to rent but was late to an appointment to meet with the owner and ended up losing the offer on the spot.</w:t>
      </w:r>
    </w:p>
    <w:p w14:paraId="13044186" w14:textId="77777777" w:rsidR="004B6308" w:rsidRDefault="004B6308" w:rsidP="00FF5C40">
      <w:pPr>
        <w:pStyle w:val="normal0"/>
        <w:pBdr>
          <w:top w:val="nil"/>
          <w:left w:val="nil"/>
          <w:bottom w:val="nil"/>
          <w:right w:val="nil"/>
          <w:between w:val="nil"/>
        </w:pBdr>
        <w:spacing w:line="240" w:lineRule="auto"/>
      </w:pPr>
    </w:p>
    <w:p w14:paraId="25527352" w14:textId="77777777" w:rsidR="004B6308" w:rsidRDefault="00F71284" w:rsidP="00FF5C40">
      <w:pPr>
        <w:pStyle w:val="normal0"/>
        <w:pBdr>
          <w:top w:val="nil"/>
          <w:left w:val="nil"/>
          <w:bottom w:val="nil"/>
          <w:right w:val="nil"/>
          <w:between w:val="nil"/>
        </w:pBdr>
        <w:spacing w:line="240" w:lineRule="auto"/>
      </w:pPr>
      <w:r>
        <w:t>You might not expect these kinds of situations unless you are from a similar area like NYC, so please be aware of them.</w:t>
      </w:r>
    </w:p>
    <w:p w14:paraId="671EC8C2" w14:textId="77777777" w:rsidR="004B6308" w:rsidRDefault="00F71284" w:rsidP="00FF5C40">
      <w:pPr>
        <w:pStyle w:val="Heading2"/>
        <w:pBdr>
          <w:top w:val="nil"/>
          <w:left w:val="nil"/>
          <w:bottom w:val="nil"/>
          <w:right w:val="nil"/>
          <w:between w:val="nil"/>
        </w:pBdr>
        <w:spacing w:line="240" w:lineRule="auto"/>
      </w:pPr>
      <w:bookmarkStart w:id="73" w:name="_Toc397939659"/>
      <w:r>
        <w:t>Commuting</w:t>
      </w:r>
      <w:bookmarkEnd w:id="73"/>
    </w:p>
    <w:p w14:paraId="2308AE9E" w14:textId="77777777" w:rsidR="004B6308" w:rsidRDefault="00F71284" w:rsidP="00FF5C40">
      <w:pPr>
        <w:pStyle w:val="normal0"/>
        <w:pBdr>
          <w:top w:val="nil"/>
          <w:left w:val="nil"/>
          <w:bottom w:val="nil"/>
          <w:right w:val="nil"/>
          <w:between w:val="nil"/>
        </w:pBdr>
        <w:spacing w:line="240" w:lineRule="auto"/>
      </w:pPr>
      <w:r>
        <w:t>Note that if you use public transportation daily, you should consider signing up for LBL’s program which lets you deduct a bus</w:t>
      </w:r>
      <w:r>
        <w:t xml:space="preserve"> or BART pass as a pre-tax expense. See </w:t>
      </w:r>
      <w:r>
        <w:rPr>
          <w:b/>
          <w:i/>
        </w:rPr>
        <w:t>http://www.wageworks.com/</w:t>
      </w:r>
      <w:r>
        <w:t xml:space="preserve"> for more info.</w:t>
      </w:r>
    </w:p>
    <w:p w14:paraId="1F1FABB5" w14:textId="77777777" w:rsidR="004B6308" w:rsidRDefault="004B6308" w:rsidP="00FF5C40">
      <w:pPr>
        <w:pStyle w:val="normal0"/>
        <w:pBdr>
          <w:top w:val="nil"/>
          <w:left w:val="nil"/>
          <w:bottom w:val="nil"/>
          <w:right w:val="nil"/>
          <w:between w:val="nil"/>
        </w:pBdr>
        <w:spacing w:line="240" w:lineRule="auto"/>
      </w:pPr>
    </w:p>
    <w:p w14:paraId="1D0AFD19" w14:textId="77777777" w:rsidR="004B6308" w:rsidRDefault="00F71284" w:rsidP="00FF5C40">
      <w:pPr>
        <w:pStyle w:val="normal0"/>
        <w:pBdr>
          <w:top w:val="nil"/>
          <w:left w:val="nil"/>
          <w:bottom w:val="nil"/>
          <w:right w:val="nil"/>
          <w:between w:val="nil"/>
        </w:pBdr>
        <w:spacing w:line="240" w:lineRule="auto"/>
      </w:pPr>
      <w:r>
        <w:t>Biking here is common and there are many bike lanes and shared car/bike routes, but you still need to be careful as biking to the lab will mean going through traffic. The LBN</w:t>
      </w:r>
      <w:r>
        <w:t>L shuttle has bike racks so you can bring your bike up to the lab with you on the shuttle rather than bike uphill.</w:t>
      </w:r>
    </w:p>
    <w:p w14:paraId="499C605A" w14:textId="77777777" w:rsidR="004B6308" w:rsidRDefault="004B6308" w:rsidP="00FF5C40">
      <w:pPr>
        <w:pStyle w:val="normal0"/>
        <w:pBdr>
          <w:top w:val="nil"/>
          <w:left w:val="nil"/>
          <w:bottom w:val="nil"/>
          <w:right w:val="nil"/>
          <w:between w:val="nil"/>
        </w:pBdr>
        <w:spacing w:line="240" w:lineRule="auto"/>
      </w:pPr>
    </w:p>
    <w:p w14:paraId="0F294659" w14:textId="77777777" w:rsidR="004B6308" w:rsidRDefault="00F71284" w:rsidP="00FF5C40">
      <w:pPr>
        <w:pStyle w:val="normal0"/>
        <w:pBdr>
          <w:top w:val="nil"/>
          <w:left w:val="nil"/>
          <w:bottom w:val="nil"/>
          <w:right w:val="nil"/>
          <w:between w:val="nil"/>
        </w:pBdr>
        <w:spacing w:line="240" w:lineRule="auto"/>
      </w:pPr>
      <w:r>
        <w:lastRenderedPageBreak/>
        <w:t>Note that the Nextbus app and website will give times that the LBL shuttle (and also city buses) are anticipated to arrive at various stops.</w:t>
      </w:r>
    </w:p>
    <w:p w14:paraId="3D7C7C27" w14:textId="77777777" w:rsidR="004B6308" w:rsidRDefault="004B6308" w:rsidP="00FF5C40">
      <w:pPr>
        <w:pStyle w:val="normal0"/>
        <w:pBdr>
          <w:top w:val="nil"/>
          <w:left w:val="nil"/>
          <w:bottom w:val="nil"/>
          <w:right w:val="nil"/>
          <w:between w:val="nil"/>
        </w:pBdr>
        <w:spacing w:line="240" w:lineRule="auto"/>
      </w:pPr>
    </w:p>
    <w:p w14:paraId="6BB3CA5E" w14:textId="77777777" w:rsidR="004B6308" w:rsidRDefault="00F71284" w:rsidP="00FF5C40">
      <w:pPr>
        <w:pStyle w:val="normal0"/>
        <w:pBdr>
          <w:top w:val="nil"/>
          <w:left w:val="nil"/>
          <w:bottom w:val="nil"/>
          <w:right w:val="nil"/>
          <w:between w:val="nil"/>
        </w:pBdr>
        <w:spacing w:line="240" w:lineRule="auto"/>
      </w:pPr>
      <w:r>
        <w:t>If you are in a rush or just need to get around town, Uber and Lyft are apps that can help get your a ride; the fees tend to be pretty low, especially with UberPool if you’re not in a hurry.</w:t>
      </w:r>
    </w:p>
    <w:p w14:paraId="6B676F0F" w14:textId="77777777" w:rsidR="004B6308" w:rsidRDefault="004B6308" w:rsidP="00FF5C40">
      <w:pPr>
        <w:pStyle w:val="normal0"/>
        <w:pBdr>
          <w:top w:val="nil"/>
          <w:left w:val="nil"/>
          <w:bottom w:val="nil"/>
          <w:right w:val="nil"/>
          <w:between w:val="nil"/>
        </w:pBdr>
        <w:spacing w:line="240" w:lineRule="auto"/>
      </w:pPr>
    </w:p>
    <w:p w14:paraId="7A1C767A" w14:textId="77777777" w:rsidR="004B6308" w:rsidRDefault="00F71284" w:rsidP="00FF5C40">
      <w:pPr>
        <w:pStyle w:val="normal0"/>
        <w:pBdr>
          <w:top w:val="nil"/>
          <w:left w:val="nil"/>
          <w:bottom w:val="nil"/>
          <w:right w:val="nil"/>
          <w:between w:val="nil"/>
        </w:pBdr>
        <w:spacing w:line="240" w:lineRule="auto"/>
      </w:pPr>
      <w:r>
        <w:t>If you plan to drive, make sure use the feature in Google Maps</w:t>
      </w:r>
      <w:r>
        <w:t xml:space="preserve"> to estimate commute times at </w:t>
      </w:r>
      <w:r>
        <w:rPr>
          <w:i/>
        </w:rPr>
        <w:t>a specific time of day</w:t>
      </w:r>
      <w:r>
        <w:t>. If you are headed in the same direction as traffic to San Francisco, there are very significant delays near rush hours.</w:t>
      </w:r>
    </w:p>
    <w:p w14:paraId="30FA130B" w14:textId="77777777" w:rsidR="004B6308" w:rsidRDefault="00F71284" w:rsidP="00FF5C40">
      <w:pPr>
        <w:pStyle w:val="Heading2"/>
        <w:pBdr>
          <w:top w:val="nil"/>
          <w:left w:val="nil"/>
          <w:bottom w:val="nil"/>
          <w:right w:val="nil"/>
          <w:between w:val="nil"/>
        </w:pBdr>
        <w:spacing w:line="240" w:lineRule="auto"/>
        <w:rPr>
          <w:rFonts w:ascii="Arial" w:eastAsia="Arial" w:hAnsi="Arial" w:cs="Arial"/>
        </w:rPr>
      </w:pPr>
      <w:bookmarkStart w:id="74" w:name="_Toc397939660"/>
      <w:r>
        <w:t>General suggestions when evaluating a place to live</w:t>
      </w:r>
      <w:bookmarkEnd w:id="74"/>
    </w:p>
    <w:p w14:paraId="04B9560E" w14:textId="77777777" w:rsidR="004B6308" w:rsidRDefault="00F71284" w:rsidP="00FF5C40">
      <w:pPr>
        <w:pStyle w:val="normal0"/>
        <w:numPr>
          <w:ilvl w:val="0"/>
          <w:numId w:val="19"/>
        </w:numPr>
        <w:pBdr>
          <w:top w:val="nil"/>
          <w:left w:val="nil"/>
          <w:bottom w:val="nil"/>
          <w:right w:val="nil"/>
          <w:between w:val="nil"/>
        </w:pBdr>
        <w:spacing w:line="240" w:lineRule="auto"/>
      </w:pPr>
      <w:r>
        <w:t>Look for the nearest grocery store</w:t>
      </w:r>
    </w:p>
    <w:p w14:paraId="55270E62" w14:textId="77777777" w:rsidR="004B6308" w:rsidRDefault="00F71284" w:rsidP="00FF5C40">
      <w:pPr>
        <w:pStyle w:val="normal0"/>
        <w:numPr>
          <w:ilvl w:val="0"/>
          <w:numId w:val="19"/>
        </w:numPr>
        <w:pBdr>
          <w:top w:val="nil"/>
          <w:left w:val="nil"/>
          <w:bottom w:val="nil"/>
          <w:right w:val="nil"/>
          <w:between w:val="nil"/>
        </w:pBdr>
        <w:spacing w:line="240" w:lineRule="auto"/>
      </w:pPr>
      <w:r>
        <w:t>Look for the nearest pharmacy</w:t>
      </w:r>
    </w:p>
    <w:p w14:paraId="565FA163" w14:textId="77777777" w:rsidR="004B6308" w:rsidRDefault="00F71284" w:rsidP="00FF5C40">
      <w:pPr>
        <w:pStyle w:val="normal0"/>
        <w:numPr>
          <w:ilvl w:val="0"/>
          <w:numId w:val="19"/>
        </w:numPr>
        <w:pBdr>
          <w:top w:val="nil"/>
          <w:left w:val="nil"/>
          <w:bottom w:val="nil"/>
          <w:right w:val="nil"/>
          <w:between w:val="nil"/>
        </w:pBdr>
        <w:spacing w:line="240" w:lineRule="auto"/>
      </w:pPr>
      <w:r>
        <w:t>Do a search for restaurants. Often, the density of restaurants in a place will tell you whether there are other things there as well.</w:t>
      </w:r>
    </w:p>
    <w:p w14:paraId="2DBF405D" w14:textId="77777777" w:rsidR="004B6308" w:rsidRDefault="00F71284" w:rsidP="00FF5C40">
      <w:pPr>
        <w:pStyle w:val="normal0"/>
        <w:numPr>
          <w:ilvl w:val="0"/>
          <w:numId w:val="19"/>
        </w:numPr>
        <w:pBdr>
          <w:top w:val="nil"/>
          <w:left w:val="nil"/>
          <w:bottom w:val="nil"/>
          <w:right w:val="nil"/>
          <w:between w:val="nil"/>
        </w:pBdr>
        <w:spacing w:line="240" w:lineRule="auto"/>
      </w:pPr>
      <w:r>
        <w:t>Perhaps do a Google Street View walk-through of the neigh</w:t>
      </w:r>
      <w:r>
        <w:t>borhood</w:t>
      </w:r>
    </w:p>
    <w:p w14:paraId="1D14EAC2" w14:textId="77777777" w:rsidR="004B6308" w:rsidRDefault="00F71284" w:rsidP="00FF5C40">
      <w:pPr>
        <w:pStyle w:val="normal0"/>
        <w:numPr>
          <w:ilvl w:val="0"/>
          <w:numId w:val="19"/>
        </w:numPr>
        <w:pBdr>
          <w:top w:val="nil"/>
          <w:left w:val="nil"/>
          <w:bottom w:val="nil"/>
          <w:right w:val="nil"/>
          <w:between w:val="nil"/>
        </w:pBdr>
        <w:spacing w:line="240" w:lineRule="auto"/>
      </w:pPr>
      <w:r>
        <w:t xml:space="preserve">Do a Google Transit search on how to get to the lab. Note that to get to the lab itself, you cannot take public transportation. Instead, there is a lab shuttle from several spots in downtown Berkeley and near campus, so you might want to gauge how </w:t>
      </w:r>
      <w:r>
        <w:t>to get to the nearest shuttle stop. Google “LBL shuttle map” to see the locations of the stops.</w:t>
      </w:r>
    </w:p>
    <w:p w14:paraId="467EC614" w14:textId="77777777" w:rsidR="004B6308" w:rsidRDefault="00F71284" w:rsidP="00FF5C40">
      <w:pPr>
        <w:pStyle w:val="normal0"/>
        <w:numPr>
          <w:ilvl w:val="0"/>
          <w:numId w:val="19"/>
        </w:numPr>
        <w:pBdr>
          <w:top w:val="nil"/>
          <w:left w:val="nil"/>
          <w:bottom w:val="nil"/>
          <w:right w:val="nil"/>
          <w:between w:val="nil"/>
        </w:pBdr>
        <w:spacing w:line="240" w:lineRule="auto"/>
      </w:pPr>
      <w:r>
        <w:lastRenderedPageBreak/>
        <w:t>Remember that Uber is very convenient in the Berkeley area, so not everything needs to be ideal location-wise if you need to just get somewhere once in awhile.</w:t>
      </w:r>
    </w:p>
    <w:p w14:paraId="0881D08D" w14:textId="77777777" w:rsidR="004B6308" w:rsidRDefault="00F71284" w:rsidP="00FF5C40">
      <w:pPr>
        <w:pStyle w:val="Heading2"/>
        <w:pBdr>
          <w:top w:val="nil"/>
          <w:left w:val="nil"/>
          <w:bottom w:val="nil"/>
          <w:right w:val="nil"/>
          <w:between w:val="nil"/>
        </w:pBdr>
        <w:spacing w:line="240" w:lineRule="auto"/>
        <w:rPr>
          <w:rFonts w:ascii="Arial" w:eastAsia="Arial" w:hAnsi="Arial" w:cs="Arial"/>
        </w:rPr>
      </w:pPr>
      <w:bookmarkStart w:id="75" w:name="_Toc397939661"/>
      <w:r>
        <w:t>A note about UC Village</w:t>
      </w:r>
      <w:bookmarkEnd w:id="75"/>
    </w:p>
    <w:p w14:paraId="772A582F" w14:textId="77777777" w:rsidR="004B6308" w:rsidRDefault="00F71284" w:rsidP="00FF5C40">
      <w:pPr>
        <w:pStyle w:val="normal0"/>
        <w:pBdr>
          <w:top w:val="nil"/>
          <w:left w:val="nil"/>
          <w:bottom w:val="nil"/>
          <w:right w:val="nil"/>
          <w:between w:val="nil"/>
        </w:pBdr>
        <w:spacing w:line="240" w:lineRule="auto"/>
      </w:pPr>
      <w:r>
        <w:t xml:space="preserve">Many postdocs, especially those with families, find that UC Village (sponsored housing from UC Berkeley and LBNL) is a nice place to live and also enjoy the community. Anubhav doesn’t have any personal experience with UC Village so </w:t>
      </w:r>
      <w:r>
        <w:t>it is best to research for yourself through a Google search.</w:t>
      </w:r>
    </w:p>
    <w:p w14:paraId="2E85EE4C" w14:textId="77777777" w:rsidR="004B6308" w:rsidRDefault="00F71284" w:rsidP="00FF5C40">
      <w:pPr>
        <w:pStyle w:val="Heading2"/>
        <w:pBdr>
          <w:top w:val="nil"/>
          <w:left w:val="nil"/>
          <w:bottom w:val="nil"/>
          <w:right w:val="nil"/>
          <w:between w:val="nil"/>
        </w:pBdr>
        <w:spacing w:line="240" w:lineRule="auto"/>
      </w:pPr>
      <w:bookmarkStart w:id="76" w:name="_Toc397939662"/>
      <w:r>
        <w:t>What are the different neighborhoods like?</w:t>
      </w:r>
      <w:bookmarkEnd w:id="76"/>
    </w:p>
    <w:p w14:paraId="6313B0C0" w14:textId="77777777" w:rsidR="004B6308" w:rsidRDefault="00F71284" w:rsidP="00FF5C40">
      <w:pPr>
        <w:pStyle w:val="normal0"/>
        <w:pBdr>
          <w:top w:val="nil"/>
          <w:left w:val="nil"/>
          <w:bottom w:val="nil"/>
          <w:right w:val="nil"/>
          <w:between w:val="nil"/>
        </w:pBdr>
        <w:spacing w:line="240" w:lineRule="auto"/>
      </w:pPr>
      <w:r>
        <w:t xml:space="preserve">If you want to know how specific neighborhoods or cities surrounding Berkeley are like, the best way is to post a question to the </w:t>
      </w:r>
      <w:r>
        <w:rPr>
          <w:i/>
        </w:rPr>
        <w:t>#housing</w:t>
      </w:r>
      <w:r>
        <w:t xml:space="preserve"> channel on Sl</w:t>
      </w:r>
      <w:r>
        <w:t>ack. You can usually get very good and relevant advice.</w:t>
      </w:r>
      <w:r>
        <w:br/>
      </w:r>
      <w:r>
        <w:br/>
        <w:t>Good luck!</w:t>
      </w:r>
    </w:p>
    <w:p w14:paraId="0570991C" w14:textId="77777777" w:rsidR="004B6308" w:rsidRDefault="004B6308" w:rsidP="00FF5C40">
      <w:pPr>
        <w:pStyle w:val="normal0"/>
        <w:pBdr>
          <w:top w:val="nil"/>
          <w:left w:val="nil"/>
          <w:bottom w:val="nil"/>
          <w:right w:val="nil"/>
          <w:between w:val="nil"/>
        </w:pBdr>
        <w:spacing w:line="240" w:lineRule="auto"/>
      </w:pPr>
    </w:p>
    <w:p w14:paraId="4BAE751A" w14:textId="77777777" w:rsidR="004B6308" w:rsidRDefault="00F71284" w:rsidP="00FF5C40">
      <w:pPr>
        <w:pStyle w:val="Heading1"/>
        <w:pBdr>
          <w:top w:val="nil"/>
          <w:left w:val="nil"/>
          <w:bottom w:val="nil"/>
          <w:right w:val="nil"/>
          <w:between w:val="nil"/>
        </w:pBdr>
        <w:spacing w:line="240" w:lineRule="auto"/>
        <w:rPr>
          <w:rFonts w:ascii="Arial" w:eastAsia="Arial" w:hAnsi="Arial" w:cs="Arial"/>
          <w:b w:val="0"/>
          <w:sz w:val="52"/>
          <w:szCs w:val="52"/>
        </w:rPr>
      </w:pPr>
      <w:bookmarkStart w:id="77" w:name="_Toc397939663"/>
      <w:r>
        <w:t>Appendix B: Purchasing a computer</w:t>
      </w:r>
      <w:bookmarkEnd w:id="77"/>
    </w:p>
    <w:p w14:paraId="7ECF4D8B" w14:textId="77777777" w:rsidR="004B6308" w:rsidRDefault="004B6308" w:rsidP="00FF5C40">
      <w:pPr>
        <w:pStyle w:val="normal0"/>
        <w:pBdr>
          <w:top w:val="nil"/>
          <w:left w:val="nil"/>
          <w:bottom w:val="nil"/>
          <w:right w:val="nil"/>
          <w:between w:val="nil"/>
        </w:pBdr>
        <w:spacing w:line="240" w:lineRule="auto"/>
        <w:rPr>
          <w:b/>
        </w:rPr>
      </w:pPr>
    </w:p>
    <w:p w14:paraId="71DECB4C" w14:textId="77777777" w:rsidR="004B6308" w:rsidRDefault="00F71284" w:rsidP="00FF5C40">
      <w:pPr>
        <w:pStyle w:val="normal0"/>
        <w:pBdr>
          <w:top w:val="nil"/>
          <w:left w:val="nil"/>
          <w:bottom w:val="nil"/>
          <w:right w:val="nil"/>
          <w:between w:val="nil"/>
        </w:pBdr>
        <w:spacing w:line="240" w:lineRule="auto"/>
        <w:rPr>
          <w:b/>
        </w:rPr>
      </w:pPr>
      <w:r>
        <w:t>Most long-term appointments (graduate student, postdoc, staff) will mean purchasing a new computer.</w:t>
      </w:r>
      <w:r>
        <w:rPr>
          <w:b/>
        </w:rPr>
        <w:t xml:space="preserve"> Short-term appointments (e.g., internships) will </w:t>
      </w:r>
      <w:r>
        <w:rPr>
          <w:b/>
          <w:u w:val="single"/>
        </w:rPr>
        <w:t>not</w:t>
      </w:r>
      <w:r>
        <w:rPr>
          <w:b/>
        </w:rPr>
        <w:t xml:space="preserve"> involve a computer purchase unless otherwise stated - you will instead receive an excellent computer from the group’s stock.</w:t>
      </w:r>
    </w:p>
    <w:p w14:paraId="0B2A21EB" w14:textId="77777777" w:rsidR="004B6308" w:rsidRDefault="00F71284" w:rsidP="00FF5C40">
      <w:pPr>
        <w:pStyle w:val="Heading2"/>
        <w:pBdr>
          <w:top w:val="nil"/>
          <w:left w:val="nil"/>
          <w:bottom w:val="nil"/>
          <w:right w:val="nil"/>
          <w:between w:val="nil"/>
        </w:pBdr>
        <w:spacing w:before="400" w:line="240" w:lineRule="auto"/>
      </w:pPr>
      <w:bookmarkStart w:id="78" w:name="_Toc397939664"/>
      <w:r>
        <w:lastRenderedPageBreak/>
        <w:t>Mac, Windows, or Linux?</w:t>
      </w:r>
      <w:bookmarkEnd w:id="78"/>
    </w:p>
    <w:p w14:paraId="6A63D8DC" w14:textId="77777777" w:rsidR="004B6308" w:rsidRDefault="00F71284" w:rsidP="00FF5C40">
      <w:pPr>
        <w:pStyle w:val="normal0"/>
        <w:pBdr>
          <w:top w:val="nil"/>
          <w:left w:val="nil"/>
          <w:bottom w:val="nil"/>
          <w:right w:val="nil"/>
          <w:between w:val="nil"/>
        </w:pBdr>
        <w:spacing w:line="240" w:lineRule="auto"/>
      </w:pPr>
      <w:r>
        <w:t>You should buy a Mac, and probably a Macbook. Although this sounds extreme, and may even induce strong fee</w:t>
      </w:r>
      <w:r>
        <w:t>lings if you are used to a different system, in practice this has never been much of a problem. Note that I am not an Apple fanatic but simply find that these are the best systems for our type of work because they contain many of the advantages of both Lin</w:t>
      </w:r>
      <w:r>
        <w:t>ux and Windows systems in a single package.</w:t>
      </w:r>
    </w:p>
    <w:p w14:paraId="13835B5F" w14:textId="77777777" w:rsidR="004B6308" w:rsidRDefault="004B6308" w:rsidP="00FF5C40">
      <w:pPr>
        <w:pStyle w:val="normal0"/>
        <w:pBdr>
          <w:top w:val="nil"/>
          <w:left w:val="nil"/>
          <w:bottom w:val="nil"/>
          <w:right w:val="nil"/>
          <w:between w:val="nil"/>
        </w:pBdr>
        <w:spacing w:line="240" w:lineRule="auto"/>
      </w:pPr>
    </w:p>
    <w:p w14:paraId="3155111F" w14:textId="77777777" w:rsidR="004B6308" w:rsidRDefault="00F71284" w:rsidP="00FF5C40">
      <w:pPr>
        <w:pStyle w:val="normal0"/>
        <w:pBdr>
          <w:top w:val="nil"/>
          <w:left w:val="nil"/>
          <w:bottom w:val="nil"/>
          <w:right w:val="nil"/>
          <w:between w:val="nil"/>
        </w:pBdr>
        <w:spacing w:line="240" w:lineRule="auto"/>
      </w:pPr>
      <w:r>
        <w:t xml:space="preserve">Why not Windows? Anubhav used Windows for a very long time; it is nice, but a couple of things make it non-optimal for our work. There is no native Terminal, which you will use heavily, and programs like Cygwin </w:t>
      </w:r>
      <w:r>
        <w:t>are poor substitutes. Certain seemingly minor decisions made by Windows (directory slashes, line endings) are different than those from Linux, making interoperability between Linux/Mac and Windows systems more problematic (e.g., copying files to and from s</w:t>
      </w:r>
      <w:r>
        <w:t>upercomputing centers can require converting line ending format).</w:t>
      </w:r>
    </w:p>
    <w:p w14:paraId="277EA249" w14:textId="77777777" w:rsidR="004B6308" w:rsidRDefault="004B6308" w:rsidP="00FF5C40">
      <w:pPr>
        <w:pStyle w:val="normal0"/>
        <w:pBdr>
          <w:top w:val="nil"/>
          <w:left w:val="nil"/>
          <w:bottom w:val="nil"/>
          <w:right w:val="nil"/>
          <w:between w:val="nil"/>
        </w:pBdr>
        <w:spacing w:line="240" w:lineRule="auto"/>
      </w:pPr>
    </w:p>
    <w:p w14:paraId="4024A40F" w14:textId="77777777" w:rsidR="004B6308" w:rsidRDefault="00F71284" w:rsidP="00FF5C40">
      <w:pPr>
        <w:pStyle w:val="normal0"/>
        <w:pBdr>
          <w:top w:val="nil"/>
          <w:left w:val="nil"/>
          <w:bottom w:val="nil"/>
          <w:right w:val="nil"/>
          <w:between w:val="nil"/>
        </w:pBdr>
        <w:spacing w:line="240" w:lineRule="auto"/>
      </w:pPr>
      <w:r>
        <w:t>Why not Linux? Linux is fine, but Microsoft Office is not available (which is used by us and most of the materials science research world) and OpenOffice is a poor substitute. Certain video</w:t>
      </w:r>
      <w:r>
        <w:t>conferencing software doesn’t work well with Linux.</w:t>
      </w:r>
    </w:p>
    <w:p w14:paraId="58B6AF9C" w14:textId="77777777" w:rsidR="004B6308" w:rsidRDefault="004B6308" w:rsidP="00FF5C40">
      <w:pPr>
        <w:pStyle w:val="normal0"/>
        <w:pBdr>
          <w:top w:val="nil"/>
          <w:left w:val="nil"/>
          <w:bottom w:val="nil"/>
          <w:right w:val="nil"/>
          <w:between w:val="nil"/>
        </w:pBdr>
        <w:spacing w:line="240" w:lineRule="auto"/>
      </w:pPr>
    </w:p>
    <w:p w14:paraId="737BDD8B" w14:textId="77777777" w:rsidR="004B6308" w:rsidRDefault="00F71284" w:rsidP="00FF5C40">
      <w:pPr>
        <w:pStyle w:val="normal0"/>
        <w:pBdr>
          <w:top w:val="nil"/>
          <w:left w:val="nil"/>
          <w:bottom w:val="nil"/>
          <w:right w:val="nil"/>
          <w:between w:val="nil"/>
        </w:pBdr>
        <w:spacing w:line="240" w:lineRule="auto"/>
      </w:pPr>
      <w:r>
        <w:t xml:space="preserve">How about Mac? I have my complaints about it, as they are catering more to the general consumer and less to developers. Thus, you really need to spend some time setting up your Mac to make it productive </w:t>
      </w:r>
      <w:r>
        <w:t xml:space="preserve">for power users. But for the moment it remains a very good compromise between Linux-like and Windows-like and thus forms the basis for our workstations. </w:t>
      </w:r>
    </w:p>
    <w:p w14:paraId="71EF1095" w14:textId="77777777" w:rsidR="004B6308" w:rsidRDefault="00F71284" w:rsidP="00FF5C40">
      <w:pPr>
        <w:pStyle w:val="Heading2"/>
        <w:pBdr>
          <w:top w:val="nil"/>
          <w:left w:val="nil"/>
          <w:bottom w:val="nil"/>
          <w:right w:val="nil"/>
          <w:between w:val="nil"/>
        </w:pBdr>
        <w:spacing w:before="400" w:line="240" w:lineRule="auto"/>
        <w:rPr>
          <w:rFonts w:ascii="Arial" w:eastAsia="Arial" w:hAnsi="Arial" w:cs="Arial"/>
        </w:rPr>
      </w:pPr>
      <w:bookmarkStart w:id="79" w:name="_Toc397939665"/>
      <w:r>
        <w:lastRenderedPageBreak/>
        <w:t>Preliminaries</w:t>
      </w:r>
      <w:bookmarkEnd w:id="79"/>
    </w:p>
    <w:p w14:paraId="7B5C2454" w14:textId="77777777" w:rsidR="004B6308" w:rsidRDefault="00F71284" w:rsidP="00FF5C40">
      <w:pPr>
        <w:pStyle w:val="normal0"/>
        <w:pBdr>
          <w:top w:val="nil"/>
          <w:left w:val="nil"/>
          <w:bottom w:val="nil"/>
          <w:right w:val="nil"/>
          <w:between w:val="nil"/>
        </w:pBdr>
        <w:spacing w:line="240" w:lineRule="auto"/>
      </w:pPr>
      <w:r>
        <w:t>Here is how to purchase a computer at the lab. Before we begin, a few notes:</w:t>
      </w:r>
    </w:p>
    <w:p w14:paraId="18EAA2A1" w14:textId="77777777" w:rsidR="004B6308" w:rsidRDefault="00F71284" w:rsidP="00FF5C40">
      <w:pPr>
        <w:pStyle w:val="normal0"/>
        <w:numPr>
          <w:ilvl w:val="0"/>
          <w:numId w:val="51"/>
        </w:numPr>
        <w:pBdr>
          <w:top w:val="nil"/>
          <w:left w:val="nil"/>
          <w:bottom w:val="nil"/>
          <w:right w:val="nil"/>
          <w:between w:val="nil"/>
        </w:pBdr>
        <w:spacing w:line="240" w:lineRule="auto"/>
      </w:pPr>
      <w:r>
        <w:t>In terms of the mechanics of purchasing:</w:t>
      </w:r>
    </w:p>
    <w:p w14:paraId="7C6DB48E" w14:textId="77777777" w:rsidR="004B6308" w:rsidRDefault="00F71284" w:rsidP="00FF5C40">
      <w:pPr>
        <w:pStyle w:val="normal0"/>
        <w:numPr>
          <w:ilvl w:val="1"/>
          <w:numId w:val="51"/>
        </w:numPr>
        <w:pBdr>
          <w:top w:val="nil"/>
          <w:left w:val="nil"/>
          <w:bottom w:val="nil"/>
          <w:right w:val="nil"/>
          <w:between w:val="nil"/>
        </w:pBdr>
        <w:spacing w:line="240" w:lineRule="auto"/>
      </w:pPr>
      <w:r>
        <w:t>use LBNL Ebuy (not Ebay) wherever possible - you need to be on the lab network (onsite via an ethernet cable) or be connected via the VPN</w:t>
      </w:r>
    </w:p>
    <w:p w14:paraId="17B4A306" w14:textId="77777777" w:rsidR="004B6308" w:rsidRDefault="00F71284" w:rsidP="00FF5C40">
      <w:pPr>
        <w:pStyle w:val="normal0"/>
        <w:numPr>
          <w:ilvl w:val="1"/>
          <w:numId w:val="51"/>
        </w:numPr>
        <w:pBdr>
          <w:top w:val="nil"/>
          <w:left w:val="nil"/>
          <w:bottom w:val="nil"/>
          <w:right w:val="nil"/>
          <w:between w:val="nil"/>
        </w:pBdr>
        <w:spacing w:line="240" w:lineRule="auto"/>
      </w:pPr>
      <w:r>
        <w:t>use Amazon, etc. to buy various components if not available via EBuy</w:t>
      </w:r>
    </w:p>
    <w:p w14:paraId="07DEE557" w14:textId="77777777" w:rsidR="004B6308" w:rsidRDefault="00F71284" w:rsidP="00FF5C40">
      <w:pPr>
        <w:pStyle w:val="normal0"/>
        <w:numPr>
          <w:ilvl w:val="0"/>
          <w:numId w:val="51"/>
        </w:numPr>
        <w:pBdr>
          <w:top w:val="nil"/>
          <w:left w:val="nil"/>
          <w:bottom w:val="nil"/>
          <w:right w:val="nil"/>
          <w:between w:val="nil"/>
        </w:pBdr>
        <w:spacing w:line="240" w:lineRule="auto"/>
      </w:pPr>
      <w:r>
        <w:t>The lapt</w:t>
      </w:r>
      <w:r>
        <w:t>op is government property; you are expected to return it to the group when you are done working at LBNL. Note that Mac computers make it very simple to transfer everything over to your next computer.</w:t>
      </w:r>
    </w:p>
    <w:p w14:paraId="0D10EB03" w14:textId="77777777" w:rsidR="004B6308" w:rsidRDefault="00F71284" w:rsidP="00FF5C40">
      <w:pPr>
        <w:pStyle w:val="normal0"/>
        <w:numPr>
          <w:ilvl w:val="0"/>
          <w:numId w:val="51"/>
        </w:numPr>
        <w:pBdr>
          <w:top w:val="nil"/>
          <w:left w:val="nil"/>
          <w:bottom w:val="nil"/>
          <w:right w:val="nil"/>
          <w:between w:val="nil"/>
        </w:pBdr>
        <w:spacing w:line="240" w:lineRule="auto"/>
      </w:pPr>
      <w:r>
        <w:t>You are free to take your laptop home, on trips, etc., u</w:t>
      </w:r>
      <w:r>
        <w:t>nless you are an intern in which case other restrictions may apply from the internship program.</w:t>
      </w:r>
    </w:p>
    <w:p w14:paraId="5D14929A" w14:textId="77777777" w:rsidR="004B6308" w:rsidRDefault="00F71284" w:rsidP="00FF5C40">
      <w:pPr>
        <w:pStyle w:val="normal0"/>
        <w:numPr>
          <w:ilvl w:val="0"/>
          <w:numId w:val="51"/>
        </w:numPr>
        <w:pBdr>
          <w:top w:val="nil"/>
          <w:left w:val="nil"/>
          <w:bottom w:val="nil"/>
          <w:right w:val="nil"/>
          <w:between w:val="nil"/>
        </w:pBdr>
        <w:spacing w:line="240" w:lineRule="auto"/>
      </w:pPr>
      <w:r>
        <w:t>The lab receives your computer and tags it before sending it over to you.</w:t>
      </w:r>
    </w:p>
    <w:p w14:paraId="794906D7" w14:textId="77777777" w:rsidR="004B6308" w:rsidRDefault="00F71284" w:rsidP="00FF5C40">
      <w:pPr>
        <w:pStyle w:val="Heading2"/>
        <w:pBdr>
          <w:top w:val="nil"/>
          <w:left w:val="nil"/>
          <w:bottom w:val="nil"/>
          <w:right w:val="nil"/>
          <w:between w:val="nil"/>
        </w:pBdr>
        <w:spacing w:before="400" w:line="240" w:lineRule="auto"/>
      </w:pPr>
      <w:bookmarkStart w:id="80" w:name="_Toc397939666"/>
      <w:r>
        <w:t>Selecting a computer, monitor, and accessories</w:t>
      </w:r>
      <w:bookmarkEnd w:id="80"/>
    </w:p>
    <w:p w14:paraId="019871B3" w14:textId="77777777" w:rsidR="004B6308" w:rsidRDefault="00F71284" w:rsidP="00FF5C40">
      <w:pPr>
        <w:pStyle w:val="normal0"/>
        <w:pBdr>
          <w:top w:val="nil"/>
          <w:left w:val="nil"/>
          <w:bottom w:val="nil"/>
          <w:right w:val="nil"/>
          <w:between w:val="nil"/>
        </w:pBdr>
        <w:spacing w:line="240" w:lineRule="auto"/>
      </w:pPr>
      <w:r>
        <w:t xml:space="preserve">Your computer workstation is one area where you should just get whatever you think will make you most productive and not care about cost. </w:t>
      </w:r>
      <w:r>
        <w:rPr>
          <w:u w:val="single"/>
        </w:rPr>
        <w:t>Seriously, just get what is best and do not worry about cost</w:t>
      </w:r>
      <w:r>
        <w:t>.</w:t>
      </w:r>
    </w:p>
    <w:p w14:paraId="504EA2CA" w14:textId="77777777" w:rsidR="004B6308" w:rsidRDefault="004B6308" w:rsidP="00FF5C40">
      <w:pPr>
        <w:pStyle w:val="normal0"/>
        <w:pBdr>
          <w:top w:val="nil"/>
          <w:left w:val="nil"/>
          <w:bottom w:val="nil"/>
          <w:right w:val="nil"/>
          <w:between w:val="nil"/>
        </w:pBdr>
        <w:spacing w:line="240" w:lineRule="auto"/>
      </w:pPr>
    </w:p>
    <w:p w14:paraId="73C7F327" w14:textId="77777777" w:rsidR="004B6308" w:rsidRDefault="00F71284" w:rsidP="00FF5C40">
      <w:pPr>
        <w:pStyle w:val="normal0"/>
        <w:pBdr>
          <w:top w:val="nil"/>
          <w:left w:val="nil"/>
          <w:bottom w:val="nil"/>
          <w:right w:val="nil"/>
          <w:between w:val="nil"/>
        </w:pBdr>
        <w:spacing w:line="240" w:lineRule="auto"/>
      </w:pPr>
      <w:r>
        <w:t xml:space="preserve">For the computer, you should select a Macbook Pro (any </w:t>
      </w:r>
      <w:r>
        <w:t xml:space="preserve">screen size) as mentioned above. You can use the Apple website to browse details. Anubhav uses a 13” Macbook Pro. It is powerful enough to do serious work and light/small enough to use on a plane. A 15” Macbook Pro is </w:t>
      </w:r>
      <w:r>
        <w:lastRenderedPageBreak/>
        <w:t xml:space="preserve">also a good choice. If you would like </w:t>
      </w:r>
      <w:r>
        <w:t>to get anything other than a Macbook Pro, talk to Anubhav.</w:t>
      </w:r>
    </w:p>
    <w:p w14:paraId="58C80751" w14:textId="77777777" w:rsidR="004B6308" w:rsidRDefault="004B6308" w:rsidP="00FF5C40">
      <w:pPr>
        <w:pStyle w:val="normal0"/>
        <w:pBdr>
          <w:top w:val="nil"/>
          <w:left w:val="nil"/>
          <w:bottom w:val="nil"/>
          <w:right w:val="nil"/>
          <w:between w:val="nil"/>
        </w:pBdr>
        <w:spacing w:line="240" w:lineRule="auto"/>
      </w:pPr>
    </w:p>
    <w:p w14:paraId="0CCD9ADA" w14:textId="77777777" w:rsidR="004B6308" w:rsidRDefault="00F71284" w:rsidP="00FF5C40">
      <w:pPr>
        <w:pStyle w:val="normal0"/>
        <w:pBdr>
          <w:top w:val="nil"/>
          <w:left w:val="nil"/>
          <w:bottom w:val="nil"/>
          <w:right w:val="nil"/>
          <w:between w:val="nil"/>
        </w:pBdr>
        <w:spacing w:line="240" w:lineRule="auto"/>
      </w:pPr>
      <w:r>
        <w:t>For the monitor, Anubhav uses a single Thunderbolt display but this is no longer available. One option available is the LG 27MU88-W (4K resolution) monitor which is on Ebuy. Note that one big scre</w:t>
      </w:r>
      <w:r>
        <w:t xml:space="preserve">en is usually better ergonomically than dual monitors, and you can use the “Spaces” feature of Mac OS/X to quickly flip between virtual screens if needed (this is what Anubhav does). </w:t>
      </w:r>
    </w:p>
    <w:p w14:paraId="46BA4A4D" w14:textId="77777777" w:rsidR="004B6308" w:rsidRDefault="004B6308" w:rsidP="00FF5C40">
      <w:pPr>
        <w:pStyle w:val="normal0"/>
        <w:pBdr>
          <w:top w:val="nil"/>
          <w:left w:val="nil"/>
          <w:bottom w:val="nil"/>
          <w:right w:val="nil"/>
          <w:between w:val="nil"/>
        </w:pBdr>
        <w:spacing w:line="240" w:lineRule="auto"/>
      </w:pPr>
    </w:p>
    <w:p w14:paraId="73C15325" w14:textId="77777777" w:rsidR="004B6308" w:rsidRDefault="00F71284" w:rsidP="00FF5C40">
      <w:pPr>
        <w:pStyle w:val="normal0"/>
        <w:pBdr>
          <w:top w:val="nil"/>
          <w:left w:val="nil"/>
          <w:bottom w:val="nil"/>
          <w:right w:val="nil"/>
          <w:between w:val="nil"/>
        </w:pBdr>
        <w:spacing w:line="240" w:lineRule="auto"/>
      </w:pPr>
      <w:r>
        <w:t>For accessories, make sure to get:</w:t>
      </w:r>
    </w:p>
    <w:p w14:paraId="5A9FB737" w14:textId="77777777" w:rsidR="004B6308" w:rsidRDefault="00F71284" w:rsidP="00FF5C40">
      <w:pPr>
        <w:pStyle w:val="normal0"/>
        <w:numPr>
          <w:ilvl w:val="0"/>
          <w:numId w:val="33"/>
        </w:numPr>
        <w:pBdr>
          <w:top w:val="nil"/>
          <w:left w:val="nil"/>
          <w:bottom w:val="nil"/>
          <w:right w:val="nil"/>
          <w:between w:val="nil"/>
        </w:pBdr>
        <w:spacing w:line="240" w:lineRule="auto"/>
      </w:pPr>
      <w:r>
        <w:t>An extra charging cable</w:t>
      </w:r>
    </w:p>
    <w:p w14:paraId="3C448DBA" w14:textId="77777777" w:rsidR="004B6308" w:rsidRDefault="00F71284" w:rsidP="00FF5C40">
      <w:pPr>
        <w:pStyle w:val="normal0"/>
        <w:numPr>
          <w:ilvl w:val="0"/>
          <w:numId w:val="33"/>
        </w:numPr>
        <w:pBdr>
          <w:top w:val="nil"/>
          <w:left w:val="nil"/>
          <w:bottom w:val="nil"/>
          <w:right w:val="nil"/>
          <w:between w:val="nil"/>
        </w:pBdr>
        <w:spacing w:line="240" w:lineRule="auto"/>
      </w:pPr>
      <w:r>
        <w:t>A VGA adapte</w:t>
      </w:r>
      <w:r>
        <w:t>r dongle</w:t>
      </w:r>
    </w:p>
    <w:p w14:paraId="2CFDDCC2" w14:textId="77777777" w:rsidR="004B6308" w:rsidRDefault="00F71284" w:rsidP="00FF5C40">
      <w:pPr>
        <w:pStyle w:val="normal0"/>
        <w:numPr>
          <w:ilvl w:val="0"/>
          <w:numId w:val="33"/>
        </w:numPr>
        <w:pBdr>
          <w:top w:val="nil"/>
          <w:left w:val="nil"/>
          <w:bottom w:val="nil"/>
          <w:right w:val="nil"/>
          <w:between w:val="nil"/>
        </w:pBdr>
        <w:spacing w:line="240" w:lineRule="auto"/>
      </w:pPr>
      <w:r>
        <w:t>An ethernet cable adapter dongle</w:t>
      </w:r>
    </w:p>
    <w:p w14:paraId="220ABD32" w14:textId="77777777" w:rsidR="004B6308" w:rsidRDefault="00F71284" w:rsidP="00FF5C40">
      <w:pPr>
        <w:pStyle w:val="normal0"/>
        <w:numPr>
          <w:ilvl w:val="0"/>
          <w:numId w:val="33"/>
        </w:numPr>
        <w:pBdr>
          <w:top w:val="nil"/>
          <w:left w:val="nil"/>
          <w:bottom w:val="nil"/>
          <w:right w:val="nil"/>
          <w:between w:val="nil"/>
        </w:pBdr>
        <w:spacing w:line="240" w:lineRule="auto"/>
      </w:pPr>
      <w:r>
        <w:t xml:space="preserve">A Time Machine hard disk (for backup), I have currently  use the </w:t>
      </w:r>
      <w:r>
        <w:rPr>
          <w:i/>
        </w:rPr>
        <w:t>Western Digital 4GB Passport for Mac</w:t>
      </w:r>
    </w:p>
    <w:p w14:paraId="1108DBEB" w14:textId="77777777" w:rsidR="004B6308" w:rsidRDefault="00F71284" w:rsidP="00FF5C40">
      <w:pPr>
        <w:pStyle w:val="normal0"/>
        <w:numPr>
          <w:ilvl w:val="0"/>
          <w:numId w:val="33"/>
        </w:numPr>
        <w:pBdr>
          <w:top w:val="nil"/>
          <w:left w:val="nil"/>
          <w:bottom w:val="nil"/>
          <w:right w:val="nil"/>
          <w:between w:val="nil"/>
        </w:pBdr>
        <w:spacing w:line="240" w:lineRule="auto"/>
      </w:pPr>
      <w:r>
        <w:t>A keyboard. I suggest Apple Wireless Keyboard since I like the feel of Mac keys and I also like a consistent fee</w:t>
      </w:r>
      <w:r>
        <w:t>l between my laptop keyboard and my desk keyboard. If you prefer a larger or ergonomic keyboard, you can get that.</w:t>
      </w:r>
    </w:p>
    <w:p w14:paraId="1BE9750E" w14:textId="77777777" w:rsidR="004B6308" w:rsidRDefault="00F71284" w:rsidP="00FF5C40">
      <w:pPr>
        <w:pStyle w:val="normal0"/>
        <w:numPr>
          <w:ilvl w:val="0"/>
          <w:numId w:val="33"/>
        </w:numPr>
        <w:pBdr>
          <w:top w:val="nil"/>
          <w:left w:val="nil"/>
          <w:bottom w:val="nil"/>
          <w:right w:val="nil"/>
          <w:between w:val="nil"/>
        </w:pBdr>
        <w:spacing w:line="240" w:lineRule="auto"/>
      </w:pPr>
      <w:r>
        <w:t>A mouse/trackpad. I suggest Apple Magic Trackpad. Note that I’ve found that a mouse is better on Windows but a trackpad is better on Mac. The</w:t>
      </w:r>
      <w:r>
        <w:t xml:space="preserve"> reason is because the Mac OS has really customized a lot of the interface for the trackpad (e.g., gestures). I also value consistency between my laptop and desk workstation. After awhile you get used to doing everything on your trackpad even if you were p</w:t>
      </w:r>
      <w:r>
        <w:t>reviously very productive/accurate with a mouse on Windows.</w:t>
      </w:r>
    </w:p>
    <w:p w14:paraId="663C53C7" w14:textId="77777777" w:rsidR="004B6308" w:rsidRDefault="00F71284" w:rsidP="00FF5C40">
      <w:pPr>
        <w:pStyle w:val="normal0"/>
        <w:numPr>
          <w:ilvl w:val="0"/>
          <w:numId w:val="33"/>
        </w:numPr>
        <w:pBdr>
          <w:top w:val="nil"/>
          <w:left w:val="nil"/>
          <w:bottom w:val="nil"/>
          <w:right w:val="nil"/>
          <w:between w:val="nil"/>
        </w:pBdr>
        <w:spacing w:line="240" w:lineRule="auto"/>
      </w:pPr>
      <w:r>
        <w:t xml:space="preserve">(optional) A presentation tool, </w:t>
      </w:r>
      <w:r>
        <w:rPr>
          <w:i/>
        </w:rPr>
        <w:t>e.g.</w:t>
      </w:r>
      <w:r>
        <w:t>, Logitech R800</w:t>
      </w:r>
    </w:p>
    <w:p w14:paraId="3366F440" w14:textId="77777777" w:rsidR="004B6308" w:rsidRDefault="00F71284" w:rsidP="00FF5C40">
      <w:pPr>
        <w:pStyle w:val="Heading2"/>
        <w:pBdr>
          <w:top w:val="nil"/>
          <w:left w:val="nil"/>
          <w:bottom w:val="nil"/>
          <w:right w:val="nil"/>
          <w:between w:val="nil"/>
        </w:pBdr>
        <w:spacing w:before="400" w:line="240" w:lineRule="auto"/>
        <w:rPr>
          <w:rFonts w:ascii="Arial" w:eastAsia="Arial" w:hAnsi="Arial" w:cs="Arial"/>
        </w:rPr>
      </w:pPr>
      <w:bookmarkStart w:id="81" w:name="_Toc397939667"/>
      <w:r>
        <w:lastRenderedPageBreak/>
        <w:t>Making the purchase</w:t>
      </w:r>
      <w:bookmarkEnd w:id="81"/>
    </w:p>
    <w:p w14:paraId="0FB517DD" w14:textId="77777777" w:rsidR="004B6308" w:rsidRDefault="00F71284" w:rsidP="00FF5C40">
      <w:pPr>
        <w:pStyle w:val="normal0"/>
        <w:numPr>
          <w:ilvl w:val="0"/>
          <w:numId w:val="57"/>
        </w:numPr>
        <w:pBdr>
          <w:top w:val="nil"/>
          <w:left w:val="nil"/>
          <w:bottom w:val="nil"/>
          <w:right w:val="nil"/>
          <w:between w:val="nil"/>
        </w:pBdr>
        <w:spacing w:line="240" w:lineRule="auto"/>
      </w:pPr>
      <w:r>
        <w:t xml:space="preserve">Provide all the details of your selections in an email and send to Anubhav. If all looks OK, he will give you a project and activity ID. </w:t>
      </w:r>
    </w:p>
    <w:p w14:paraId="3161403E" w14:textId="77777777" w:rsidR="004B6308" w:rsidRDefault="00F71284" w:rsidP="00FF5C40">
      <w:pPr>
        <w:pStyle w:val="normal0"/>
        <w:numPr>
          <w:ilvl w:val="0"/>
          <w:numId w:val="57"/>
        </w:numPr>
        <w:pBdr>
          <w:top w:val="nil"/>
          <w:left w:val="nil"/>
          <w:bottom w:val="nil"/>
          <w:right w:val="nil"/>
          <w:between w:val="nil"/>
        </w:pBdr>
        <w:spacing w:line="240" w:lineRule="auto"/>
      </w:pPr>
      <w:r>
        <w:t>Go to eBuy, and for items available there, add them to your cart and submit the requisition with the project and activ</w:t>
      </w:r>
      <w:r>
        <w:t>ity ID, and SAS approver as Amapola Comayas or Brendon Smith.</w:t>
      </w:r>
    </w:p>
    <w:p w14:paraId="7AEA64E2" w14:textId="77777777" w:rsidR="004B6308" w:rsidRDefault="00F71284" w:rsidP="00FF5C40">
      <w:pPr>
        <w:pStyle w:val="normal0"/>
        <w:numPr>
          <w:ilvl w:val="0"/>
          <w:numId w:val="57"/>
        </w:numPr>
        <w:pBdr>
          <w:top w:val="nil"/>
          <w:left w:val="nil"/>
          <w:bottom w:val="nil"/>
          <w:right w:val="nil"/>
          <w:between w:val="nil"/>
        </w:pBdr>
        <w:spacing w:line="240" w:lineRule="auto"/>
      </w:pPr>
      <w:r>
        <w:t xml:space="preserve">For items not available on eBuy, contact esdradmin@lbl.gov (and cc Anubhav) to obtain a procurement form. Fill it out with item details (Vendor, website, price, etc.) and send it back to her. </w:t>
      </w:r>
    </w:p>
    <w:p w14:paraId="0D2D348E" w14:textId="77777777" w:rsidR="004B6308" w:rsidRDefault="00F71284" w:rsidP="00FF5C40">
      <w:pPr>
        <w:pStyle w:val="normal0"/>
        <w:numPr>
          <w:ilvl w:val="0"/>
          <w:numId w:val="57"/>
        </w:numPr>
        <w:pBdr>
          <w:top w:val="nil"/>
          <w:left w:val="nil"/>
          <w:bottom w:val="nil"/>
          <w:right w:val="nil"/>
          <w:between w:val="nil"/>
        </w:pBdr>
        <w:spacing w:line="240" w:lineRule="auto"/>
      </w:pPr>
      <w:r>
        <w:t>I</w:t>
      </w:r>
      <w:r>
        <w:t xml:space="preserve">f you select the overnight shipping option (ask Anubhav about this and the related extra costs) most parts, except the computer, will arrive within a week to 10 days. The computer needs to be tagged by the lab, so with overnight shipping, it should arrive </w:t>
      </w:r>
      <w:r>
        <w:t>within 2 weeks. Ideally, you will select your computer well before arriving at the lab and won’t need overnight shipping.</w:t>
      </w:r>
    </w:p>
    <w:p w14:paraId="1A45E835" w14:textId="77777777" w:rsidR="004B6308" w:rsidRDefault="004B6308" w:rsidP="00FF5C40">
      <w:pPr>
        <w:pStyle w:val="Heading1"/>
        <w:pBdr>
          <w:top w:val="nil"/>
          <w:left w:val="nil"/>
          <w:bottom w:val="nil"/>
          <w:right w:val="nil"/>
          <w:between w:val="nil"/>
        </w:pBdr>
        <w:spacing w:line="240" w:lineRule="auto"/>
      </w:pPr>
      <w:bookmarkStart w:id="82" w:name="_o5frcwdvndj7" w:colFirst="0" w:colLast="0"/>
      <w:bookmarkEnd w:id="82"/>
    </w:p>
    <w:p w14:paraId="06E9EAB6" w14:textId="77777777" w:rsidR="004B6308" w:rsidRDefault="00F71284" w:rsidP="00FF5C40">
      <w:pPr>
        <w:pStyle w:val="Heading1"/>
        <w:pBdr>
          <w:top w:val="nil"/>
          <w:left w:val="nil"/>
          <w:bottom w:val="nil"/>
          <w:right w:val="nil"/>
          <w:between w:val="nil"/>
        </w:pBdr>
        <w:spacing w:line="240" w:lineRule="auto"/>
        <w:rPr>
          <w:rFonts w:ascii="Roboto" w:eastAsia="Roboto" w:hAnsi="Roboto" w:cs="Roboto"/>
        </w:rPr>
      </w:pPr>
      <w:bookmarkStart w:id="83" w:name="_Toc397939668"/>
      <w:r>
        <w:t>Appendix C: Setting up a new Macbook</w:t>
      </w:r>
      <w:bookmarkEnd w:id="83"/>
    </w:p>
    <w:p w14:paraId="56DDF719" w14:textId="77777777" w:rsidR="004B6308" w:rsidRDefault="00F71284" w:rsidP="00FF5C40">
      <w:pPr>
        <w:pStyle w:val="Heading2"/>
        <w:pBdr>
          <w:top w:val="nil"/>
          <w:left w:val="nil"/>
          <w:bottom w:val="nil"/>
          <w:right w:val="nil"/>
          <w:between w:val="nil"/>
        </w:pBdr>
        <w:spacing w:before="400" w:line="240" w:lineRule="auto"/>
      </w:pPr>
      <w:bookmarkStart w:id="84" w:name="_Toc397939669"/>
      <w:r>
        <w:t>Upgrade your OS</w:t>
      </w:r>
      <w:bookmarkEnd w:id="84"/>
    </w:p>
    <w:p w14:paraId="1C5D4FA7" w14:textId="77777777" w:rsidR="004B6308" w:rsidRDefault="00F71284" w:rsidP="00FF5C40">
      <w:pPr>
        <w:pStyle w:val="normal0"/>
        <w:pBdr>
          <w:top w:val="nil"/>
          <w:left w:val="nil"/>
          <w:bottom w:val="nil"/>
          <w:right w:val="nil"/>
          <w:between w:val="nil"/>
        </w:pBdr>
        <w:spacing w:line="240" w:lineRule="auto"/>
      </w:pPr>
      <w:r>
        <w:t>If your computer is not using the latest OS, you should upgrade to the latest OS first.</w:t>
      </w:r>
    </w:p>
    <w:p w14:paraId="42C57DC7" w14:textId="77777777" w:rsidR="004B6308" w:rsidRDefault="00F71284" w:rsidP="00FF5C40">
      <w:pPr>
        <w:pStyle w:val="Heading2"/>
        <w:pBdr>
          <w:top w:val="nil"/>
          <w:left w:val="nil"/>
          <w:bottom w:val="nil"/>
          <w:right w:val="nil"/>
          <w:between w:val="nil"/>
        </w:pBdr>
        <w:spacing w:before="400" w:line="240" w:lineRule="auto"/>
        <w:rPr>
          <w:rFonts w:ascii="Roboto" w:eastAsia="Roboto" w:hAnsi="Roboto" w:cs="Roboto"/>
        </w:rPr>
      </w:pPr>
      <w:bookmarkStart w:id="85" w:name="_Toc397939670"/>
      <w:r>
        <w:lastRenderedPageBreak/>
        <w:t>Installing Python development environment</w:t>
      </w:r>
      <w:bookmarkEnd w:id="85"/>
    </w:p>
    <w:p w14:paraId="2D771968" w14:textId="77777777" w:rsidR="004B6308" w:rsidRDefault="00F71284" w:rsidP="00FF5C40">
      <w:pPr>
        <w:pStyle w:val="normal0"/>
        <w:pBdr>
          <w:top w:val="nil"/>
          <w:left w:val="nil"/>
          <w:bottom w:val="nil"/>
          <w:right w:val="nil"/>
          <w:between w:val="nil"/>
        </w:pBdr>
        <w:spacing w:line="240" w:lineRule="auto"/>
      </w:pPr>
      <w:r>
        <w:t>The best way to manage Python installations these days is a “conda env”. This will allow you to manage different Python “envir</w:t>
      </w:r>
      <w:r>
        <w:t xml:space="preserve">onments”, where each environment is a set of libraries that you have installed. For example, you can have one environment that uses Python 2.7 and has certain library versions installed, and another environment that uses Python 3.5 and has other libraries </w:t>
      </w:r>
      <w:r>
        <w:t>installed. Another advantage of conda environments is that you can apply the same procedure on NERSC and other computing centers that support conda.</w:t>
      </w:r>
    </w:p>
    <w:p w14:paraId="4D1663A7" w14:textId="77777777" w:rsidR="004B6308" w:rsidRDefault="004B6308" w:rsidP="00FF5C40">
      <w:pPr>
        <w:pStyle w:val="normal0"/>
        <w:pBdr>
          <w:top w:val="nil"/>
          <w:left w:val="nil"/>
          <w:bottom w:val="nil"/>
          <w:right w:val="nil"/>
          <w:between w:val="nil"/>
        </w:pBdr>
        <w:spacing w:line="240" w:lineRule="auto"/>
      </w:pPr>
    </w:p>
    <w:p w14:paraId="6EF9D256" w14:textId="77777777" w:rsidR="004B6308" w:rsidRDefault="00F71284" w:rsidP="00FF5C40">
      <w:pPr>
        <w:pStyle w:val="normal0"/>
        <w:pBdr>
          <w:top w:val="nil"/>
          <w:left w:val="nil"/>
          <w:bottom w:val="nil"/>
          <w:right w:val="nil"/>
          <w:between w:val="nil"/>
        </w:pBdr>
        <w:spacing w:line="240" w:lineRule="auto"/>
      </w:pPr>
      <w:r>
        <w:t>How to do this:</w:t>
      </w:r>
    </w:p>
    <w:p w14:paraId="010710D3" w14:textId="77777777" w:rsidR="004B6308" w:rsidRDefault="00F71284" w:rsidP="00FF5C40">
      <w:pPr>
        <w:pStyle w:val="normal0"/>
        <w:numPr>
          <w:ilvl w:val="0"/>
          <w:numId w:val="20"/>
        </w:numPr>
        <w:pBdr>
          <w:top w:val="nil"/>
          <w:left w:val="nil"/>
          <w:bottom w:val="nil"/>
          <w:right w:val="nil"/>
          <w:between w:val="nil"/>
        </w:pBdr>
        <w:spacing w:line="240" w:lineRule="auto"/>
      </w:pPr>
      <w:r>
        <w:t>Follow the online instructions on installing a conda environment and see modifications bel</w:t>
      </w:r>
      <w:r>
        <w:t>ow:</w:t>
      </w:r>
    </w:p>
    <w:p w14:paraId="071D3191" w14:textId="77777777" w:rsidR="004B6308" w:rsidRDefault="00F71284" w:rsidP="00FF5C40">
      <w:pPr>
        <w:pStyle w:val="normal0"/>
        <w:numPr>
          <w:ilvl w:val="1"/>
          <w:numId w:val="20"/>
        </w:numPr>
        <w:pBdr>
          <w:top w:val="nil"/>
          <w:left w:val="nil"/>
          <w:bottom w:val="nil"/>
          <w:right w:val="nil"/>
          <w:between w:val="nil"/>
        </w:pBdr>
        <w:spacing w:line="240" w:lineRule="auto"/>
        <w:rPr>
          <w:i/>
        </w:rPr>
      </w:pPr>
      <w:r>
        <w:rPr>
          <w:b/>
          <w:i/>
        </w:rPr>
        <w:t>http://conda.pydata.org/docs/using/index.html</w:t>
      </w:r>
    </w:p>
    <w:p w14:paraId="06034306" w14:textId="77777777" w:rsidR="004B6308" w:rsidRDefault="00F71284" w:rsidP="00FF5C40">
      <w:pPr>
        <w:pStyle w:val="normal0"/>
        <w:numPr>
          <w:ilvl w:val="1"/>
          <w:numId w:val="20"/>
        </w:numPr>
        <w:pBdr>
          <w:top w:val="nil"/>
          <w:left w:val="nil"/>
          <w:bottom w:val="nil"/>
          <w:right w:val="nil"/>
          <w:between w:val="nil"/>
        </w:pBdr>
        <w:spacing w:line="240" w:lineRule="auto"/>
      </w:pPr>
      <w:r>
        <w:t>(probably) prefer to install the “miniconda” version rather than anaconda</w:t>
      </w:r>
    </w:p>
    <w:p w14:paraId="462EF6C3" w14:textId="77777777" w:rsidR="004B6308" w:rsidRDefault="00F71284" w:rsidP="00FF5C40">
      <w:pPr>
        <w:pStyle w:val="normal0"/>
        <w:numPr>
          <w:ilvl w:val="1"/>
          <w:numId w:val="20"/>
        </w:numPr>
        <w:pBdr>
          <w:top w:val="nil"/>
          <w:left w:val="nil"/>
          <w:bottom w:val="nil"/>
          <w:right w:val="nil"/>
          <w:between w:val="nil"/>
        </w:pBdr>
        <w:spacing w:line="240" w:lineRule="auto"/>
      </w:pPr>
      <w:r>
        <w:t>(probably) prefer to install “miniconda 3” rather than “miniconda 2”. Both will work fine and allow you to do everything the other one does so don’t stress too much about this decision.</w:t>
      </w:r>
    </w:p>
    <w:p w14:paraId="12BD742B" w14:textId="77777777" w:rsidR="004B6308" w:rsidRDefault="00F71284" w:rsidP="00FF5C40">
      <w:pPr>
        <w:pStyle w:val="normal0"/>
        <w:numPr>
          <w:ilvl w:val="1"/>
          <w:numId w:val="20"/>
        </w:numPr>
        <w:pBdr>
          <w:top w:val="nil"/>
          <w:left w:val="nil"/>
          <w:bottom w:val="nil"/>
          <w:right w:val="nil"/>
          <w:between w:val="nil"/>
        </w:pBdr>
        <w:spacing w:line="240" w:lineRule="auto"/>
      </w:pPr>
      <w:r>
        <w:t>(probably) When creating environments, create at least one python 2 en</w:t>
      </w:r>
      <w:r>
        <w:t>vironment using the “python=2” parameter. It is up to you whether you want to work in Python 2.x or Python 3.x. For the moment, Anubhav prefers 2.x backward-compatible code for most base libraries (e.g. FireWorks), so if you use 3.x as your main environmen</w:t>
      </w:r>
      <w:r>
        <w:t>t, make sure your syntax doesn’t depend on the newer features. See next bullet point for more.</w:t>
      </w:r>
    </w:p>
    <w:p w14:paraId="091E3ED6" w14:textId="77777777" w:rsidR="004B6308" w:rsidRDefault="00F71284" w:rsidP="00FF5C40">
      <w:pPr>
        <w:pStyle w:val="normal0"/>
        <w:numPr>
          <w:ilvl w:val="1"/>
          <w:numId w:val="20"/>
        </w:numPr>
        <w:pBdr>
          <w:top w:val="nil"/>
          <w:left w:val="nil"/>
          <w:bottom w:val="nil"/>
          <w:right w:val="nil"/>
          <w:between w:val="nil"/>
        </w:pBdr>
        <w:spacing w:line="240" w:lineRule="auto"/>
      </w:pPr>
      <w:r>
        <w:lastRenderedPageBreak/>
        <w:t>When creating environments, use a command like this (note that this also installs recommended libraries):</w:t>
      </w:r>
    </w:p>
    <w:p w14:paraId="685D4778" w14:textId="77777777" w:rsidR="004B6308" w:rsidRDefault="004B6308" w:rsidP="00FF5C40">
      <w:pPr>
        <w:pStyle w:val="normal0"/>
        <w:pBdr>
          <w:top w:val="nil"/>
          <w:left w:val="nil"/>
          <w:bottom w:val="nil"/>
          <w:right w:val="nil"/>
          <w:between w:val="nil"/>
        </w:pBdr>
        <w:spacing w:line="240" w:lineRule="auto"/>
        <w:ind w:left="1440"/>
        <w:rPr>
          <w:rFonts w:ascii="Inconsolata" w:eastAsia="Inconsolata" w:hAnsi="Inconsolata" w:cs="Inconsolata"/>
        </w:rPr>
      </w:pPr>
    </w:p>
    <w:p w14:paraId="5D8BBB7B" w14:textId="77777777" w:rsidR="004B6308" w:rsidRDefault="00F71284" w:rsidP="00FF5C40">
      <w:pPr>
        <w:pStyle w:val="normal0"/>
        <w:pBdr>
          <w:top w:val="nil"/>
          <w:left w:val="nil"/>
          <w:bottom w:val="nil"/>
          <w:right w:val="nil"/>
          <w:between w:val="nil"/>
        </w:pBdr>
        <w:spacing w:line="240" w:lineRule="auto"/>
        <w:ind w:left="1440"/>
        <w:rPr>
          <w:rFonts w:ascii="Inconsolata" w:eastAsia="Inconsolata" w:hAnsi="Inconsolata" w:cs="Inconsolata"/>
        </w:rPr>
      </w:pPr>
      <w:r>
        <w:rPr>
          <w:rFonts w:ascii="Inconsolata" w:eastAsia="Inconsolata" w:hAnsi="Inconsolata" w:cs="Inconsolata"/>
        </w:rPr>
        <w:t>conda create --name py2 python=2 numpy matplotlib seab</w:t>
      </w:r>
      <w:r>
        <w:rPr>
          <w:rFonts w:ascii="Inconsolata" w:eastAsia="Inconsolata" w:hAnsi="Inconsolata" w:cs="Inconsolata"/>
        </w:rPr>
        <w:t>orn plotly pandas flask pymongo scipy sympy scikit-learn jupyter</w:t>
      </w:r>
    </w:p>
    <w:p w14:paraId="54A4454F" w14:textId="77777777" w:rsidR="004B6308" w:rsidRDefault="004B6308" w:rsidP="00FF5C40">
      <w:pPr>
        <w:pStyle w:val="normal0"/>
        <w:pBdr>
          <w:top w:val="nil"/>
          <w:left w:val="nil"/>
          <w:bottom w:val="nil"/>
          <w:right w:val="nil"/>
          <w:between w:val="nil"/>
        </w:pBdr>
        <w:spacing w:line="240" w:lineRule="auto"/>
        <w:ind w:left="1440"/>
        <w:rPr>
          <w:rFonts w:ascii="Inconsolata" w:eastAsia="Inconsolata" w:hAnsi="Inconsolata" w:cs="Inconsolata"/>
        </w:rPr>
      </w:pPr>
    </w:p>
    <w:p w14:paraId="3D03C98E" w14:textId="77777777" w:rsidR="004B6308" w:rsidRDefault="00F71284" w:rsidP="00FF5C40">
      <w:pPr>
        <w:pStyle w:val="normal0"/>
        <w:numPr>
          <w:ilvl w:val="1"/>
          <w:numId w:val="20"/>
        </w:numPr>
        <w:pBdr>
          <w:top w:val="nil"/>
          <w:left w:val="nil"/>
          <w:bottom w:val="nil"/>
          <w:right w:val="nil"/>
          <w:between w:val="nil"/>
        </w:pBdr>
        <w:spacing w:line="240" w:lineRule="auto"/>
      </w:pPr>
      <w:r>
        <w:t xml:space="preserve">If you want a reference guide to conda commands, try: </w:t>
      </w:r>
      <w:r>
        <w:rPr>
          <w:b/>
          <w:i/>
        </w:rPr>
        <w:t>http://conda.pydata.org/docs/using/cheatsheet.html</w:t>
      </w:r>
    </w:p>
    <w:p w14:paraId="55582EF7" w14:textId="77777777" w:rsidR="004B6308" w:rsidRDefault="004B6308" w:rsidP="00FF5C40">
      <w:pPr>
        <w:pStyle w:val="normal0"/>
        <w:pBdr>
          <w:top w:val="nil"/>
          <w:left w:val="nil"/>
          <w:bottom w:val="nil"/>
          <w:right w:val="nil"/>
          <w:between w:val="nil"/>
        </w:pBdr>
        <w:spacing w:line="240" w:lineRule="auto"/>
        <w:ind w:left="1440"/>
        <w:rPr>
          <w:rFonts w:ascii="Inconsolata" w:eastAsia="Inconsolata" w:hAnsi="Inconsolata" w:cs="Inconsolata"/>
        </w:rPr>
      </w:pPr>
    </w:p>
    <w:p w14:paraId="330EA687" w14:textId="77777777" w:rsidR="004B6308" w:rsidRDefault="00F71284" w:rsidP="00FF5C40">
      <w:pPr>
        <w:pStyle w:val="Heading2"/>
        <w:pBdr>
          <w:top w:val="nil"/>
          <w:left w:val="nil"/>
          <w:bottom w:val="nil"/>
          <w:right w:val="nil"/>
          <w:between w:val="nil"/>
        </w:pBdr>
        <w:spacing w:line="240" w:lineRule="auto"/>
      </w:pPr>
      <w:bookmarkStart w:id="86" w:name="_Toc397939671"/>
      <w:r>
        <w:t>Install high-throughput computation environment</w:t>
      </w:r>
      <w:bookmarkEnd w:id="86"/>
    </w:p>
    <w:p w14:paraId="541758FE" w14:textId="77777777" w:rsidR="004B6308" w:rsidRDefault="00F71284" w:rsidP="00FF5C40">
      <w:pPr>
        <w:pStyle w:val="normal0"/>
        <w:pBdr>
          <w:top w:val="nil"/>
          <w:left w:val="nil"/>
          <w:bottom w:val="nil"/>
          <w:right w:val="nil"/>
          <w:between w:val="nil"/>
        </w:pBdr>
        <w:spacing w:line="240" w:lineRule="auto"/>
      </w:pPr>
      <w:r>
        <w:t>Our group has a set of base codebases used for performing high-throughput calculations. Note that if your project does not involve high-throughput calculation, you may need only one or two of these libraries installed – contact Anubhav if you are unsure.</w:t>
      </w:r>
    </w:p>
    <w:p w14:paraId="1EBDDAD9" w14:textId="77777777" w:rsidR="004B6308" w:rsidRDefault="00F71284" w:rsidP="00FF5C40">
      <w:pPr>
        <w:pStyle w:val="normal0"/>
        <w:numPr>
          <w:ilvl w:val="0"/>
          <w:numId w:val="20"/>
        </w:numPr>
        <w:pBdr>
          <w:top w:val="nil"/>
          <w:left w:val="nil"/>
          <w:bottom w:val="nil"/>
          <w:right w:val="nil"/>
          <w:between w:val="nil"/>
        </w:pBdr>
        <w:spacing w:line="240" w:lineRule="auto"/>
      </w:pPr>
      <w:r>
        <w:t>I</w:t>
      </w:r>
      <w:r>
        <w:t xml:space="preserve">nstall the following packages using a combination of </w:t>
      </w:r>
      <w:r>
        <w:rPr>
          <w:rFonts w:ascii="Inconsolata" w:eastAsia="Inconsolata" w:hAnsi="Inconsolata" w:cs="Inconsolata"/>
        </w:rPr>
        <w:t>git clone &gt;&gt;REPO_NAME&lt;&lt;</w:t>
      </w:r>
      <w:r>
        <w:t xml:space="preserve"> and </w:t>
      </w:r>
      <w:r>
        <w:rPr>
          <w:rFonts w:ascii="Inconsolata" w:eastAsia="Inconsolata" w:hAnsi="Inconsolata" w:cs="Inconsolata"/>
        </w:rPr>
        <w:t>python setup.py develop</w:t>
      </w:r>
      <w:r>
        <w:t>. Start with:</w:t>
      </w:r>
    </w:p>
    <w:p w14:paraId="748170C0" w14:textId="77777777" w:rsidR="004B6308" w:rsidRDefault="00F71284" w:rsidP="00FF5C40">
      <w:pPr>
        <w:pStyle w:val="normal0"/>
        <w:numPr>
          <w:ilvl w:val="1"/>
          <w:numId w:val="20"/>
        </w:numPr>
        <w:pBdr>
          <w:top w:val="nil"/>
          <w:left w:val="nil"/>
          <w:bottom w:val="nil"/>
          <w:right w:val="nil"/>
          <w:between w:val="nil"/>
        </w:pBdr>
        <w:spacing w:line="240" w:lineRule="auto"/>
      </w:pPr>
      <w:r>
        <w:rPr>
          <w:rFonts w:ascii="Inconsolata" w:eastAsia="Inconsolata" w:hAnsi="Inconsolata" w:cs="Inconsolata"/>
        </w:rPr>
        <w:t>git clone https://www.github.com/materialsproject/fireworks</w:t>
      </w:r>
    </w:p>
    <w:p w14:paraId="24CF5F40" w14:textId="77777777" w:rsidR="004B6308" w:rsidRDefault="00F71284" w:rsidP="00FF5C40">
      <w:pPr>
        <w:pStyle w:val="normal0"/>
        <w:numPr>
          <w:ilvl w:val="2"/>
          <w:numId w:val="20"/>
        </w:numPr>
        <w:pBdr>
          <w:top w:val="nil"/>
          <w:left w:val="nil"/>
          <w:bottom w:val="nil"/>
          <w:right w:val="nil"/>
          <w:between w:val="nil"/>
        </w:pBdr>
        <w:spacing w:line="240" w:lineRule="auto"/>
      </w:pPr>
      <w:r>
        <w:t>You might need to generate an ssh key for the git clone command to work:</w:t>
      </w:r>
    </w:p>
    <w:p w14:paraId="4285EA80" w14:textId="77777777" w:rsidR="004B6308" w:rsidRDefault="00F71284" w:rsidP="00FF5C40">
      <w:pPr>
        <w:pStyle w:val="normal0"/>
        <w:numPr>
          <w:ilvl w:val="3"/>
          <w:numId w:val="20"/>
        </w:numPr>
        <w:pBdr>
          <w:top w:val="nil"/>
          <w:left w:val="nil"/>
          <w:bottom w:val="nil"/>
          <w:right w:val="nil"/>
          <w:between w:val="nil"/>
        </w:pBdr>
        <w:spacing w:line="240" w:lineRule="auto"/>
        <w:rPr>
          <w:rFonts w:ascii="Inconsolata" w:eastAsia="Inconsolata" w:hAnsi="Inconsolata" w:cs="Inconsolata"/>
        </w:rPr>
      </w:pPr>
      <w:r>
        <w:rPr>
          <w:rFonts w:ascii="Inconsolata" w:eastAsia="Inconsolata" w:hAnsi="Inconsolata" w:cs="Inconsolata"/>
        </w:rPr>
        <w:t>ssh-keygen -t rsa -b 4096</w:t>
      </w:r>
    </w:p>
    <w:p w14:paraId="2681F895" w14:textId="77777777" w:rsidR="004B6308" w:rsidRDefault="00F71284" w:rsidP="00FF5C40">
      <w:pPr>
        <w:pStyle w:val="normal0"/>
        <w:numPr>
          <w:ilvl w:val="3"/>
          <w:numId w:val="20"/>
        </w:numPr>
        <w:pBdr>
          <w:top w:val="nil"/>
          <w:left w:val="nil"/>
          <w:bottom w:val="nil"/>
          <w:right w:val="nil"/>
          <w:between w:val="nil"/>
        </w:pBdr>
        <w:spacing w:line="240" w:lineRule="auto"/>
      </w:pPr>
      <w:r>
        <w:t>no password is probably OK unless you are security conscious</w:t>
      </w:r>
    </w:p>
    <w:p w14:paraId="632A3BED" w14:textId="77777777" w:rsidR="004B6308" w:rsidRDefault="00F71284" w:rsidP="00FF5C40">
      <w:pPr>
        <w:pStyle w:val="normal0"/>
        <w:numPr>
          <w:ilvl w:val="3"/>
          <w:numId w:val="20"/>
        </w:numPr>
        <w:pBdr>
          <w:top w:val="nil"/>
          <w:left w:val="nil"/>
          <w:bottom w:val="nil"/>
          <w:right w:val="nil"/>
          <w:between w:val="nil"/>
        </w:pBdr>
        <w:spacing w:line="240" w:lineRule="auto"/>
      </w:pPr>
      <w:r>
        <w:t>add your SSH key to your Github profile</w:t>
      </w:r>
    </w:p>
    <w:p w14:paraId="6649DE18" w14:textId="77777777" w:rsidR="004B6308" w:rsidRDefault="00F71284" w:rsidP="00FF5C40">
      <w:pPr>
        <w:pStyle w:val="normal0"/>
        <w:numPr>
          <w:ilvl w:val="1"/>
          <w:numId w:val="20"/>
        </w:numPr>
        <w:pBdr>
          <w:top w:val="nil"/>
          <w:left w:val="nil"/>
          <w:bottom w:val="nil"/>
          <w:right w:val="nil"/>
          <w:between w:val="nil"/>
        </w:pBdr>
        <w:spacing w:line="240" w:lineRule="auto"/>
      </w:pPr>
      <w:r>
        <w:t>Then:</w:t>
      </w:r>
      <w:r>
        <w:br/>
      </w:r>
      <w:r>
        <w:rPr>
          <w:rFonts w:ascii="Inconsolata" w:eastAsia="Inconsolata" w:hAnsi="Inconsolata" w:cs="Inconsolata"/>
        </w:rPr>
        <w:t>cd fireworks; python setup.py develop</w:t>
      </w:r>
    </w:p>
    <w:p w14:paraId="3ADA273F" w14:textId="77777777" w:rsidR="004B6308" w:rsidRDefault="00F71284" w:rsidP="00FF5C40">
      <w:pPr>
        <w:pStyle w:val="normal0"/>
        <w:numPr>
          <w:ilvl w:val="1"/>
          <w:numId w:val="20"/>
        </w:numPr>
        <w:pBdr>
          <w:top w:val="nil"/>
          <w:left w:val="nil"/>
          <w:bottom w:val="nil"/>
          <w:right w:val="nil"/>
          <w:between w:val="nil"/>
        </w:pBdr>
        <w:spacing w:line="240" w:lineRule="auto"/>
      </w:pPr>
      <w:r>
        <w:lastRenderedPageBreak/>
        <w:t>Repeat the process above but replace “fireworks” with:</w:t>
      </w:r>
    </w:p>
    <w:p w14:paraId="5E205E46" w14:textId="77777777" w:rsidR="004B6308" w:rsidRDefault="00F71284" w:rsidP="00FF5C40">
      <w:pPr>
        <w:pStyle w:val="normal0"/>
        <w:numPr>
          <w:ilvl w:val="2"/>
          <w:numId w:val="20"/>
        </w:numPr>
        <w:pBdr>
          <w:top w:val="nil"/>
          <w:left w:val="nil"/>
          <w:bottom w:val="nil"/>
          <w:right w:val="nil"/>
          <w:between w:val="nil"/>
        </w:pBdr>
        <w:spacing w:line="240" w:lineRule="auto"/>
      </w:pPr>
      <w:r>
        <w:t>pymatgen</w:t>
      </w:r>
    </w:p>
    <w:p w14:paraId="1ACD7AB9" w14:textId="77777777" w:rsidR="004B6308" w:rsidRDefault="00F71284" w:rsidP="00FF5C40">
      <w:pPr>
        <w:pStyle w:val="normal0"/>
        <w:numPr>
          <w:ilvl w:val="2"/>
          <w:numId w:val="20"/>
        </w:numPr>
        <w:pBdr>
          <w:top w:val="nil"/>
          <w:left w:val="nil"/>
          <w:bottom w:val="nil"/>
          <w:right w:val="nil"/>
          <w:between w:val="nil"/>
        </w:pBdr>
        <w:spacing w:line="240" w:lineRule="auto"/>
      </w:pPr>
      <w:r>
        <w:t>pymatgen-db</w:t>
      </w:r>
    </w:p>
    <w:p w14:paraId="57E9D622" w14:textId="77777777" w:rsidR="004B6308" w:rsidRDefault="00F71284" w:rsidP="00FF5C40">
      <w:pPr>
        <w:pStyle w:val="normal0"/>
        <w:numPr>
          <w:ilvl w:val="2"/>
          <w:numId w:val="20"/>
        </w:numPr>
        <w:pBdr>
          <w:top w:val="nil"/>
          <w:left w:val="nil"/>
          <w:bottom w:val="nil"/>
          <w:right w:val="nil"/>
          <w:between w:val="nil"/>
        </w:pBdr>
        <w:spacing w:line="240" w:lineRule="auto"/>
      </w:pPr>
      <w:r>
        <w:t>custodian</w:t>
      </w:r>
    </w:p>
    <w:p w14:paraId="40C8C8C4" w14:textId="77777777" w:rsidR="004B6308" w:rsidRDefault="00F71284" w:rsidP="00FF5C40">
      <w:pPr>
        <w:pStyle w:val="normal0"/>
        <w:numPr>
          <w:ilvl w:val="2"/>
          <w:numId w:val="20"/>
        </w:numPr>
        <w:pBdr>
          <w:top w:val="nil"/>
          <w:left w:val="nil"/>
          <w:bottom w:val="nil"/>
          <w:right w:val="nil"/>
          <w:between w:val="nil"/>
        </w:pBdr>
        <w:spacing w:line="240" w:lineRule="auto"/>
      </w:pPr>
      <w:r>
        <w:t>atomate (note: this is on the hackingmaterials github site)</w:t>
      </w:r>
    </w:p>
    <w:p w14:paraId="71CAEF0D" w14:textId="77777777" w:rsidR="004B6308" w:rsidRDefault="00F71284" w:rsidP="00FF5C40">
      <w:pPr>
        <w:pStyle w:val="normal0"/>
        <w:numPr>
          <w:ilvl w:val="2"/>
          <w:numId w:val="20"/>
        </w:numPr>
        <w:pBdr>
          <w:top w:val="nil"/>
          <w:left w:val="nil"/>
          <w:bottom w:val="nil"/>
          <w:right w:val="nil"/>
          <w:between w:val="nil"/>
        </w:pBdr>
        <w:spacing w:line="240" w:lineRule="auto"/>
      </w:pPr>
      <w:r>
        <w:t>matminer (note: this is on the hackingmaterials github site)</w:t>
      </w:r>
    </w:p>
    <w:p w14:paraId="1141BC7D" w14:textId="77777777" w:rsidR="004B6308" w:rsidRDefault="00F71284" w:rsidP="00FF5C40">
      <w:pPr>
        <w:pStyle w:val="normal0"/>
        <w:numPr>
          <w:ilvl w:val="0"/>
          <w:numId w:val="20"/>
        </w:numPr>
        <w:pBdr>
          <w:top w:val="nil"/>
          <w:left w:val="nil"/>
          <w:bottom w:val="nil"/>
          <w:right w:val="nil"/>
          <w:between w:val="nil"/>
        </w:pBdr>
        <w:spacing w:line="240" w:lineRule="auto"/>
      </w:pPr>
      <w:r>
        <w:t>If you want, you can automatically source activate your environment in your .bash_profile file. This will automatically load your environment when you open a Terminal. Otherwise, you will start off in your default Mac Python and will likely cause you a lot</w:t>
      </w:r>
      <w:r>
        <w:t xml:space="preserve"> of confusion</w:t>
      </w:r>
    </w:p>
    <w:p w14:paraId="21E8B724" w14:textId="77777777" w:rsidR="004B6308" w:rsidRDefault="00F71284" w:rsidP="00FF5C40">
      <w:pPr>
        <w:pStyle w:val="Heading2"/>
        <w:pBdr>
          <w:top w:val="nil"/>
          <w:left w:val="nil"/>
          <w:bottom w:val="nil"/>
          <w:right w:val="nil"/>
          <w:between w:val="nil"/>
        </w:pBdr>
        <w:spacing w:before="400" w:line="240" w:lineRule="auto"/>
      </w:pPr>
      <w:bookmarkStart w:id="87" w:name="_Toc397939672"/>
      <w:r>
        <w:t>Configure Pycharm IDE</w:t>
      </w:r>
      <w:bookmarkEnd w:id="87"/>
    </w:p>
    <w:p w14:paraId="77C6AE9A" w14:textId="77777777" w:rsidR="004B6308" w:rsidRDefault="00F71284" w:rsidP="00FF5C40">
      <w:pPr>
        <w:pStyle w:val="normal0"/>
        <w:pBdr>
          <w:top w:val="nil"/>
          <w:left w:val="nil"/>
          <w:bottom w:val="nil"/>
          <w:right w:val="nil"/>
          <w:between w:val="nil"/>
        </w:pBdr>
        <w:spacing w:line="240" w:lineRule="auto"/>
      </w:pPr>
      <w:r>
        <w:t>An IDE allows you to be a much more productive coder. It is like a text editor but contains many useful keyboard shortcuts, code-completion tools, refactoring tools, and debugging/profiling tools to help you be more prod</w:t>
      </w:r>
      <w:r>
        <w:t>uctive. It can also automatically reformat your code to trim line lengths and add proper whitespace to be in-line with recommended Python formatting guidelines.</w:t>
      </w:r>
    </w:p>
    <w:p w14:paraId="1C253193" w14:textId="77777777" w:rsidR="004B6308" w:rsidRDefault="004B6308" w:rsidP="00FF5C40">
      <w:pPr>
        <w:pStyle w:val="normal0"/>
        <w:pBdr>
          <w:top w:val="nil"/>
          <w:left w:val="nil"/>
          <w:bottom w:val="nil"/>
          <w:right w:val="nil"/>
          <w:between w:val="nil"/>
        </w:pBdr>
        <w:spacing w:line="240" w:lineRule="auto"/>
      </w:pPr>
    </w:p>
    <w:p w14:paraId="59EB8FF8" w14:textId="77777777" w:rsidR="004B6308" w:rsidRDefault="00F71284" w:rsidP="00FF5C40">
      <w:pPr>
        <w:pStyle w:val="normal0"/>
        <w:pBdr>
          <w:top w:val="nil"/>
          <w:left w:val="nil"/>
          <w:bottom w:val="nil"/>
          <w:right w:val="nil"/>
          <w:between w:val="nil"/>
        </w:pBdr>
        <w:spacing w:line="240" w:lineRule="auto"/>
      </w:pPr>
      <w:r>
        <w:t>Pycharm is the group’s recommended IDE for Python and they offer a free community edition (CE)</w:t>
      </w:r>
      <w:r>
        <w:t xml:space="preserve"> that contains all the features you need. There are other programs you might consider like Sublime Text, although those are more like advanced text editors than proper IDEs. Note that there are some advanced programmers that know their way around an IDE bu</w:t>
      </w:r>
      <w:r>
        <w:t xml:space="preserve">t still prefer an editor like vi or emacs with </w:t>
      </w:r>
      <w:r>
        <w:lastRenderedPageBreak/>
        <w:t>appropriate plugins. This is fine so long as (i) you are an advanced programmer and (ii) you have first tried an IDE for a few months and really tried to make use of it, but find that it hampers your productiv</w:t>
      </w:r>
      <w:r>
        <w:t>ity. Note that most people that think they fall into category (i) do not and I find them making mistakes that could easily be avoided with an IDE. Thus, it is recommended that essentially everyone in the group use an IDE.</w:t>
      </w:r>
    </w:p>
    <w:p w14:paraId="3CFF0672" w14:textId="77777777" w:rsidR="004B6308" w:rsidRDefault="004B6308" w:rsidP="00FF5C40">
      <w:pPr>
        <w:pStyle w:val="normal0"/>
        <w:pBdr>
          <w:top w:val="nil"/>
          <w:left w:val="nil"/>
          <w:bottom w:val="nil"/>
          <w:right w:val="nil"/>
          <w:between w:val="nil"/>
        </w:pBdr>
        <w:spacing w:line="240" w:lineRule="auto"/>
      </w:pPr>
    </w:p>
    <w:p w14:paraId="1EA705BA" w14:textId="77777777" w:rsidR="004B6308" w:rsidRDefault="00F71284" w:rsidP="00FF5C40">
      <w:pPr>
        <w:pStyle w:val="normal0"/>
        <w:pBdr>
          <w:top w:val="nil"/>
          <w:left w:val="nil"/>
          <w:bottom w:val="nil"/>
          <w:right w:val="nil"/>
          <w:between w:val="nil"/>
        </w:pBdr>
        <w:spacing w:line="240" w:lineRule="auto"/>
      </w:pPr>
      <w:r>
        <w:t xml:space="preserve">After downloading and installing </w:t>
      </w:r>
      <w:r>
        <w:t>Pycharm and launching it for the first time, you’ll be asked some options. I suggest using the default Mac OS X keymap unless you are already very familiar with Emacs or other keymaps. Note that these things can be changed later if desired.</w:t>
      </w:r>
    </w:p>
    <w:p w14:paraId="089380E6" w14:textId="77777777" w:rsidR="004B6308" w:rsidRDefault="004B6308" w:rsidP="00FF5C40">
      <w:pPr>
        <w:pStyle w:val="normal0"/>
        <w:pBdr>
          <w:top w:val="nil"/>
          <w:left w:val="nil"/>
          <w:bottom w:val="nil"/>
          <w:right w:val="nil"/>
          <w:between w:val="nil"/>
        </w:pBdr>
        <w:spacing w:line="240" w:lineRule="auto"/>
      </w:pPr>
    </w:p>
    <w:p w14:paraId="1DC4A03E" w14:textId="77777777" w:rsidR="004B6308" w:rsidRDefault="00F71284" w:rsidP="00FF5C40">
      <w:pPr>
        <w:pStyle w:val="normal0"/>
        <w:pBdr>
          <w:top w:val="nil"/>
          <w:left w:val="nil"/>
          <w:bottom w:val="nil"/>
          <w:right w:val="nil"/>
          <w:between w:val="nil"/>
        </w:pBdr>
        <w:spacing w:line="240" w:lineRule="auto"/>
      </w:pPr>
      <w:r>
        <w:t>Next, and assu</w:t>
      </w:r>
      <w:r>
        <w:t>ming you’ve already cloned the source code of your desired repos from Github, you do the following:</w:t>
      </w:r>
    </w:p>
    <w:p w14:paraId="1B443634" w14:textId="77777777" w:rsidR="004B6308" w:rsidRDefault="00F71284" w:rsidP="00FF5C40">
      <w:pPr>
        <w:pStyle w:val="normal0"/>
        <w:numPr>
          <w:ilvl w:val="0"/>
          <w:numId w:val="15"/>
        </w:numPr>
        <w:pBdr>
          <w:top w:val="nil"/>
          <w:left w:val="nil"/>
          <w:bottom w:val="nil"/>
          <w:right w:val="nil"/>
          <w:between w:val="nil"/>
        </w:pBdr>
        <w:spacing w:line="240" w:lineRule="auto"/>
        <w:contextualSpacing/>
      </w:pPr>
      <w:r>
        <w:t>Create a new project (give it any name)</w:t>
      </w:r>
    </w:p>
    <w:p w14:paraId="22E02DE7" w14:textId="77777777" w:rsidR="004B6308" w:rsidRDefault="00F71284" w:rsidP="00FF5C40">
      <w:pPr>
        <w:pStyle w:val="normal0"/>
        <w:numPr>
          <w:ilvl w:val="0"/>
          <w:numId w:val="15"/>
        </w:numPr>
        <w:pBdr>
          <w:top w:val="nil"/>
          <w:left w:val="nil"/>
          <w:bottom w:val="nil"/>
          <w:right w:val="nil"/>
          <w:between w:val="nil"/>
        </w:pBdr>
        <w:spacing w:line="240" w:lineRule="auto"/>
        <w:contextualSpacing/>
      </w:pPr>
      <w:r>
        <w:t>In the menu bar, click Pycharm CE -&gt; Preferences -&gt; Project -&gt;</w:t>
      </w:r>
      <w:r>
        <w:t xml:space="preserve"> Project interpreter. Change this to your conda Python interpreter. You can also set your default interpreter from File-&gt;Default Settings-&gt;Project Interpreter and set that to your conda environment interpreter. </w:t>
      </w:r>
      <w:r>
        <w:rPr>
          <w:u w:val="single"/>
        </w:rPr>
        <w:t>Do not skip these steps!</w:t>
      </w:r>
      <w:r>
        <w:t xml:space="preserve"> </w:t>
      </w:r>
    </w:p>
    <w:p w14:paraId="0D4DB590" w14:textId="77777777" w:rsidR="004B6308" w:rsidRDefault="00F71284" w:rsidP="00FF5C40">
      <w:pPr>
        <w:pStyle w:val="normal0"/>
        <w:numPr>
          <w:ilvl w:val="0"/>
          <w:numId w:val="15"/>
        </w:numPr>
        <w:pBdr>
          <w:top w:val="nil"/>
          <w:left w:val="nil"/>
          <w:bottom w:val="nil"/>
          <w:right w:val="nil"/>
          <w:between w:val="nil"/>
        </w:pBdr>
        <w:spacing w:line="240" w:lineRule="auto"/>
        <w:contextualSpacing/>
      </w:pPr>
      <w:r>
        <w:t>Click File-&gt;</w:t>
      </w:r>
      <w:r>
        <w:t>Open and navigate to the root folder of one your desired repos (I suggest pymatgen to start) and click open.</w:t>
      </w:r>
    </w:p>
    <w:p w14:paraId="793B0317" w14:textId="77777777" w:rsidR="004B6308" w:rsidRDefault="00F71284" w:rsidP="00FF5C40">
      <w:pPr>
        <w:pStyle w:val="normal0"/>
        <w:numPr>
          <w:ilvl w:val="1"/>
          <w:numId w:val="15"/>
        </w:numPr>
        <w:pBdr>
          <w:top w:val="nil"/>
          <w:left w:val="nil"/>
          <w:bottom w:val="nil"/>
          <w:right w:val="nil"/>
          <w:between w:val="nil"/>
        </w:pBdr>
        <w:spacing w:line="240" w:lineRule="auto"/>
        <w:contextualSpacing/>
      </w:pPr>
      <w:r>
        <w:t>Make sure to select “open in current window” AND check “add to currently opened projects”</w:t>
      </w:r>
    </w:p>
    <w:p w14:paraId="67F288E2" w14:textId="77777777" w:rsidR="004B6308" w:rsidRDefault="00F71284" w:rsidP="00FF5C40">
      <w:pPr>
        <w:pStyle w:val="normal0"/>
        <w:numPr>
          <w:ilvl w:val="0"/>
          <w:numId w:val="15"/>
        </w:numPr>
        <w:pBdr>
          <w:top w:val="nil"/>
          <w:left w:val="nil"/>
          <w:bottom w:val="nil"/>
          <w:right w:val="nil"/>
          <w:between w:val="nil"/>
        </w:pBdr>
        <w:spacing w:line="240" w:lineRule="auto"/>
        <w:contextualSpacing/>
      </w:pPr>
      <w:r>
        <w:t>Repeat step #3 for all your desired codebases. When finis</w:t>
      </w:r>
      <w:r>
        <w:t>hed, you should see in the sidebar all the various codebases.</w:t>
      </w:r>
    </w:p>
    <w:p w14:paraId="5E7A25EF" w14:textId="77777777" w:rsidR="004B6308" w:rsidRDefault="004B6308" w:rsidP="00FF5C40">
      <w:pPr>
        <w:pStyle w:val="normal0"/>
        <w:pBdr>
          <w:top w:val="nil"/>
          <w:left w:val="nil"/>
          <w:bottom w:val="nil"/>
          <w:right w:val="nil"/>
          <w:between w:val="nil"/>
        </w:pBdr>
        <w:spacing w:line="240" w:lineRule="auto"/>
      </w:pPr>
    </w:p>
    <w:p w14:paraId="0F0E27E1" w14:textId="77777777" w:rsidR="004B6308" w:rsidRDefault="00F71284" w:rsidP="00FF5C40">
      <w:pPr>
        <w:pStyle w:val="normal0"/>
        <w:pBdr>
          <w:top w:val="nil"/>
          <w:left w:val="nil"/>
          <w:bottom w:val="nil"/>
          <w:right w:val="nil"/>
          <w:between w:val="nil"/>
        </w:pBdr>
        <w:spacing w:line="240" w:lineRule="auto"/>
      </w:pPr>
      <w:r>
        <w:t>If you want to try adding some of your own scratch code, then:</w:t>
      </w:r>
    </w:p>
    <w:p w14:paraId="2D1CA55A" w14:textId="77777777" w:rsidR="004B6308" w:rsidRDefault="00F71284" w:rsidP="00FF5C40">
      <w:pPr>
        <w:pStyle w:val="normal0"/>
        <w:numPr>
          <w:ilvl w:val="0"/>
          <w:numId w:val="14"/>
        </w:numPr>
        <w:pBdr>
          <w:top w:val="nil"/>
          <w:left w:val="nil"/>
          <w:bottom w:val="nil"/>
          <w:right w:val="nil"/>
          <w:between w:val="nil"/>
        </w:pBdr>
        <w:spacing w:line="240" w:lineRule="auto"/>
        <w:contextualSpacing/>
      </w:pPr>
      <w:r>
        <w:lastRenderedPageBreak/>
        <w:t>Navigate in the sidebar to your main project folder (folder with your chosen project name). Right-click and click New-&gt;</w:t>
      </w:r>
      <w:r>
        <w:t>Python package. Give it a name.</w:t>
      </w:r>
    </w:p>
    <w:p w14:paraId="3F003387" w14:textId="77777777" w:rsidR="004B6308" w:rsidRDefault="00F71284" w:rsidP="00FF5C40">
      <w:pPr>
        <w:pStyle w:val="normal0"/>
        <w:numPr>
          <w:ilvl w:val="0"/>
          <w:numId w:val="14"/>
        </w:numPr>
        <w:pBdr>
          <w:top w:val="nil"/>
          <w:left w:val="nil"/>
          <w:bottom w:val="nil"/>
          <w:right w:val="nil"/>
          <w:between w:val="nil"/>
        </w:pBdr>
        <w:spacing w:line="240" w:lineRule="auto"/>
        <w:contextualSpacing/>
      </w:pPr>
      <w:r>
        <w:t>The previous command created a new folder. Navigate inside that folder, right-click, and choose New-&gt;Python file. When finished, that folder should contain two .py files - __init__.py (created automatically for the new Pytho</w:t>
      </w:r>
      <w:r>
        <w:t>n package) and your chosen filename.</w:t>
      </w:r>
    </w:p>
    <w:p w14:paraId="05C5A6FA" w14:textId="77777777" w:rsidR="004B6308" w:rsidRDefault="00F71284" w:rsidP="00FF5C40">
      <w:pPr>
        <w:pStyle w:val="normal0"/>
        <w:numPr>
          <w:ilvl w:val="0"/>
          <w:numId w:val="14"/>
        </w:numPr>
        <w:pBdr>
          <w:top w:val="nil"/>
          <w:left w:val="nil"/>
          <w:bottom w:val="nil"/>
          <w:right w:val="nil"/>
          <w:between w:val="nil"/>
        </w:pBdr>
        <w:spacing w:line="240" w:lineRule="auto"/>
        <w:contextualSpacing/>
      </w:pPr>
      <w:r>
        <w:t xml:space="preserve">Finally, type some code in your new file. It can be simple as </w:t>
      </w:r>
      <w:r>
        <w:rPr>
          <w:b/>
          <w:color w:val="000080"/>
          <w:sz w:val="18"/>
          <w:szCs w:val="18"/>
          <w:highlight w:val="white"/>
        </w:rPr>
        <w:t>print</w:t>
      </w:r>
      <w:r>
        <w:rPr>
          <w:sz w:val="18"/>
          <w:szCs w:val="18"/>
          <w:highlight w:val="white"/>
        </w:rPr>
        <w:t>(</w:t>
      </w:r>
      <w:r>
        <w:rPr>
          <w:b/>
          <w:color w:val="008000"/>
          <w:sz w:val="18"/>
          <w:szCs w:val="18"/>
          <w:highlight w:val="white"/>
        </w:rPr>
        <w:t>"hello world"</w:t>
      </w:r>
      <w:r>
        <w:rPr>
          <w:sz w:val="18"/>
          <w:szCs w:val="18"/>
          <w:highlight w:val="white"/>
        </w:rPr>
        <w:t>)</w:t>
      </w:r>
      <w:r>
        <w:t>. To execute the code, you can use Ctrl+Shift+R with default Mac keybindings or go through the “Run” menu for more options.</w:t>
      </w:r>
    </w:p>
    <w:p w14:paraId="0AA36BA3" w14:textId="77777777" w:rsidR="004B6308" w:rsidRDefault="004B6308" w:rsidP="00FF5C40">
      <w:pPr>
        <w:pStyle w:val="normal0"/>
        <w:pBdr>
          <w:top w:val="nil"/>
          <w:left w:val="nil"/>
          <w:bottom w:val="nil"/>
          <w:right w:val="nil"/>
          <w:between w:val="nil"/>
        </w:pBdr>
        <w:spacing w:line="240" w:lineRule="auto"/>
      </w:pPr>
    </w:p>
    <w:p w14:paraId="3A650323" w14:textId="77777777" w:rsidR="004B6308" w:rsidRDefault="00F71284" w:rsidP="00FF5C40">
      <w:pPr>
        <w:pStyle w:val="normal0"/>
        <w:pBdr>
          <w:top w:val="nil"/>
          <w:left w:val="nil"/>
          <w:bottom w:val="nil"/>
          <w:right w:val="nil"/>
          <w:between w:val="nil"/>
        </w:pBdr>
        <w:spacing w:line="240" w:lineRule="auto"/>
      </w:pPr>
      <w:r>
        <w:t xml:space="preserve">Now you are </w:t>
      </w:r>
      <w:r>
        <w:t>all set! There are many things you might want to do:</w:t>
      </w:r>
    </w:p>
    <w:p w14:paraId="50363506" w14:textId="77777777" w:rsidR="004B6308" w:rsidRDefault="00F71284" w:rsidP="00FF5C40">
      <w:pPr>
        <w:pStyle w:val="normal0"/>
        <w:numPr>
          <w:ilvl w:val="0"/>
          <w:numId w:val="25"/>
        </w:numPr>
        <w:pBdr>
          <w:top w:val="nil"/>
          <w:left w:val="nil"/>
          <w:bottom w:val="nil"/>
          <w:right w:val="nil"/>
          <w:between w:val="nil"/>
        </w:pBdr>
        <w:spacing w:line="240" w:lineRule="auto"/>
        <w:contextualSpacing/>
      </w:pPr>
      <w:r>
        <w:t>Configure the way your Pycharm window looks. For large monitors, Anubhav likes Project Navigation at left, main code in center, and “Structure” panel on right which is basically like an outline of a part</w:t>
      </w:r>
      <w:r>
        <w:t>icular Python file showing all the classes, functions, etc. at a glance.</w:t>
      </w:r>
    </w:p>
    <w:p w14:paraId="4A9D02D1" w14:textId="77777777" w:rsidR="004B6308" w:rsidRDefault="00F71284" w:rsidP="00FF5C40">
      <w:pPr>
        <w:pStyle w:val="normal0"/>
        <w:numPr>
          <w:ilvl w:val="0"/>
          <w:numId w:val="25"/>
        </w:numPr>
        <w:pBdr>
          <w:top w:val="nil"/>
          <w:left w:val="nil"/>
          <w:bottom w:val="nil"/>
          <w:right w:val="nil"/>
          <w:between w:val="nil"/>
        </w:pBdr>
        <w:spacing w:line="240" w:lineRule="auto"/>
        <w:contextualSpacing/>
      </w:pPr>
      <w:r>
        <w:t>Explore the various options and capabilities of PyCharm. Appendix D of the handbook has some tips and you can enable PyCharm’s “tip of the day” which will really step you through some</w:t>
      </w:r>
      <w:r>
        <w:t xml:space="preserve"> of the great features. </w:t>
      </w:r>
    </w:p>
    <w:p w14:paraId="0481EB63" w14:textId="77777777" w:rsidR="004B6308" w:rsidRDefault="00F71284" w:rsidP="00FF5C40">
      <w:pPr>
        <w:pStyle w:val="Heading2"/>
        <w:pBdr>
          <w:top w:val="nil"/>
          <w:left w:val="nil"/>
          <w:bottom w:val="nil"/>
          <w:right w:val="nil"/>
          <w:between w:val="nil"/>
        </w:pBdr>
        <w:spacing w:before="400" w:line="240" w:lineRule="auto"/>
      </w:pPr>
      <w:bookmarkStart w:id="88" w:name="_Toc397939673"/>
      <w:r>
        <w:t>Other things to do</w:t>
      </w:r>
      <w:bookmarkEnd w:id="88"/>
    </w:p>
    <w:p w14:paraId="072FF82E" w14:textId="77777777" w:rsidR="004B6308" w:rsidRDefault="00F71284" w:rsidP="00FF5C40">
      <w:pPr>
        <w:pStyle w:val="normal0"/>
        <w:numPr>
          <w:ilvl w:val="0"/>
          <w:numId w:val="22"/>
        </w:numPr>
        <w:pBdr>
          <w:top w:val="nil"/>
          <w:left w:val="nil"/>
          <w:bottom w:val="nil"/>
          <w:right w:val="nil"/>
          <w:between w:val="nil"/>
        </w:pBdr>
        <w:spacing w:line="240" w:lineRule="auto"/>
      </w:pPr>
      <w:r>
        <w:t xml:space="preserve">Set up your Time Machine backup (make sure you have purchased or received an external hard disk). Just plug your backup drive into your monitor so when you connect to your </w:t>
      </w:r>
      <w:r>
        <w:lastRenderedPageBreak/>
        <w:t xml:space="preserve">monitor, you also back up. For detailed instructions, see: </w:t>
      </w:r>
      <w:r>
        <w:rPr>
          <w:b/>
          <w:i/>
        </w:rPr>
        <w:t>https://support.apple.com</w:t>
      </w:r>
      <w:r>
        <w:rPr>
          <w:b/>
          <w:i/>
        </w:rPr>
        <w:t>/en-us/HT204412</w:t>
      </w:r>
      <w:r>
        <w:rPr>
          <w:b/>
        </w:rPr>
        <w:t xml:space="preserve">. </w:t>
      </w:r>
      <w:r>
        <w:t xml:space="preserve">If there are (for some reason) errors in backing up, fix that issue immediately. The lab also has an online backup program which is another safeguard against lost data: </w:t>
      </w:r>
      <w:r>
        <w:rPr>
          <w:b/>
          <w:i/>
        </w:rPr>
        <w:t>https://bit.ly/2PVPHfM</w:t>
      </w:r>
      <w:r>
        <w:t>.There are zero excuses for not doing this.</w:t>
      </w:r>
    </w:p>
    <w:p w14:paraId="5650AD90" w14:textId="77777777" w:rsidR="004B6308" w:rsidRDefault="00F71284" w:rsidP="00FF5C40">
      <w:pPr>
        <w:pStyle w:val="normal0"/>
        <w:numPr>
          <w:ilvl w:val="0"/>
          <w:numId w:val="22"/>
        </w:numPr>
        <w:pBdr>
          <w:top w:val="nil"/>
          <w:left w:val="nil"/>
          <w:bottom w:val="nil"/>
          <w:right w:val="nil"/>
          <w:between w:val="nil"/>
        </w:pBdr>
        <w:spacing w:line="240" w:lineRule="auto"/>
      </w:pPr>
      <w:r>
        <w:t>Inst</w:t>
      </w:r>
      <w:r>
        <w:t>all MongoDB, if you are using databases.</w:t>
      </w:r>
    </w:p>
    <w:p w14:paraId="701F57A2" w14:textId="77777777" w:rsidR="004B6308" w:rsidRDefault="00F71284" w:rsidP="00FF5C40">
      <w:pPr>
        <w:pStyle w:val="normal0"/>
        <w:numPr>
          <w:ilvl w:val="0"/>
          <w:numId w:val="22"/>
        </w:numPr>
        <w:pBdr>
          <w:top w:val="nil"/>
          <w:left w:val="nil"/>
          <w:bottom w:val="nil"/>
          <w:right w:val="nil"/>
          <w:between w:val="nil"/>
        </w:pBdr>
        <w:spacing w:line="240" w:lineRule="auto"/>
      </w:pPr>
      <w:r>
        <w:t>Purchase Microsoft office from LBNL software distribution. Anubhav uses Office 2011 since he finds it stable and usable, but others in the group have had good luck with the most recent versions. Ask around if unsure</w:t>
      </w:r>
      <w:r>
        <w:t>.</w:t>
      </w:r>
    </w:p>
    <w:p w14:paraId="7D71D862" w14:textId="77777777" w:rsidR="004B6308" w:rsidRDefault="00F71284" w:rsidP="00FF5C40">
      <w:pPr>
        <w:pStyle w:val="Heading2"/>
        <w:spacing w:line="240" w:lineRule="auto"/>
      </w:pPr>
      <w:bookmarkStart w:id="89" w:name="_Toc397939674"/>
      <w:r>
        <w:t>Contributing code to software libraries</w:t>
      </w:r>
      <w:bookmarkEnd w:id="89"/>
    </w:p>
    <w:p w14:paraId="13873598" w14:textId="77777777" w:rsidR="004B6308" w:rsidRDefault="00F71284" w:rsidP="00FF5C40">
      <w:pPr>
        <w:pStyle w:val="normal0"/>
        <w:spacing w:line="240" w:lineRule="auto"/>
      </w:pPr>
      <w:r>
        <w:t>If you are unfamiliar with how to contribute back to the various software libraries we develop through Github, refer to the procedure described here:</w:t>
      </w:r>
    </w:p>
    <w:p w14:paraId="451FC3C9" w14:textId="77777777" w:rsidR="004B6308" w:rsidRDefault="004B6308" w:rsidP="00FF5C40">
      <w:pPr>
        <w:pStyle w:val="normal0"/>
        <w:spacing w:line="240" w:lineRule="auto"/>
      </w:pPr>
    </w:p>
    <w:p w14:paraId="6EA6DF5E" w14:textId="77777777" w:rsidR="004B6308" w:rsidRDefault="00F71284" w:rsidP="00FF5C40">
      <w:pPr>
        <w:pStyle w:val="normal0"/>
        <w:spacing w:line="240" w:lineRule="auto"/>
      </w:pPr>
      <w:r>
        <w:rPr>
          <w:b/>
          <w:i/>
        </w:rPr>
        <w:t>http://bit.ly/2AYeT0j</w:t>
      </w:r>
      <w:r>
        <w:br/>
      </w:r>
    </w:p>
    <w:p w14:paraId="12D401D4" w14:textId="77777777" w:rsidR="004B6308" w:rsidRDefault="004B6308" w:rsidP="00FF5C40">
      <w:pPr>
        <w:pStyle w:val="Heading1"/>
        <w:pBdr>
          <w:top w:val="nil"/>
          <w:left w:val="nil"/>
          <w:bottom w:val="nil"/>
          <w:right w:val="nil"/>
          <w:between w:val="nil"/>
        </w:pBdr>
        <w:spacing w:line="240" w:lineRule="auto"/>
      </w:pPr>
      <w:bookmarkStart w:id="90" w:name="_tacvzoeajm6v" w:colFirst="0" w:colLast="0"/>
      <w:bookmarkEnd w:id="90"/>
    </w:p>
    <w:p w14:paraId="6A56CC0C" w14:textId="77777777" w:rsidR="004B6308" w:rsidRDefault="00F71284" w:rsidP="00FF5C40">
      <w:pPr>
        <w:pStyle w:val="Heading1"/>
        <w:pBdr>
          <w:top w:val="nil"/>
          <w:left w:val="nil"/>
          <w:bottom w:val="nil"/>
          <w:right w:val="nil"/>
          <w:between w:val="nil"/>
        </w:pBdr>
        <w:spacing w:line="240" w:lineRule="auto"/>
      </w:pPr>
      <w:bookmarkStart w:id="91" w:name="_Toc397939675"/>
      <w:r>
        <w:t>Appendix D: Some notes being productive</w:t>
      </w:r>
      <w:r>
        <w:t xml:space="preserve"> with a Mac from Anubhav</w:t>
      </w:r>
      <w:bookmarkEnd w:id="91"/>
    </w:p>
    <w:p w14:paraId="1EDEE4BE" w14:textId="77777777" w:rsidR="004B6308" w:rsidRDefault="00F71284" w:rsidP="00FF5C40">
      <w:pPr>
        <w:pStyle w:val="Heading2"/>
        <w:pBdr>
          <w:top w:val="nil"/>
          <w:left w:val="nil"/>
          <w:bottom w:val="nil"/>
          <w:right w:val="nil"/>
          <w:between w:val="nil"/>
        </w:pBdr>
        <w:spacing w:line="240" w:lineRule="auto"/>
      </w:pPr>
      <w:bookmarkStart w:id="92" w:name="_Toc397939676"/>
      <w:r>
        <w:t>Basic setup</w:t>
      </w:r>
      <w:bookmarkEnd w:id="92"/>
    </w:p>
    <w:p w14:paraId="67FA1494" w14:textId="77777777" w:rsidR="004B6308" w:rsidRDefault="00F71284" w:rsidP="00FF5C40">
      <w:pPr>
        <w:pStyle w:val="normal0"/>
        <w:numPr>
          <w:ilvl w:val="0"/>
          <w:numId w:val="56"/>
        </w:numPr>
        <w:pBdr>
          <w:top w:val="nil"/>
          <w:left w:val="nil"/>
          <w:bottom w:val="nil"/>
          <w:right w:val="nil"/>
          <w:between w:val="nil"/>
        </w:pBdr>
        <w:spacing w:line="240" w:lineRule="auto"/>
      </w:pPr>
      <w:r>
        <w:t>Macbook Pro 13” laptop</w:t>
      </w:r>
    </w:p>
    <w:p w14:paraId="7FF45D82" w14:textId="77777777" w:rsidR="004B6308" w:rsidRDefault="00F71284" w:rsidP="00FF5C40">
      <w:pPr>
        <w:pStyle w:val="normal0"/>
        <w:numPr>
          <w:ilvl w:val="0"/>
          <w:numId w:val="56"/>
        </w:numPr>
        <w:pBdr>
          <w:top w:val="nil"/>
          <w:left w:val="nil"/>
          <w:bottom w:val="nil"/>
          <w:right w:val="nil"/>
          <w:between w:val="nil"/>
        </w:pBdr>
        <w:spacing w:line="240" w:lineRule="auto"/>
      </w:pPr>
      <w:r>
        <w:t>Thunderbolt Display (now discontinued)</w:t>
      </w:r>
    </w:p>
    <w:p w14:paraId="5CB44C12" w14:textId="77777777" w:rsidR="004B6308" w:rsidRDefault="00F71284" w:rsidP="00FF5C40">
      <w:pPr>
        <w:pStyle w:val="normal0"/>
        <w:numPr>
          <w:ilvl w:val="0"/>
          <w:numId w:val="56"/>
        </w:numPr>
        <w:pBdr>
          <w:top w:val="nil"/>
          <w:left w:val="nil"/>
          <w:bottom w:val="nil"/>
          <w:right w:val="nil"/>
          <w:between w:val="nil"/>
        </w:pBdr>
        <w:spacing w:line="240" w:lineRule="auto"/>
      </w:pPr>
      <w:r>
        <w:lastRenderedPageBreak/>
        <w:t>Apple keyboard</w:t>
      </w:r>
    </w:p>
    <w:p w14:paraId="0BD73485" w14:textId="77777777" w:rsidR="004B6308" w:rsidRDefault="00F71284" w:rsidP="00FF5C40">
      <w:pPr>
        <w:pStyle w:val="normal0"/>
        <w:numPr>
          <w:ilvl w:val="0"/>
          <w:numId w:val="56"/>
        </w:numPr>
        <w:pBdr>
          <w:top w:val="nil"/>
          <w:left w:val="nil"/>
          <w:bottom w:val="nil"/>
          <w:right w:val="nil"/>
          <w:between w:val="nil"/>
        </w:pBdr>
        <w:spacing w:line="240" w:lineRule="auto"/>
      </w:pPr>
      <w:r>
        <w:t>Apple Trackpad - less precise than mouse, but can be very productive if you learn all the gestures (e.g., for web browsing back/forward, for mission control, for swiping between different Mac “Spaces”)</w:t>
      </w:r>
    </w:p>
    <w:p w14:paraId="5A068DF5"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4880E052" w14:textId="77777777" w:rsidR="004B6308" w:rsidRDefault="00F71284" w:rsidP="00FF5C40">
      <w:pPr>
        <w:pStyle w:val="normal0"/>
        <w:pBdr>
          <w:top w:val="nil"/>
          <w:left w:val="nil"/>
          <w:bottom w:val="nil"/>
          <w:right w:val="nil"/>
          <w:between w:val="nil"/>
        </w:pBdr>
        <w:spacing w:line="240" w:lineRule="auto"/>
      </w:pPr>
      <w:r>
        <w:t>I use an Apple keyboard and Trackpad so that typing/n</w:t>
      </w:r>
      <w:r>
        <w:t>avigating is similar whether I am at my workstation or whether I am on my laptop.</w:t>
      </w:r>
    </w:p>
    <w:p w14:paraId="132A8E59" w14:textId="77777777" w:rsidR="004B6308" w:rsidRDefault="004B6308" w:rsidP="00FF5C40">
      <w:pPr>
        <w:pStyle w:val="normal0"/>
        <w:pBdr>
          <w:top w:val="nil"/>
          <w:left w:val="nil"/>
          <w:bottom w:val="nil"/>
          <w:right w:val="nil"/>
          <w:between w:val="nil"/>
        </w:pBdr>
        <w:spacing w:line="240" w:lineRule="auto"/>
      </w:pPr>
    </w:p>
    <w:p w14:paraId="62A396AA" w14:textId="77777777" w:rsidR="004B6308" w:rsidRDefault="00F71284" w:rsidP="00FF5C40">
      <w:pPr>
        <w:pStyle w:val="normal0"/>
        <w:pBdr>
          <w:top w:val="nil"/>
          <w:left w:val="nil"/>
          <w:bottom w:val="nil"/>
          <w:right w:val="nil"/>
          <w:between w:val="nil"/>
        </w:pBdr>
        <w:spacing w:line="240" w:lineRule="auto"/>
      </w:pPr>
      <w:r>
        <w:t>Early on, I turned up my Trackpad speed all the way to the max. This means I can very quickly move the cursor all the way across the screen. It took a few days to get used t</w:t>
      </w:r>
      <w:r>
        <w:t>o this very sensitive setting but now I don’t even notice it (when other people use my trackpad, they usually freak out…)</w:t>
      </w:r>
    </w:p>
    <w:p w14:paraId="38D7E9A6" w14:textId="77777777" w:rsidR="004B6308" w:rsidRDefault="004B6308" w:rsidP="00FF5C40">
      <w:pPr>
        <w:pStyle w:val="normal0"/>
        <w:pBdr>
          <w:top w:val="nil"/>
          <w:left w:val="nil"/>
          <w:bottom w:val="nil"/>
          <w:right w:val="nil"/>
          <w:between w:val="nil"/>
        </w:pBdr>
        <w:spacing w:line="240" w:lineRule="auto"/>
      </w:pPr>
    </w:p>
    <w:p w14:paraId="4E2B62BD" w14:textId="77777777" w:rsidR="004B6308" w:rsidRDefault="00F71284" w:rsidP="00FF5C40">
      <w:pPr>
        <w:pStyle w:val="normal0"/>
        <w:pBdr>
          <w:top w:val="nil"/>
          <w:left w:val="nil"/>
          <w:bottom w:val="nil"/>
          <w:right w:val="nil"/>
          <w:between w:val="nil"/>
        </w:pBdr>
        <w:spacing w:line="240" w:lineRule="auto"/>
      </w:pPr>
      <w:r>
        <w:t>There are many options I set to make OS/X more oriented for power users. For example, my Finder window shows directory paths at the b</w:t>
      </w:r>
      <w:r>
        <w:t>ottom, I have sidebar shortcuts to many important locations, I display hidden files, I have a shortcut to copy the path of the current Finder location to the clipboard, etc. There are many settings like these for various built-in OS/X apps, but unfortunate</w:t>
      </w:r>
      <w:r>
        <w:t>ly I don’t remember them all. Getting a good Finder setup is probably the most important.</w:t>
      </w:r>
    </w:p>
    <w:p w14:paraId="7177D9E7" w14:textId="77777777" w:rsidR="004B6308" w:rsidRDefault="00F71284" w:rsidP="00FF5C40">
      <w:pPr>
        <w:pStyle w:val="Heading2"/>
        <w:pBdr>
          <w:top w:val="nil"/>
          <w:left w:val="nil"/>
          <w:bottom w:val="nil"/>
          <w:right w:val="nil"/>
          <w:between w:val="nil"/>
        </w:pBdr>
        <w:spacing w:line="240" w:lineRule="auto"/>
      </w:pPr>
      <w:bookmarkStart w:id="93" w:name="_Toc397939677"/>
      <w:r>
        <w:t>Apps I use for programming</w:t>
      </w:r>
      <w:bookmarkEnd w:id="93"/>
    </w:p>
    <w:p w14:paraId="1DEF6CAE" w14:textId="77777777" w:rsidR="004B6308" w:rsidRDefault="00F71284" w:rsidP="00FF5C40">
      <w:pPr>
        <w:pStyle w:val="normal0"/>
        <w:numPr>
          <w:ilvl w:val="0"/>
          <w:numId w:val="28"/>
        </w:numPr>
        <w:pBdr>
          <w:top w:val="nil"/>
          <w:left w:val="nil"/>
          <w:bottom w:val="nil"/>
          <w:right w:val="nil"/>
          <w:between w:val="nil"/>
        </w:pBdr>
        <w:spacing w:line="240" w:lineRule="auto"/>
      </w:pPr>
      <w:r>
        <w:t>I use the PyCharm IDE. Things I like about PyCharm include:</w:t>
      </w:r>
    </w:p>
    <w:p w14:paraId="05290922" w14:textId="77777777" w:rsidR="004B6308" w:rsidRDefault="00F71284" w:rsidP="00FF5C40">
      <w:pPr>
        <w:pStyle w:val="normal0"/>
        <w:numPr>
          <w:ilvl w:val="1"/>
          <w:numId w:val="28"/>
        </w:numPr>
        <w:pBdr>
          <w:top w:val="nil"/>
          <w:left w:val="nil"/>
          <w:bottom w:val="nil"/>
          <w:right w:val="nil"/>
          <w:between w:val="nil"/>
        </w:pBdr>
        <w:spacing w:line="240" w:lineRule="auto"/>
      </w:pPr>
      <w:r>
        <w:t>underlining errors</w:t>
      </w:r>
    </w:p>
    <w:p w14:paraId="1250207E" w14:textId="77777777" w:rsidR="004B6308" w:rsidRDefault="00F71284" w:rsidP="00FF5C40">
      <w:pPr>
        <w:pStyle w:val="normal0"/>
        <w:numPr>
          <w:ilvl w:val="1"/>
          <w:numId w:val="28"/>
        </w:numPr>
        <w:pBdr>
          <w:top w:val="nil"/>
          <w:left w:val="nil"/>
          <w:bottom w:val="nil"/>
          <w:right w:val="nil"/>
          <w:between w:val="nil"/>
        </w:pBdr>
        <w:spacing w:line="240" w:lineRule="auto"/>
      </w:pPr>
      <w:r>
        <w:t>underlining code “lint”, e.g., spacings that do not follow PEP</w:t>
      </w:r>
    </w:p>
    <w:p w14:paraId="26FB2BA9" w14:textId="77777777" w:rsidR="004B6308" w:rsidRDefault="00F71284" w:rsidP="00FF5C40">
      <w:pPr>
        <w:pStyle w:val="normal0"/>
        <w:numPr>
          <w:ilvl w:val="1"/>
          <w:numId w:val="28"/>
        </w:numPr>
        <w:pBdr>
          <w:top w:val="nil"/>
          <w:left w:val="nil"/>
          <w:bottom w:val="nil"/>
          <w:right w:val="nil"/>
          <w:between w:val="nil"/>
        </w:pBdr>
        <w:spacing w:line="240" w:lineRule="auto"/>
      </w:pPr>
      <w:r>
        <w:lastRenderedPageBreak/>
        <w:t>code highlighting / editor features (e.g., when you open a CSS file, lines of code that define a color automatically display a swatch preview of that color)</w:t>
      </w:r>
    </w:p>
    <w:p w14:paraId="0CC6BA7B" w14:textId="77777777" w:rsidR="004B6308" w:rsidRDefault="00F71284" w:rsidP="00FF5C40">
      <w:pPr>
        <w:pStyle w:val="normal0"/>
        <w:numPr>
          <w:ilvl w:val="1"/>
          <w:numId w:val="28"/>
        </w:numPr>
        <w:pBdr>
          <w:top w:val="nil"/>
          <w:left w:val="nil"/>
          <w:bottom w:val="nil"/>
          <w:right w:val="nil"/>
          <w:between w:val="nil"/>
        </w:pBdr>
        <w:spacing w:line="240" w:lineRule="auto"/>
      </w:pPr>
      <w:r>
        <w:t>a nice and powerful search tool (regexes, find/replace in certain files, easily filter through results visually and categorize by what type of file they occur in)</w:t>
      </w:r>
    </w:p>
    <w:p w14:paraId="3EECAA1F" w14:textId="77777777" w:rsidR="004B6308" w:rsidRDefault="00F71284" w:rsidP="00FF5C40">
      <w:pPr>
        <w:pStyle w:val="normal0"/>
        <w:numPr>
          <w:ilvl w:val="1"/>
          <w:numId w:val="28"/>
        </w:numPr>
        <w:pBdr>
          <w:top w:val="nil"/>
          <w:left w:val="nil"/>
          <w:bottom w:val="nil"/>
          <w:right w:val="nil"/>
          <w:between w:val="nil"/>
        </w:pBdr>
        <w:spacing w:line="240" w:lineRule="auto"/>
      </w:pPr>
      <w:r>
        <w:t>autocomplete (ctrl+space)</w:t>
      </w:r>
    </w:p>
    <w:p w14:paraId="18472BE6" w14:textId="77777777" w:rsidR="004B6308" w:rsidRDefault="00F71284" w:rsidP="00FF5C40">
      <w:pPr>
        <w:pStyle w:val="normal0"/>
        <w:numPr>
          <w:ilvl w:val="1"/>
          <w:numId w:val="28"/>
        </w:numPr>
        <w:pBdr>
          <w:top w:val="nil"/>
          <w:left w:val="nil"/>
          <w:bottom w:val="nil"/>
          <w:right w:val="nil"/>
          <w:between w:val="nil"/>
        </w:pBdr>
        <w:spacing w:line="240" w:lineRule="auto"/>
      </w:pPr>
      <w:r>
        <w:t>autofix errors, i.e. red underline stuff (option+enter)</w:t>
      </w:r>
    </w:p>
    <w:p w14:paraId="7D6BD8B7" w14:textId="77777777" w:rsidR="004B6308" w:rsidRDefault="00F71284" w:rsidP="00FF5C40">
      <w:pPr>
        <w:pStyle w:val="normal0"/>
        <w:numPr>
          <w:ilvl w:val="1"/>
          <w:numId w:val="28"/>
        </w:numPr>
        <w:pBdr>
          <w:top w:val="nil"/>
          <w:left w:val="nil"/>
          <w:bottom w:val="nil"/>
          <w:right w:val="nil"/>
          <w:between w:val="nil"/>
        </w:pBdr>
        <w:spacing w:line="240" w:lineRule="auto"/>
      </w:pPr>
      <w:r>
        <w:t>follow defi</w:t>
      </w:r>
      <w:r>
        <w:t>nitions of variables, methods, classes (Cmd+b)</w:t>
      </w:r>
    </w:p>
    <w:p w14:paraId="2D65CD3B" w14:textId="77777777" w:rsidR="004B6308" w:rsidRDefault="00F71284" w:rsidP="00FF5C40">
      <w:pPr>
        <w:pStyle w:val="normal0"/>
        <w:numPr>
          <w:ilvl w:val="1"/>
          <w:numId w:val="28"/>
        </w:numPr>
        <w:pBdr>
          <w:top w:val="nil"/>
          <w:left w:val="nil"/>
          <w:bottom w:val="nil"/>
          <w:right w:val="nil"/>
          <w:between w:val="nil"/>
        </w:pBdr>
        <w:spacing w:line="240" w:lineRule="auto"/>
      </w:pPr>
      <w:r>
        <w:t>quickly open classes (Cmd+o) and files (Cmd+shift+o) and variables (Cmd+option+o). Or simply tap shift twice to search across everything.</w:t>
      </w:r>
    </w:p>
    <w:p w14:paraId="357F27E0" w14:textId="77777777" w:rsidR="004B6308" w:rsidRDefault="00F71284" w:rsidP="00FF5C40">
      <w:pPr>
        <w:pStyle w:val="normal0"/>
        <w:numPr>
          <w:ilvl w:val="1"/>
          <w:numId w:val="28"/>
        </w:numPr>
        <w:pBdr>
          <w:top w:val="nil"/>
          <w:left w:val="nil"/>
          <w:bottom w:val="nil"/>
          <w:right w:val="nil"/>
          <w:between w:val="nil"/>
        </w:pBdr>
        <w:spacing w:line="240" w:lineRule="auto"/>
      </w:pPr>
      <w:r>
        <w:t>go back to previous/next file being edited like forward/back on a web b</w:t>
      </w:r>
      <w:r>
        <w:t>rowser ( Cmd+[ or Cmd+] )</w:t>
      </w:r>
    </w:p>
    <w:p w14:paraId="6A29953D" w14:textId="77777777" w:rsidR="004B6308" w:rsidRDefault="00F71284" w:rsidP="00FF5C40">
      <w:pPr>
        <w:pStyle w:val="normal0"/>
        <w:numPr>
          <w:ilvl w:val="1"/>
          <w:numId w:val="28"/>
        </w:numPr>
        <w:pBdr>
          <w:top w:val="nil"/>
          <w:left w:val="nil"/>
          <w:bottom w:val="nil"/>
          <w:right w:val="nil"/>
          <w:between w:val="nil"/>
        </w:pBdr>
        <w:spacing w:line="240" w:lineRule="auto"/>
      </w:pPr>
      <w:r>
        <w:t>the “find usages” command</w:t>
      </w:r>
    </w:p>
    <w:p w14:paraId="584F2F55" w14:textId="77777777" w:rsidR="004B6308" w:rsidRDefault="00F71284" w:rsidP="00FF5C40">
      <w:pPr>
        <w:pStyle w:val="normal0"/>
        <w:numPr>
          <w:ilvl w:val="1"/>
          <w:numId w:val="28"/>
        </w:numPr>
        <w:pBdr>
          <w:top w:val="nil"/>
          <w:left w:val="nil"/>
          <w:bottom w:val="nil"/>
          <w:right w:val="nil"/>
          <w:between w:val="nil"/>
        </w:pBdr>
        <w:spacing w:line="240" w:lineRule="auto"/>
      </w:pPr>
      <w:r>
        <w:t>quick documentation lookup (F1)</w:t>
      </w:r>
    </w:p>
    <w:p w14:paraId="70D7B87A" w14:textId="77777777" w:rsidR="004B6308" w:rsidRDefault="00F71284" w:rsidP="00FF5C40">
      <w:pPr>
        <w:pStyle w:val="normal0"/>
        <w:numPr>
          <w:ilvl w:val="1"/>
          <w:numId w:val="28"/>
        </w:numPr>
        <w:pBdr>
          <w:top w:val="nil"/>
          <w:left w:val="nil"/>
          <w:bottom w:val="nil"/>
          <w:right w:val="nil"/>
          <w:between w:val="nil"/>
        </w:pBdr>
        <w:spacing w:line="240" w:lineRule="auto"/>
      </w:pPr>
      <w:r>
        <w:t>fixing all the various spacing / formatting issues automatically (Code -&gt; Reformat code and Code --&gt; Auto-indent lines).</w:t>
      </w:r>
    </w:p>
    <w:p w14:paraId="1ECD100A" w14:textId="77777777" w:rsidR="004B6308" w:rsidRDefault="00F71284" w:rsidP="00FF5C40">
      <w:pPr>
        <w:pStyle w:val="normal0"/>
        <w:numPr>
          <w:ilvl w:val="1"/>
          <w:numId w:val="28"/>
        </w:numPr>
        <w:pBdr>
          <w:top w:val="nil"/>
          <w:left w:val="nil"/>
          <w:bottom w:val="nil"/>
          <w:right w:val="nil"/>
          <w:between w:val="nil"/>
        </w:pBdr>
        <w:spacing w:line="240" w:lineRule="auto"/>
      </w:pPr>
      <w:r>
        <w:t>code refactoring</w:t>
      </w:r>
    </w:p>
    <w:p w14:paraId="3BED22E1" w14:textId="77777777" w:rsidR="004B6308" w:rsidRDefault="00F71284" w:rsidP="00FF5C40">
      <w:pPr>
        <w:pStyle w:val="normal0"/>
        <w:numPr>
          <w:ilvl w:val="1"/>
          <w:numId w:val="28"/>
        </w:numPr>
        <w:pBdr>
          <w:top w:val="nil"/>
          <w:left w:val="nil"/>
          <w:bottom w:val="nil"/>
          <w:right w:val="nil"/>
          <w:between w:val="nil"/>
        </w:pBdr>
        <w:spacing w:line="240" w:lineRule="auto"/>
      </w:pPr>
      <w:r>
        <w:t xml:space="preserve">structure view of code. I usually </w:t>
      </w:r>
      <w:r>
        <w:t>have “Project” view at left of window, code in middle of window, “Structure” view at right of window, and “Todo”, “Terminal”, and “Python console” at bottom of window (along with search results).</w:t>
      </w:r>
    </w:p>
    <w:p w14:paraId="135FE403" w14:textId="77777777" w:rsidR="004B6308" w:rsidRDefault="00F71284" w:rsidP="00FF5C40">
      <w:pPr>
        <w:pStyle w:val="normal0"/>
        <w:numPr>
          <w:ilvl w:val="1"/>
          <w:numId w:val="28"/>
        </w:numPr>
        <w:pBdr>
          <w:top w:val="nil"/>
          <w:left w:val="nil"/>
          <w:bottom w:val="nil"/>
          <w:right w:val="nil"/>
          <w:between w:val="nil"/>
        </w:pBdr>
        <w:spacing w:line="240" w:lineRule="auto"/>
      </w:pPr>
      <w:r>
        <w:t>debugger (sometimes, typically only for heavier debugging is</w:t>
      </w:r>
      <w:r>
        <w:t>sues)</w:t>
      </w:r>
    </w:p>
    <w:p w14:paraId="60BB0B7F" w14:textId="77777777" w:rsidR="004B6308" w:rsidRDefault="00F71284" w:rsidP="00FF5C40">
      <w:pPr>
        <w:pStyle w:val="normal0"/>
        <w:numPr>
          <w:ilvl w:val="1"/>
          <w:numId w:val="28"/>
        </w:numPr>
        <w:pBdr>
          <w:top w:val="nil"/>
          <w:left w:val="nil"/>
          <w:bottom w:val="nil"/>
          <w:right w:val="nil"/>
          <w:between w:val="nil"/>
        </w:pBdr>
        <w:spacing w:line="240" w:lineRule="auto"/>
      </w:pPr>
      <w:r>
        <w:t>easy IPython console to test code snippets</w:t>
      </w:r>
    </w:p>
    <w:p w14:paraId="02B50120" w14:textId="77777777" w:rsidR="004B6308" w:rsidRDefault="00F71284" w:rsidP="00FF5C40">
      <w:pPr>
        <w:pStyle w:val="normal0"/>
        <w:numPr>
          <w:ilvl w:val="1"/>
          <w:numId w:val="28"/>
        </w:numPr>
        <w:pBdr>
          <w:top w:val="nil"/>
          <w:left w:val="nil"/>
          <w:bottom w:val="nil"/>
          <w:right w:val="nil"/>
          <w:between w:val="nil"/>
        </w:pBdr>
        <w:spacing w:line="240" w:lineRule="auto"/>
      </w:pPr>
      <w:r>
        <w:lastRenderedPageBreak/>
        <w:t>there are other commands that I use, but those are the ones I use most often</w:t>
      </w:r>
    </w:p>
    <w:p w14:paraId="74F8D102" w14:textId="77777777" w:rsidR="004B6308" w:rsidRDefault="00F71284" w:rsidP="00FF5C40">
      <w:pPr>
        <w:pStyle w:val="normal0"/>
        <w:numPr>
          <w:ilvl w:val="1"/>
          <w:numId w:val="28"/>
        </w:numPr>
        <w:pBdr>
          <w:top w:val="nil"/>
          <w:left w:val="nil"/>
          <w:bottom w:val="nil"/>
          <w:right w:val="nil"/>
          <w:between w:val="nil"/>
        </w:pBdr>
        <w:spacing w:line="240" w:lineRule="auto"/>
      </w:pPr>
      <w:r>
        <w:t>note that others use the git integration, which avoids needing to leave PyCharm to pull/push/etc. to Github, but I prefer Gitbox for this purpose. I just leave Gitbox in an adjacent “Space” (virtual screen) on my Mac and use a swipe gesture to quickly flip</w:t>
      </w:r>
      <w:r>
        <w:t xml:space="preserve"> between screens.</w:t>
      </w:r>
    </w:p>
    <w:p w14:paraId="08773643" w14:textId="77777777" w:rsidR="004B6308" w:rsidRDefault="00F71284" w:rsidP="00FF5C40">
      <w:pPr>
        <w:pStyle w:val="normal0"/>
        <w:numPr>
          <w:ilvl w:val="0"/>
          <w:numId w:val="28"/>
        </w:numPr>
        <w:pBdr>
          <w:top w:val="nil"/>
          <w:left w:val="nil"/>
          <w:bottom w:val="nil"/>
          <w:right w:val="nil"/>
          <w:between w:val="nil"/>
        </w:pBdr>
        <w:spacing w:line="240" w:lineRule="auto"/>
      </w:pPr>
      <w:r>
        <w:t>MongoHub (for visually exploring Mongo databases). Another option is Robo 3T (</w:t>
      </w:r>
      <w:r>
        <w:rPr>
          <w:b/>
          <w:i/>
        </w:rPr>
        <w:t>https://robomongo.org</w:t>
      </w:r>
      <w:r>
        <w:t>)</w:t>
      </w:r>
    </w:p>
    <w:p w14:paraId="60696E8C" w14:textId="77777777" w:rsidR="004B6308" w:rsidRDefault="00F71284" w:rsidP="00FF5C40">
      <w:pPr>
        <w:pStyle w:val="normal0"/>
        <w:numPr>
          <w:ilvl w:val="0"/>
          <w:numId w:val="28"/>
        </w:numPr>
        <w:pBdr>
          <w:top w:val="nil"/>
          <w:left w:val="nil"/>
          <w:bottom w:val="nil"/>
          <w:right w:val="nil"/>
          <w:between w:val="nil"/>
        </w:pBdr>
        <w:spacing w:line="240" w:lineRule="auto"/>
      </w:pPr>
      <w:r>
        <w:t>Gitbox (I almost never use the Git command line; Gitbox is unique in that it is really easy to preview changes to the remote before pulli</w:t>
      </w:r>
      <w:r>
        <w:t>ng them in. It is also the most intuitive Git tool I know of). Another one to consider is GitKraken which has a free version and looks fun (if I were starting from scratch, I might learn GitKraken).</w:t>
      </w:r>
    </w:p>
    <w:p w14:paraId="47C2D244" w14:textId="77777777" w:rsidR="004B6308" w:rsidRDefault="00F71284" w:rsidP="00FF5C40">
      <w:pPr>
        <w:pStyle w:val="normal0"/>
        <w:numPr>
          <w:ilvl w:val="0"/>
          <w:numId w:val="28"/>
        </w:numPr>
        <w:pBdr>
          <w:top w:val="nil"/>
          <w:left w:val="nil"/>
          <w:bottom w:val="nil"/>
          <w:right w:val="nil"/>
          <w:between w:val="nil"/>
        </w:pBdr>
        <w:spacing w:line="240" w:lineRule="auto"/>
      </w:pPr>
      <w:r>
        <w:t>Patterns (for tricky regexes) - although the free web sit</w:t>
      </w:r>
      <w:r>
        <w:t xml:space="preserve">e </w:t>
      </w:r>
      <w:r>
        <w:rPr>
          <w:b/>
          <w:i/>
        </w:rPr>
        <w:t>https://regexr.com</w:t>
      </w:r>
      <w:r>
        <w:t xml:space="preserve"> is just as good.</w:t>
      </w:r>
    </w:p>
    <w:p w14:paraId="180959A4" w14:textId="77777777" w:rsidR="004B6308" w:rsidRDefault="00F71284" w:rsidP="00FF5C40">
      <w:pPr>
        <w:pStyle w:val="normal0"/>
        <w:numPr>
          <w:ilvl w:val="0"/>
          <w:numId w:val="28"/>
        </w:numPr>
        <w:pBdr>
          <w:top w:val="nil"/>
          <w:left w:val="nil"/>
          <w:bottom w:val="nil"/>
          <w:right w:val="nil"/>
          <w:between w:val="nil"/>
        </w:pBdr>
        <w:spacing w:line="240" w:lineRule="auto"/>
      </w:pPr>
      <w:r>
        <w:t>Cocoa JSON Editor (for examining large JSON)</w:t>
      </w:r>
    </w:p>
    <w:p w14:paraId="39C0A160" w14:textId="77777777" w:rsidR="004B6308" w:rsidRDefault="00F71284" w:rsidP="00FF5C40">
      <w:pPr>
        <w:pStyle w:val="normal0"/>
        <w:numPr>
          <w:ilvl w:val="0"/>
          <w:numId w:val="28"/>
        </w:numPr>
        <w:pBdr>
          <w:top w:val="nil"/>
          <w:left w:val="nil"/>
          <w:bottom w:val="nil"/>
          <w:right w:val="nil"/>
          <w:between w:val="nil"/>
        </w:pBdr>
        <w:spacing w:line="240" w:lineRule="auto"/>
      </w:pPr>
      <w:r>
        <w:t>Balsamiq Mockups - wireframes</w:t>
      </w:r>
    </w:p>
    <w:p w14:paraId="2DFBAD94" w14:textId="77777777" w:rsidR="004B6308" w:rsidRDefault="00F71284" w:rsidP="00FF5C40">
      <w:pPr>
        <w:pStyle w:val="Heading2"/>
        <w:pBdr>
          <w:top w:val="nil"/>
          <w:left w:val="nil"/>
          <w:bottom w:val="nil"/>
          <w:right w:val="nil"/>
          <w:between w:val="nil"/>
        </w:pBdr>
        <w:spacing w:line="240" w:lineRule="auto"/>
      </w:pPr>
      <w:bookmarkStart w:id="94" w:name="_Toc397939678"/>
      <w:r>
        <w:t>Apps I use for Science</w:t>
      </w:r>
      <w:bookmarkEnd w:id="94"/>
    </w:p>
    <w:p w14:paraId="2B3EC81B" w14:textId="77777777" w:rsidR="004B6308" w:rsidRDefault="00F71284" w:rsidP="00FF5C40">
      <w:pPr>
        <w:pStyle w:val="normal0"/>
        <w:numPr>
          <w:ilvl w:val="0"/>
          <w:numId w:val="28"/>
        </w:numPr>
        <w:pBdr>
          <w:top w:val="nil"/>
          <w:left w:val="nil"/>
          <w:bottom w:val="nil"/>
          <w:right w:val="nil"/>
          <w:between w:val="nil"/>
        </w:pBdr>
        <w:spacing w:line="240" w:lineRule="auto"/>
      </w:pPr>
      <w:r>
        <w:t>CrystalMaker (and sometimes Vesta) - crystal structure visualization</w:t>
      </w:r>
    </w:p>
    <w:p w14:paraId="228F7646" w14:textId="77777777" w:rsidR="004B6308" w:rsidRDefault="00F71284" w:rsidP="00FF5C40">
      <w:pPr>
        <w:pStyle w:val="normal0"/>
        <w:numPr>
          <w:ilvl w:val="0"/>
          <w:numId w:val="28"/>
        </w:numPr>
        <w:pBdr>
          <w:top w:val="nil"/>
          <w:left w:val="nil"/>
          <w:bottom w:val="nil"/>
          <w:right w:val="nil"/>
          <w:between w:val="nil"/>
        </w:pBdr>
        <w:spacing w:line="240" w:lineRule="auto"/>
      </w:pPr>
      <w:r>
        <w:t>Mendeley - reference management</w:t>
      </w:r>
    </w:p>
    <w:p w14:paraId="74B91353" w14:textId="77777777" w:rsidR="004B6308" w:rsidRDefault="00F71284" w:rsidP="00FF5C40">
      <w:pPr>
        <w:pStyle w:val="normal0"/>
        <w:numPr>
          <w:ilvl w:val="0"/>
          <w:numId w:val="28"/>
        </w:numPr>
        <w:pBdr>
          <w:top w:val="nil"/>
          <w:left w:val="nil"/>
          <w:bottom w:val="nil"/>
          <w:right w:val="nil"/>
          <w:between w:val="nil"/>
        </w:pBdr>
        <w:spacing w:line="240" w:lineRule="auto"/>
      </w:pPr>
      <w:r>
        <w:t>MS Office Suite</w:t>
      </w:r>
    </w:p>
    <w:p w14:paraId="7B274452" w14:textId="77777777" w:rsidR="004B6308" w:rsidRDefault="004B6308" w:rsidP="00FF5C40">
      <w:pPr>
        <w:pStyle w:val="normal0"/>
        <w:pBdr>
          <w:top w:val="nil"/>
          <w:left w:val="nil"/>
          <w:bottom w:val="nil"/>
          <w:right w:val="nil"/>
          <w:between w:val="nil"/>
        </w:pBdr>
        <w:spacing w:line="240" w:lineRule="auto"/>
      </w:pPr>
    </w:p>
    <w:p w14:paraId="2C74F0A8" w14:textId="77777777" w:rsidR="004B6308" w:rsidRDefault="00F71284" w:rsidP="00FF5C40">
      <w:pPr>
        <w:pStyle w:val="normal0"/>
        <w:pBdr>
          <w:top w:val="nil"/>
          <w:left w:val="nil"/>
          <w:bottom w:val="nil"/>
          <w:right w:val="nil"/>
          <w:between w:val="nil"/>
        </w:pBdr>
        <w:spacing w:line="240" w:lineRule="auto"/>
      </w:pPr>
      <w:r>
        <w:t xml:space="preserve">Note that I use Mendeley not only for reference management but also for taking notes on articles. To take notes on articles, I first “star” the </w:t>
      </w:r>
      <w:r>
        <w:lastRenderedPageBreak/>
        <w:t xml:space="preserve">article and then use the “Notes” tab to take notes in plain text in the free text box. Mendeley also allows you </w:t>
      </w:r>
      <w:r>
        <w:t>to directly take notes on the article PDF but I don’t use that feature. Some of the things I like about this system:</w:t>
      </w:r>
    </w:p>
    <w:p w14:paraId="1D41220B" w14:textId="77777777" w:rsidR="004B6308" w:rsidRDefault="00F71284" w:rsidP="00FF5C40">
      <w:pPr>
        <w:pStyle w:val="normal0"/>
        <w:numPr>
          <w:ilvl w:val="0"/>
          <w:numId w:val="64"/>
        </w:numPr>
        <w:pBdr>
          <w:top w:val="nil"/>
          <w:left w:val="nil"/>
          <w:bottom w:val="nil"/>
          <w:right w:val="nil"/>
          <w:between w:val="nil"/>
        </w:pBdr>
        <w:spacing w:line="240" w:lineRule="auto"/>
        <w:contextualSpacing/>
      </w:pPr>
      <w:r>
        <w:t>The notes are kept together with the articles, so I can quickly bring up the article if I am reviewing the notes</w:t>
      </w:r>
    </w:p>
    <w:p w14:paraId="66C3BEA2" w14:textId="77777777" w:rsidR="004B6308" w:rsidRDefault="00F71284" w:rsidP="00FF5C40">
      <w:pPr>
        <w:pStyle w:val="normal0"/>
        <w:numPr>
          <w:ilvl w:val="0"/>
          <w:numId w:val="64"/>
        </w:numPr>
        <w:pBdr>
          <w:top w:val="nil"/>
          <w:left w:val="nil"/>
          <w:bottom w:val="nil"/>
          <w:right w:val="nil"/>
          <w:between w:val="nil"/>
        </w:pBdr>
        <w:spacing w:line="240" w:lineRule="auto"/>
        <w:contextualSpacing/>
      </w:pPr>
      <w:r>
        <w:t>I can easily see which art</w:t>
      </w:r>
      <w:r>
        <w:t>icles I took notes on by selecting my “Favorite” (i.e., starred) articles in Mendeley, i.e. to browse the articles I have read and annotated before. I can also search/filter those annotated articles using keywords from my notes as well as the full text sea</w:t>
      </w:r>
      <w:r>
        <w:t>rch via Mendeley, e.g., to see all the battery papers that I have taken notes on.</w:t>
      </w:r>
    </w:p>
    <w:p w14:paraId="7E75475B" w14:textId="77777777" w:rsidR="004B6308" w:rsidRDefault="00F71284" w:rsidP="00FF5C40">
      <w:pPr>
        <w:pStyle w:val="normal0"/>
        <w:numPr>
          <w:ilvl w:val="0"/>
          <w:numId w:val="64"/>
        </w:numPr>
        <w:pBdr>
          <w:top w:val="nil"/>
          <w:left w:val="nil"/>
          <w:bottom w:val="nil"/>
          <w:right w:val="nil"/>
          <w:between w:val="nil"/>
        </w:pBdr>
        <w:spacing w:line="240" w:lineRule="auto"/>
        <w:contextualSpacing/>
      </w:pPr>
      <w:r>
        <w:t>The notes are very quickly readable as plain text (versus hunting for notes on the PDF itself)  and I can export them easily via BibTeX export. This retains all the notes I t</w:t>
      </w:r>
      <w:r>
        <w:t>ook in the BibTeX in case I need to migrate to another system later.</w:t>
      </w:r>
    </w:p>
    <w:p w14:paraId="743F6D95" w14:textId="77777777" w:rsidR="004B6308" w:rsidRDefault="00F71284" w:rsidP="00FF5C40">
      <w:pPr>
        <w:pStyle w:val="normal0"/>
        <w:pBdr>
          <w:top w:val="nil"/>
          <w:left w:val="nil"/>
          <w:bottom w:val="nil"/>
          <w:right w:val="nil"/>
          <w:between w:val="nil"/>
        </w:pBdr>
        <w:spacing w:line="240" w:lineRule="auto"/>
      </w:pPr>
      <w:r>
        <w:t>This system isn’t perfect but has worked well enough so far.</w:t>
      </w:r>
    </w:p>
    <w:p w14:paraId="405BF353" w14:textId="77777777" w:rsidR="004B6308" w:rsidRDefault="00F71284" w:rsidP="00FF5C40">
      <w:pPr>
        <w:pStyle w:val="Heading2"/>
        <w:pBdr>
          <w:top w:val="nil"/>
          <w:left w:val="nil"/>
          <w:bottom w:val="nil"/>
          <w:right w:val="nil"/>
          <w:between w:val="nil"/>
        </w:pBdr>
        <w:spacing w:line="240" w:lineRule="auto"/>
      </w:pPr>
      <w:bookmarkStart w:id="95" w:name="_Toc397939679"/>
      <w:r>
        <w:t>Apps I use for working more quickly</w:t>
      </w:r>
      <w:bookmarkEnd w:id="95"/>
    </w:p>
    <w:p w14:paraId="22929D48" w14:textId="77777777" w:rsidR="004B6308" w:rsidRDefault="00F71284" w:rsidP="00FF5C40">
      <w:pPr>
        <w:pStyle w:val="normal0"/>
        <w:numPr>
          <w:ilvl w:val="0"/>
          <w:numId w:val="28"/>
        </w:numPr>
        <w:pBdr>
          <w:top w:val="nil"/>
          <w:left w:val="nil"/>
          <w:bottom w:val="nil"/>
          <w:right w:val="nil"/>
          <w:between w:val="nil"/>
        </w:pBdr>
        <w:spacing w:line="240" w:lineRule="auto"/>
      </w:pPr>
      <w:r>
        <w:t xml:space="preserve">Alfred - application launcher, quick file opening, quickly go to a web site. Note that if </w:t>
      </w:r>
      <w:r>
        <w:t>you don’t use Alfred, the built-in Mac Spotlight now includes some of its features.</w:t>
      </w:r>
    </w:p>
    <w:p w14:paraId="6DA89CBC" w14:textId="77777777" w:rsidR="004B6308" w:rsidRDefault="00F71284" w:rsidP="00FF5C40">
      <w:pPr>
        <w:pStyle w:val="normal0"/>
        <w:numPr>
          <w:ilvl w:val="0"/>
          <w:numId w:val="28"/>
        </w:numPr>
        <w:pBdr>
          <w:top w:val="nil"/>
          <w:left w:val="nil"/>
          <w:bottom w:val="nil"/>
          <w:right w:val="nil"/>
          <w:between w:val="nil"/>
        </w:pBdr>
        <w:spacing w:line="240" w:lineRule="auto"/>
      </w:pPr>
      <w:r>
        <w:t>Trickster - for easily calling up recent files, e.g. drag a recent file from Trickster into an email</w:t>
      </w:r>
    </w:p>
    <w:p w14:paraId="7891C05F" w14:textId="77777777" w:rsidR="004B6308" w:rsidRDefault="00F71284" w:rsidP="00FF5C40">
      <w:pPr>
        <w:pStyle w:val="normal0"/>
        <w:numPr>
          <w:ilvl w:val="0"/>
          <w:numId w:val="28"/>
        </w:numPr>
        <w:pBdr>
          <w:top w:val="nil"/>
          <w:left w:val="nil"/>
          <w:bottom w:val="nil"/>
          <w:right w:val="nil"/>
          <w:between w:val="nil"/>
        </w:pBdr>
        <w:spacing w:line="240" w:lineRule="auto"/>
      </w:pPr>
      <w:r>
        <w:t>Default Folder X - the most useful feature of this is that it can add a sidebar to your save dialog that lets you access recent folders. This is 95% of the time where I want to save something.</w:t>
      </w:r>
    </w:p>
    <w:p w14:paraId="0A8DE1E5" w14:textId="77777777" w:rsidR="004B6308" w:rsidRDefault="00F71284" w:rsidP="00FF5C40">
      <w:pPr>
        <w:pStyle w:val="normal0"/>
        <w:numPr>
          <w:ilvl w:val="0"/>
          <w:numId w:val="28"/>
        </w:numPr>
        <w:pBdr>
          <w:top w:val="nil"/>
          <w:left w:val="nil"/>
          <w:bottom w:val="nil"/>
          <w:right w:val="nil"/>
          <w:between w:val="nil"/>
        </w:pBdr>
        <w:spacing w:line="240" w:lineRule="auto"/>
      </w:pPr>
      <w:r>
        <w:lastRenderedPageBreak/>
        <w:t xml:space="preserve">Fantastical - for quickly scheduling meetings or looking at my </w:t>
      </w:r>
      <w:r>
        <w:t>schedule</w:t>
      </w:r>
    </w:p>
    <w:p w14:paraId="001FB888" w14:textId="77777777" w:rsidR="004B6308" w:rsidRDefault="00F71284" w:rsidP="00FF5C40">
      <w:pPr>
        <w:pStyle w:val="Heading2"/>
        <w:pBdr>
          <w:top w:val="nil"/>
          <w:left w:val="nil"/>
          <w:bottom w:val="nil"/>
          <w:right w:val="nil"/>
          <w:between w:val="nil"/>
        </w:pBdr>
        <w:spacing w:line="240" w:lineRule="auto"/>
      </w:pPr>
      <w:bookmarkStart w:id="96" w:name="_Toc397939680"/>
      <w:r>
        <w:t>Apps I use to keep things organized</w:t>
      </w:r>
      <w:bookmarkEnd w:id="96"/>
    </w:p>
    <w:p w14:paraId="5BF6DE92" w14:textId="77777777" w:rsidR="004B6308" w:rsidRDefault="00F71284" w:rsidP="00FF5C40">
      <w:pPr>
        <w:pStyle w:val="normal0"/>
        <w:numPr>
          <w:ilvl w:val="0"/>
          <w:numId w:val="28"/>
        </w:numPr>
        <w:pBdr>
          <w:top w:val="nil"/>
          <w:left w:val="nil"/>
          <w:bottom w:val="nil"/>
          <w:right w:val="nil"/>
          <w:between w:val="nil"/>
        </w:pBdr>
        <w:spacing w:line="240" w:lineRule="auto"/>
      </w:pPr>
      <w:r>
        <w:t>Evernote</w:t>
      </w:r>
    </w:p>
    <w:p w14:paraId="28C5647A" w14:textId="77777777" w:rsidR="004B6308" w:rsidRDefault="00F71284" w:rsidP="00FF5C40">
      <w:pPr>
        <w:pStyle w:val="normal0"/>
        <w:numPr>
          <w:ilvl w:val="0"/>
          <w:numId w:val="28"/>
        </w:numPr>
        <w:pBdr>
          <w:top w:val="nil"/>
          <w:left w:val="nil"/>
          <w:bottom w:val="nil"/>
          <w:right w:val="nil"/>
          <w:between w:val="nil"/>
        </w:pBdr>
        <w:spacing w:line="240" w:lineRule="auto"/>
      </w:pPr>
      <w:r>
        <w:t>2Do - allows for complex todo lists, but also easy to use and intuitive. All my tasks are managed here.</w:t>
      </w:r>
    </w:p>
    <w:p w14:paraId="37AC7197" w14:textId="77777777" w:rsidR="004B6308" w:rsidRDefault="00F71284" w:rsidP="00FF5C40">
      <w:pPr>
        <w:pStyle w:val="normal0"/>
        <w:numPr>
          <w:ilvl w:val="0"/>
          <w:numId w:val="28"/>
        </w:numPr>
        <w:pBdr>
          <w:top w:val="nil"/>
          <w:left w:val="nil"/>
          <w:bottom w:val="nil"/>
          <w:right w:val="nil"/>
          <w:between w:val="nil"/>
        </w:pBdr>
        <w:spacing w:line="240" w:lineRule="auto"/>
      </w:pPr>
      <w:r>
        <w:t xml:space="preserve">Screenshot Plus - Mac widget for quickly capturing screenshots (if like me you can’t remember the </w:t>
      </w:r>
      <w:r>
        <w:t>keyboard shortcuts)</w:t>
      </w:r>
    </w:p>
    <w:p w14:paraId="6D8E7C74" w14:textId="77777777" w:rsidR="004B6308" w:rsidRDefault="00F71284" w:rsidP="00FF5C40">
      <w:pPr>
        <w:pStyle w:val="Heading2"/>
        <w:pBdr>
          <w:top w:val="nil"/>
          <w:left w:val="nil"/>
          <w:bottom w:val="nil"/>
          <w:right w:val="nil"/>
          <w:between w:val="nil"/>
        </w:pBdr>
        <w:spacing w:line="240" w:lineRule="auto"/>
      </w:pPr>
      <w:bookmarkStart w:id="97" w:name="_Toc397939681"/>
      <w:r>
        <w:t>Misc Apps I use</w:t>
      </w:r>
      <w:bookmarkEnd w:id="97"/>
    </w:p>
    <w:p w14:paraId="0E495CBD" w14:textId="77777777" w:rsidR="004B6308" w:rsidRDefault="00F71284" w:rsidP="00FF5C40">
      <w:pPr>
        <w:pStyle w:val="normal0"/>
        <w:numPr>
          <w:ilvl w:val="0"/>
          <w:numId w:val="28"/>
        </w:numPr>
        <w:pBdr>
          <w:top w:val="nil"/>
          <w:left w:val="nil"/>
          <w:bottom w:val="nil"/>
          <w:right w:val="nil"/>
          <w:between w:val="nil"/>
        </w:pBdr>
        <w:spacing w:line="240" w:lineRule="auto"/>
      </w:pPr>
      <w:r>
        <w:t>Bartender - allows you to clean up and reorganize your (top) menu bar; especially useful on a 13” screen. (Also check out  a free competitor called Vanilla)</w:t>
      </w:r>
    </w:p>
    <w:p w14:paraId="2F777609" w14:textId="77777777" w:rsidR="004B6308" w:rsidRDefault="00F71284" w:rsidP="00FF5C40">
      <w:pPr>
        <w:pStyle w:val="normal0"/>
        <w:numPr>
          <w:ilvl w:val="0"/>
          <w:numId w:val="28"/>
        </w:numPr>
        <w:pBdr>
          <w:top w:val="nil"/>
          <w:left w:val="nil"/>
          <w:bottom w:val="nil"/>
          <w:right w:val="nil"/>
          <w:between w:val="nil"/>
        </w:pBdr>
        <w:spacing w:line="240" w:lineRule="auto"/>
      </w:pPr>
      <w:r>
        <w:t>Spectacle - keyboard shortcuts for half-screen, full-screen, et</w:t>
      </w:r>
      <w:r>
        <w:t>c. like Windows has had since Win7. (Also check out Moom for the same purpose)</w:t>
      </w:r>
    </w:p>
    <w:p w14:paraId="14F7F3AA" w14:textId="77777777" w:rsidR="004B6308" w:rsidRDefault="00F71284" w:rsidP="00FF5C40">
      <w:pPr>
        <w:pStyle w:val="normal0"/>
        <w:numPr>
          <w:ilvl w:val="0"/>
          <w:numId w:val="10"/>
        </w:numPr>
        <w:pBdr>
          <w:top w:val="nil"/>
          <w:left w:val="nil"/>
          <w:bottom w:val="nil"/>
          <w:right w:val="nil"/>
          <w:between w:val="nil"/>
        </w:pBdr>
        <w:spacing w:line="240" w:lineRule="auto"/>
      </w:pPr>
      <w:r>
        <w:t>Mousepose and IMovie - screencasts</w:t>
      </w:r>
    </w:p>
    <w:p w14:paraId="074B83AC" w14:textId="77777777" w:rsidR="004B6308" w:rsidRDefault="00F71284" w:rsidP="00FF5C40">
      <w:pPr>
        <w:pStyle w:val="normal0"/>
        <w:numPr>
          <w:ilvl w:val="0"/>
          <w:numId w:val="10"/>
        </w:numPr>
        <w:pBdr>
          <w:top w:val="nil"/>
          <w:left w:val="nil"/>
          <w:bottom w:val="nil"/>
          <w:right w:val="nil"/>
          <w:between w:val="nil"/>
        </w:pBdr>
        <w:spacing w:line="240" w:lineRule="auto"/>
      </w:pPr>
      <w:r>
        <w:t>Tomato One - if I find it hard to be productive or am avoiding doing something, I revert to Pomodoro method with 40 minute sessions and 10 min</w:t>
      </w:r>
      <w:r>
        <w:t>ute breaks</w:t>
      </w:r>
    </w:p>
    <w:p w14:paraId="770718D3" w14:textId="77777777" w:rsidR="004B6308" w:rsidRDefault="00F71284" w:rsidP="00FF5C40">
      <w:pPr>
        <w:pStyle w:val="normal0"/>
        <w:numPr>
          <w:ilvl w:val="0"/>
          <w:numId w:val="10"/>
        </w:numPr>
        <w:pBdr>
          <w:top w:val="nil"/>
          <w:left w:val="nil"/>
          <w:bottom w:val="nil"/>
          <w:right w:val="nil"/>
          <w:between w:val="nil"/>
        </w:pBdr>
        <w:spacing w:line="240" w:lineRule="auto"/>
      </w:pPr>
      <w:r>
        <w:t>Focus - for sometimes restricting internet browsing if I really can’t focus (usually combined with Tomato One)</w:t>
      </w:r>
    </w:p>
    <w:p w14:paraId="66505175" w14:textId="77777777" w:rsidR="004B6308" w:rsidRDefault="00F71284" w:rsidP="00FF5C40">
      <w:pPr>
        <w:pStyle w:val="normal0"/>
        <w:numPr>
          <w:ilvl w:val="0"/>
          <w:numId w:val="10"/>
        </w:numPr>
        <w:pBdr>
          <w:top w:val="nil"/>
          <w:left w:val="nil"/>
          <w:bottom w:val="nil"/>
          <w:right w:val="nil"/>
          <w:between w:val="nil"/>
        </w:pBdr>
        <w:spacing w:line="240" w:lineRule="auto"/>
      </w:pPr>
      <w:r>
        <w:t>Safari for web browsing (I find the experience to be very visually smooth and pleasing, e.g., when paired with Trackpad Gestures. For example, a two-finger pinch shows all tabs in a window.)</w:t>
      </w:r>
    </w:p>
    <w:p w14:paraId="3251EA9E" w14:textId="77777777" w:rsidR="004B6308" w:rsidRDefault="00F71284" w:rsidP="00FF5C40">
      <w:pPr>
        <w:pStyle w:val="normal0"/>
        <w:numPr>
          <w:ilvl w:val="0"/>
          <w:numId w:val="10"/>
        </w:numPr>
        <w:pBdr>
          <w:top w:val="nil"/>
          <w:left w:val="nil"/>
          <w:bottom w:val="nil"/>
          <w:right w:val="nil"/>
          <w:between w:val="nil"/>
        </w:pBdr>
        <w:spacing w:line="240" w:lineRule="auto"/>
      </w:pPr>
      <w:r>
        <w:lastRenderedPageBreak/>
        <w:t>Pocket - for saving web pages to read later, and then usually never getting around to it</w:t>
      </w:r>
    </w:p>
    <w:p w14:paraId="0BA28592" w14:textId="77777777" w:rsidR="004B6308" w:rsidRDefault="00F71284" w:rsidP="00FF5C40">
      <w:pPr>
        <w:pStyle w:val="normal0"/>
        <w:numPr>
          <w:ilvl w:val="0"/>
          <w:numId w:val="10"/>
        </w:numPr>
        <w:pBdr>
          <w:top w:val="nil"/>
          <w:left w:val="nil"/>
          <w:bottom w:val="nil"/>
          <w:right w:val="nil"/>
          <w:between w:val="nil"/>
        </w:pBdr>
        <w:spacing w:line="240" w:lineRule="auto"/>
      </w:pPr>
      <w:r>
        <w:t>Time Machine - not only for backups, but also for sometimes recovering past versions of files that might have gotten accidentally changed / overwritten.</w:t>
      </w:r>
    </w:p>
    <w:p w14:paraId="74EAE12B" w14:textId="77777777" w:rsidR="004B6308" w:rsidRDefault="00F71284" w:rsidP="00FF5C40">
      <w:pPr>
        <w:pStyle w:val="normal0"/>
        <w:numPr>
          <w:ilvl w:val="0"/>
          <w:numId w:val="10"/>
        </w:numPr>
        <w:pBdr>
          <w:top w:val="nil"/>
          <w:left w:val="nil"/>
          <w:bottom w:val="nil"/>
          <w:right w:val="nil"/>
          <w:between w:val="nil"/>
        </w:pBdr>
        <w:spacing w:line="240" w:lineRule="auto"/>
      </w:pPr>
      <w:r>
        <w:t>CrashPlan - on</w:t>
      </w:r>
      <w:r>
        <w:t>line backup (also consider BackBlaze)</w:t>
      </w:r>
    </w:p>
    <w:p w14:paraId="71CD1220" w14:textId="77777777" w:rsidR="004B6308" w:rsidRDefault="00F71284" w:rsidP="00FF5C40">
      <w:pPr>
        <w:pStyle w:val="normal0"/>
        <w:numPr>
          <w:ilvl w:val="0"/>
          <w:numId w:val="10"/>
        </w:numPr>
        <w:pBdr>
          <w:top w:val="nil"/>
          <w:left w:val="nil"/>
          <w:bottom w:val="nil"/>
          <w:right w:val="nil"/>
          <w:between w:val="nil"/>
        </w:pBdr>
        <w:spacing w:line="240" w:lineRule="auto"/>
      </w:pPr>
      <w:r>
        <w:t>Inbox When Ready - a Chrome extension that helps control the flow of your email (requires checking your GMail via Chrome)</w:t>
      </w:r>
    </w:p>
    <w:p w14:paraId="633D37DB" w14:textId="77777777" w:rsidR="004B6308" w:rsidRDefault="00F71284" w:rsidP="00FF5C40">
      <w:pPr>
        <w:pStyle w:val="normal0"/>
        <w:numPr>
          <w:ilvl w:val="0"/>
          <w:numId w:val="10"/>
        </w:numPr>
        <w:pBdr>
          <w:top w:val="nil"/>
          <w:left w:val="nil"/>
          <w:bottom w:val="nil"/>
          <w:right w:val="nil"/>
          <w:between w:val="nil"/>
        </w:pBdr>
        <w:spacing w:line="240" w:lineRule="auto"/>
      </w:pPr>
      <w:r>
        <w:t>Spotify - music</w:t>
      </w:r>
    </w:p>
    <w:p w14:paraId="3E94AB7E" w14:textId="77777777" w:rsidR="004B6308" w:rsidRDefault="00F71284" w:rsidP="00FF5C40">
      <w:pPr>
        <w:pStyle w:val="normal0"/>
        <w:numPr>
          <w:ilvl w:val="0"/>
          <w:numId w:val="10"/>
        </w:numPr>
        <w:pBdr>
          <w:top w:val="nil"/>
          <w:left w:val="nil"/>
          <w:bottom w:val="nil"/>
          <w:right w:val="nil"/>
          <w:between w:val="nil"/>
        </w:pBdr>
        <w:spacing w:line="240" w:lineRule="auto"/>
      </w:pPr>
      <w:r>
        <w:t>Pixelmator - image editing</w:t>
      </w:r>
    </w:p>
    <w:p w14:paraId="6883DFEE" w14:textId="77777777" w:rsidR="004B6308" w:rsidRDefault="00F71284" w:rsidP="00FF5C40">
      <w:pPr>
        <w:pStyle w:val="normal0"/>
        <w:numPr>
          <w:ilvl w:val="0"/>
          <w:numId w:val="10"/>
        </w:numPr>
        <w:pBdr>
          <w:top w:val="nil"/>
          <w:left w:val="nil"/>
          <w:bottom w:val="nil"/>
          <w:right w:val="nil"/>
          <w:between w:val="nil"/>
        </w:pBdr>
        <w:spacing w:line="240" w:lineRule="auto"/>
      </w:pPr>
      <w:r>
        <w:t xml:space="preserve">Not an “app”, but I subscribe to “10 things you need </w:t>
      </w:r>
      <w:r>
        <w:t>to know today” e-mail newsletter by TheWeek which contains enough news that I don’t need to check it throughout the day.</w:t>
      </w:r>
    </w:p>
    <w:p w14:paraId="2632A187" w14:textId="77777777" w:rsidR="004B6308" w:rsidRDefault="004B6308" w:rsidP="00FF5C40">
      <w:pPr>
        <w:pStyle w:val="normal0"/>
        <w:pBdr>
          <w:top w:val="nil"/>
          <w:left w:val="nil"/>
          <w:bottom w:val="nil"/>
          <w:right w:val="nil"/>
          <w:between w:val="nil"/>
        </w:pBdr>
        <w:spacing w:line="240" w:lineRule="auto"/>
      </w:pPr>
    </w:p>
    <w:p w14:paraId="7F6B7960" w14:textId="77777777" w:rsidR="004B6308" w:rsidRDefault="00F71284" w:rsidP="00FF5C40">
      <w:pPr>
        <w:pStyle w:val="Heading1"/>
        <w:pBdr>
          <w:top w:val="nil"/>
          <w:left w:val="nil"/>
          <w:bottom w:val="nil"/>
          <w:right w:val="nil"/>
          <w:between w:val="nil"/>
        </w:pBdr>
        <w:spacing w:line="240" w:lineRule="auto"/>
      </w:pPr>
      <w:bookmarkStart w:id="98" w:name="_Toc397939682"/>
      <w:r>
        <w:t>Appendix E: Our open source software philosophy</w:t>
      </w:r>
      <w:bookmarkEnd w:id="98"/>
    </w:p>
    <w:p w14:paraId="591C6710" w14:textId="77777777" w:rsidR="004B6308" w:rsidRDefault="004B6308" w:rsidP="00FF5C40">
      <w:pPr>
        <w:pStyle w:val="normal0"/>
        <w:pBdr>
          <w:top w:val="nil"/>
          <w:left w:val="nil"/>
          <w:bottom w:val="nil"/>
          <w:right w:val="nil"/>
          <w:between w:val="nil"/>
        </w:pBdr>
        <w:spacing w:line="240" w:lineRule="auto"/>
        <w:rPr>
          <w:rFonts w:ascii="Rokkitt" w:eastAsia="Rokkitt" w:hAnsi="Rokkitt" w:cs="Rokkitt"/>
          <w:i/>
        </w:rPr>
      </w:pPr>
    </w:p>
    <w:p w14:paraId="31AAAF26" w14:textId="77777777" w:rsidR="004B6308" w:rsidRDefault="00F71284" w:rsidP="00FF5C40">
      <w:pPr>
        <w:pStyle w:val="normal0"/>
        <w:pBdr>
          <w:top w:val="nil"/>
          <w:left w:val="nil"/>
          <w:bottom w:val="nil"/>
          <w:right w:val="nil"/>
          <w:between w:val="nil"/>
        </w:pBdr>
        <w:spacing w:line="240" w:lineRule="auto"/>
        <w:rPr>
          <w:rFonts w:ascii="Rokkitt" w:eastAsia="Rokkitt" w:hAnsi="Rokkitt" w:cs="Rokkitt"/>
          <w:i/>
        </w:rPr>
      </w:pPr>
      <w:r>
        <w:rPr>
          <w:rFonts w:ascii="Rokkitt" w:eastAsia="Rokkitt" w:hAnsi="Rokkitt" w:cs="Rokkitt"/>
          <w:i/>
        </w:rPr>
        <w:t>“If you want to go fast, go alone. If you want to go far, go together”.</w:t>
      </w:r>
    </w:p>
    <w:p w14:paraId="7C0E1294" w14:textId="77777777" w:rsidR="004B6308" w:rsidRDefault="00F71284" w:rsidP="00FF5C40">
      <w:pPr>
        <w:pStyle w:val="normal0"/>
        <w:pBdr>
          <w:top w:val="nil"/>
          <w:left w:val="nil"/>
          <w:bottom w:val="nil"/>
          <w:right w:val="nil"/>
          <w:between w:val="nil"/>
        </w:pBdr>
        <w:spacing w:line="240" w:lineRule="auto"/>
      </w:pPr>
      <w:r>
        <w:rPr>
          <w:rFonts w:ascii="Rokkitt" w:eastAsia="Rokkitt" w:hAnsi="Rokkitt" w:cs="Rokkitt"/>
          <w:b/>
          <w:i/>
        </w:rPr>
        <w:t xml:space="preserve">- Attributed </w:t>
      </w:r>
      <w:r>
        <w:rPr>
          <w:rFonts w:ascii="Rokkitt" w:eastAsia="Rokkitt" w:hAnsi="Rokkitt" w:cs="Rokkitt"/>
          <w:b/>
          <w:i/>
        </w:rPr>
        <w:t>to an African proverb</w:t>
      </w:r>
    </w:p>
    <w:p w14:paraId="42EBA66F" w14:textId="77777777" w:rsidR="004B6308" w:rsidRDefault="004B6308" w:rsidP="00FF5C40">
      <w:pPr>
        <w:pStyle w:val="normal0"/>
        <w:pBdr>
          <w:top w:val="nil"/>
          <w:left w:val="nil"/>
          <w:bottom w:val="nil"/>
          <w:right w:val="nil"/>
          <w:between w:val="nil"/>
        </w:pBdr>
        <w:spacing w:line="240" w:lineRule="auto"/>
      </w:pPr>
    </w:p>
    <w:p w14:paraId="655CD51A" w14:textId="77777777" w:rsidR="004B6308" w:rsidRDefault="00F71284" w:rsidP="00FF5C40">
      <w:pPr>
        <w:pStyle w:val="normal0"/>
        <w:pBdr>
          <w:top w:val="nil"/>
          <w:left w:val="nil"/>
          <w:bottom w:val="nil"/>
          <w:right w:val="nil"/>
          <w:between w:val="nil"/>
        </w:pBdr>
        <w:spacing w:line="240" w:lineRule="auto"/>
      </w:pPr>
      <w:r>
        <w:t xml:space="preserve">Although we develop both open and closed source pieces of code in our group, we try our best to release any software that is potentially useful to more than one person as open source. This ends up being almost all the software that we write except perhaps </w:t>
      </w:r>
      <w:r>
        <w:t>code written to conduct a specific scientific analysis.</w:t>
      </w:r>
    </w:p>
    <w:p w14:paraId="35682C0D" w14:textId="77777777" w:rsidR="004B6308" w:rsidRDefault="004B6308" w:rsidP="00FF5C40">
      <w:pPr>
        <w:pStyle w:val="normal0"/>
        <w:pBdr>
          <w:top w:val="nil"/>
          <w:left w:val="nil"/>
          <w:bottom w:val="nil"/>
          <w:right w:val="nil"/>
          <w:between w:val="nil"/>
        </w:pBdr>
        <w:spacing w:line="240" w:lineRule="auto"/>
      </w:pPr>
    </w:p>
    <w:p w14:paraId="786EADE2" w14:textId="77777777" w:rsidR="004B6308" w:rsidRDefault="00F71284" w:rsidP="00FF5C40">
      <w:pPr>
        <w:pStyle w:val="normal0"/>
        <w:pBdr>
          <w:top w:val="nil"/>
          <w:left w:val="nil"/>
          <w:bottom w:val="nil"/>
          <w:right w:val="nil"/>
          <w:between w:val="nil"/>
        </w:pBdr>
        <w:spacing w:line="240" w:lineRule="auto"/>
      </w:pPr>
      <w:r>
        <w:t>Benefits of open-source software include:</w:t>
      </w:r>
    </w:p>
    <w:p w14:paraId="4911BC06" w14:textId="77777777" w:rsidR="004B6308" w:rsidRDefault="00F71284" w:rsidP="00FF5C40">
      <w:pPr>
        <w:pStyle w:val="normal0"/>
        <w:numPr>
          <w:ilvl w:val="0"/>
          <w:numId w:val="2"/>
        </w:numPr>
        <w:pBdr>
          <w:top w:val="nil"/>
          <w:left w:val="nil"/>
          <w:bottom w:val="nil"/>
          <w:right w:val="nil"/>
          <w:between w:val="nil"/>
        </w:pBdr>
        <w:spacing w:line="240" w:lineRule="auto"/>
      </w:pPr>
      <w:r>
        <w:t>authors can include the code in their portfolio for future job applications</w:t>
      </w:r>
    </w:p>
    <w:p w14:paraId="48671503" w14:textId="77777777" w:rsidR="004B6308" w:rsidRDefault="00F71284" w:rsidP="00FF5C40">
      <w:pPr>
        <w:pStyle w:val="normal0"/>
        <w:numPr>
          <w:ilvl w:val="0"/>
          <w:numId w:val="2"/>
        </w:numPr>
        <w:pBdr>
          <w:top w:val="nil"/>
          <w:left w:val="nil"/>
          <w:bottom w:val="nil"/>
          <w:right w:val="nil"/>
          <w:between w:val="nil"/>
        </w:pBdr>
        <w:spacing w:line="240" w:lineRule="auto"/>
      </w:pPr>
      <w:r>
        <w:lastRenderedPageBreak/>
        <w:t xml:space="preserve">you get recognition from the community of users of your code as well as personal </w:t>
      </w:r>
      <w:r>
        <w:t>pride</w:t>
      </w:r>
    </w:p>
    <w:p w14:paraId="359DDDF8" w14:textId="77777777" w:rsidR="004B6308" w:rsidRDefault="00F71284" w:rsidP="00FF5C40">
      <w:pPr>
        <w:pStyle w:val="normal0"/>
        <w:numPr>
          <w:ilvl w:val="0"/>
          <w:numId w:val="2"/>
        </w:numPr>
        <w:pBdr>
          <w:top w:val="nil"/>
          <w:left w:val="nil"/>
          <w:bottom w:val="nil"/>
          <w:right w:val="nil"/>
          <w:between w:val="nil"/>
        </w:pBdr>
        <w:spacing w:line="240" w:lineRule="auto"/>
      </w:pPr>
      <w:r>
        <w:t>more users means more bug reports - this sounds scary but is in fact very useful and important for your own research</w:t>
      </w:r>
    </w:p>
    <w:p w14:paraId="045950AF" w14:textId="77777777" w:rsidR="004B6308" w:rsidRDefault="00F71284" w:rsidP="00FF5C40">
      <w:pPr>
        <w:pStyle w:val="normal0"/>
        <w:numPr>
          <w:ilvl w:val="0"/>
          <w:numId w:val="2"/>
        </w:numPr>
        <w:pBdr>
          <w:top w:val="nil"/>
          <w:left w:val="nil"/>
          <w:bottom w:val="nil"/>
          <w:right w:val="nil"/>
          <w:between w:val="nil"/>
        </w:pBdr>
        <w:spacing w:line="240" w:lineRule="auto"/>
      </w:pPr>
      <w:r>
        <w:t>outside developers can contribute fixes and features, so your code gets better for free</w:t>
      </w:r>
    </w:p>
    <w:p w14:paraId="7178F807" w14:textId="77777777" w:rsidR="004B6308" w:rsidRDefault="00F71284" w:rsidP="00FF5C40">
      <w:pPr>
        <w:pStyle w:val="normal0"/>
        <w:numPr>
          <w:ilvl w:val="0"/>
          <w:numId w:val="2"/>
        </w:numPr>
        <w:pBdr>
          <w:top w:val="nil"/>
          <w:left w:val="nil"/>
          <w:bottom w:val="nil"/>
          <w:right w:val="nil"/>
          <w:between w:val="nil"/>
        </w:pBdr>
        <w:spacing w:line="240" w:lineRule="auto"/>
      </w:pPr>
      <w:r>
        <w:t>much less friction - easy to share code, fork</w:t>
      </w:r>
      <w:r>
        <w:t xml:space="preserve"> it, etc. without needing to set up permissions or access. Easy to distribute and install the code, e.g. via PyPI</w:t>
      </w:r>
    </w:p>
    <w:p w14:paraId="48D0160F" w14:textId="77777777" w:rsidR="004B6308" w:rsidRDefault="00F71284" w:rsidP="00FF5C40">
      <w:pPr>
        <w:pStyle w:val="normal0"/>
        <w:numPr>
          <w:ilvl w:val="0"/>
          <w:numId w:val="2"/>
        </w:numPr>
        <w:pBdr>
          <w:top w:val="nil"/>
          <w:left w:val="nil"/>
          <w:bottom w:val="nil"/>
          <w:right w:val="nil"/>
          <w:between w:val="nil"/>
        </w:pBdr>
        <w:spacing w:line="240" w:lineRule="auto"/>
      </w:pPr>
      <w:r>
        <w:t>many services like CircleCI and PyCharm offer their products for free when the codebase is open source. Not only does this save money, it more</w:t>
      </w:r>
      <w:r>
        <w:t xml:space="preserve"> importantly saves a lot of time in coordinating purchasing requests that need to be renewed.</w:t>
      </w:r>
    </w:p>
    <w:p w14:paraId="71EB1E7B" w14:textId="77777777" w:rsidR="004B6308" w:rsidRDefault="00F71284" w:rsidP="00FF5C40">
      <w:pPr>
        <w:pStyle w:val="normal0"/>
        <w:numPr>
          <w:ilvl w:val="0"/>
          <w:numId w:val="2"/>
        </w:numPr>
        <w:pBdr>
          <w:top w:val="nil"/>
          <w:left w:val="nil"/>
          <w:bottom w:val="nil"/>
          <w:right w:val="nil"/>
          <w:between w:val="nil"/>
        </w:pBdr>
        <w:spacing w:line="240" w:lineRule="auto"/>
      </w:pPr>
      <w:r>
        <w:t>your own programming will automatically improve because your code is open source and public. You will be more likely to write documentation and write clean code i</w:t>
      </w:r>
      <w:r>
        <w:t>f you know it is for the world and not only for yourself. This will also encourage writing the code in a more general manner rather than specific to your application.</w:t>
      </w:r>
    </w:p>
    <w:p w14:paraId="63FD3723" w14:textId="77777777" w:rsidR="004B6308" w:rsidRDefault="00F71284" w:rsidP="00FF5C40">
      <w:pPr>
        <w:pStyle w:val="normal0"/>
        <w:numPr>
          <w:ilvl w:val="0"/>
          <w:numId w:val="2"/>
        </w:numPr>
        <w:pBdr>
          <w:top w:val="nil"/>
          <w:left w:val="nil"/>
          <w:bottom w:val="nil"/>
          <w:right w:val="nil"/>
          <w:between w:val="nil"/>
        </w:pBdr>
        <w:spacing w:line="240" w:lineRule="auto"/>
      </w:pPr>
      <w:r>
        <w:t>you can write a paper about your code whenever ready. There is no separate process of “ma</w:t>
      </w:r>
      <w:r>
        <w:t>king the code open source” if it is already open source from day 1.</w:t>
      </w:r>
    </w:p>
    <w:p w14:paraId="04392DA2" w14:textId="77777777" w:rsidR="004B6308" w:rsidRDefault="00F71284" w:rsidP="00FF5C40">
      <w:pPr>
        <w:pStyle w:val="normal0"/>
        <w:numPr>
          <w:ilvl w:val="0"/>
          <w:numId w:val="2"/>
        </w:numPr>
        <w:pBdr>
          <w:top w:val="nil"/>
          <w:left w:val="nil"/>
          <w:bottom w:val="nil"/>
          <w:right w:val="nil"/>
          <w:between w:val="nil"/>
        </w:pBdr>
        <w:spacing w:line="240" w:lineRule="auto"/>
      </w:pPr>
      <w:r>
        <w:t>it is the right thing to do for the betterment of the research community!</w:t>
      </w:r>
    </w:p>
    <w:p w14:paraId="20985341" w14:textId="77777777" w:rsidR="004B6308" w:rsidRDefault="004B6308" w:rsidP="00FF5C40">
      <w:pPr>
        <w:pStyle w:val="normal0"/>
        <w:pBdr>
          <w:top w:val="nil"/>
          <w:left w:val="nil"/>
          <w:bottom w:val="nil"/>
          <w:right w:val="nil"/>
          <w:between w:val="nil"/>
        </w:pBdr>
        <w:spacing w:line="240" w:lineRule="auto"/>
      </w:pPr>
    </w:p>
    <w:p w14:paraId="0EBEAF52" w14:textId="77777777" w:rsidR="004B6308" w:rsidRDefault="00F71284" w:rsidP="00FF5C40">
      <w:pPr>
        <w:pStyle w:val="normal0"/>
        <w:pBdr>
          <w:top w:val="nil"/>
          <w:left w:val="nil"/>
          <w:bottom w:val="nil"/>
          <w:right w:val="nil"/>
          <w:between w:val="nil"/>
        </w:pBdr>
        <w:spacing w:line="240" w:lineRule="auto"/>
      </w:pPr>
      <w:r>
        <w:t>Clarifying common misconceptions about open source code:</w:t>
      </w:r>
    </w:p>
    <w:p w14:paraId="445893F0" w14:textId="77777777" w:rsidR="004B6308" w:rsidRDefault="00F71284" w:rsidP="00FF5C40">
      <w:pPr>
        <w:pStyle w:val="normal0"/>
        <w:numPr>
          <w:ilvl w:val="0"/>
          <w:numId w:val="37"/>
        </w:numPr>
        <w:pBdr>
          <w:top w:val="nil"/>
          <w:left w:val="nil"/>
          <w:bottom w:val="nil"/>
          <w:right w:val="nil"/>
          <w:between w:val="nil"/>
        </w:pBdr>
        <w:spacing w:line="240" w:lineRule="auto"/>
      </w:pPr>
      <w:r>
        <w:t xml:space="preserve">Writing open source code almost never exposes you to getting scooped or having some outsider leapfrog you in research. First of all, it is very rare that an outsider will use your code rather </w:t>
      </w:r>
      <w:r>
        <w:lastRenderedPageBreak/>
        <w:t>than make their own, especially if you do not advertise your cod</w:t>
      </w:r>
      <w:r>
        <w:t>e. Most of the time, you will have the opposite problem - i.e., to convince people to use and trust your code. Second, as the code author you are the expert in the code. Even when there is an outside user, it is rare that they are as proficient as you in t</w:t>
      </w:r>
      <w:r>
        <w:t>he use of the code. Third, the majority of people are friendly and not as manipulative as you may think.</w:t>
      </w:r>
    </w:p>
    <w:p w14:paraId="15302C0A" w14:textId="77777777" w:rsidR="004B6308" w:rsidRDefault="00F71284" w:rsidP="00FF5C40">
      <w:pPr>
        <w:pStyle w:val="normal0"/>
        <w:numPr>
          <w:ilvl w:val="0"/>
          <w:numId w:val="37"/>
        </w:numPr>
        <w:pBdr>
          <w:top w:val="nil"/>
          <w:left w:val="nil"/>
          <w:bottom w:val="nil"/>
          <w:right w:val="nil"/>
          <w:between w:val="nil"/>
        </w:pBdr>
        <w:spacing w:line="240" w:lineRule="auto"/>
      </w:pPr>
      <w:r>
        <w:t>Open source code doesn’t need to be perfect, nor does it even need to be any good. Often people think that they will make a code open source when it is</w:t>
      </w:r>
      <w:r>
        <w:t xml:space="preserve"> “ready”. This is not the right approach; code does not need to be “ready” to be open source.</w:t>
      </w:r>
    </w:p>
    <w:p w14:paraId="74164AE7" w14:textId="77777777" w:rsidR="004B6308" w:rsidRDefault="00F71284" w:rsidP="00FF5C40">
      <w:pPr>
        <w:pStyle w:val="normal0"/>
        <w:numPr>
          <w:ilvl w:val="0"/>
          <w:numId w:val="37"/>
        </w:numPr>
        <w:pBdr>
          <w:top w:val="nil"/>
          <w:left w:val="nil"/>
          <w:bottom w:val="nil"/>
          <w:right w:val="nil"/>
          <w:between w:val="nil"/>
        </w:pBdr>
        <w:spacing w:line="240" w:lineRule="auto"/>
      </w:pPr>
      <w:r>
        <w:t>Publishing a code as open source doesn’t mean that you need to support the code or vouch for its correctness. You are offering the code publicly without any guara</w:t>
      </w:r>
      <w:r>
        <w:t>ntees whatsoever, and you don’t have any additional obligations to anyone. However, if you actively want your code to be used by the community and extended, then be prepared to document and support your code, and to help users and resolve their problems. B</w:t>
      </w:r>
      <w:r>
        <w:t>ut this is a separate decision. It is perfectly OK to have an open-source code for which you provide no support so long as you don’t try to advertise it for more than it is.</w:t>
      </w:r>
    </w:p>
    <w:p w14:paraId="164486DE" w14:textId="77777777" w:rsidR="004B6308" w:rsidRDefault="004B6308" w:rsidP="00FF5C40">
      <w:pPr>
        <w:pStyle w:val="Heading1"/>
        <w:pBdr>
          <w:top w:val="nil"/>
          <w:left w:val="nil"/>
          <w:bottom w:val="nil"/>
          <w:right w:val="nil"/>
          <w:between w:val="nil"/>
        </w:pBdr>
        <w:spacing w:line="240" w:lineRule="auto"/>
      </w:pPr>
      <w:bookmarkStart w:id="99" w:name="_sy9vxj36p8or" w:colFirst="0" w:colLast="0"/>
      <w:bookmarkEnd w:id="99"/>
    </w:p>
    <w:p w14:paraId="5DF6AB5E" w14:textId="77777777" w:rsidR="004B6308" w:rsidRDefault="00F71284" w:rsidP="00FF5C40">
      <w:pPr>
        <w:pStyle w:val="Heading1"/>
        <w:pBdr>
          <w:top w:val="nil"/>
          <w:left w:val="nil"/>
          <w:bottom w:val="nil"/>
          <w:right w:val="nil"/>
          <w:between w:val="nil"/>
        </w:pBdr>
        <w:spacing w:line="240" w:lineRule="auto"/>
      </w:pPr>
      <w:bookmarkStart w:id="100" w:name="_Toc397939683"/>
      <w:r>
        <w:t>Appendix F: 10 of the most common Python mistakes I see from scientist-programmer</w:t>
      </w:r>
      <w:r>
        <w:t>s</w:t>
      </w:r>
      <w:bookmarkEnd w:id="100"/>
    </w:p>
    <w:p w14:paraId="5B19223E"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6E439058" w14:textId="77777777" w:rsidR="004B6308" w:rsidRDefault="00F71284" w:rsidP="00FF5C40">
      <w:pPr>
        <w:pStyle w:val="normal0"/>
        <w:pBdr>
          <w:top w:val="nil"/>
          <w:left w:val="nil"/>
          <w:bottom w:val="nil"/>
          <w:right w:val="nil"/>
          <w:between w:val="nil"/>
        </w:pBdr>
        <w:spacing w:line="240" w:lineRule="auto"/>
      </w:pPr>
      <w:r>
        <w:lastRenderedPageBreak/>
        <w:t>There are many, many books and articles on writing better Python code. Please use those if you want to really desire to become a good programmer. Here, I am just focusing on some of the most basic things that I think are particularly relevant to the typ</w:t>
      </w:r>
      <w:r>
        <w:t>es of scientific programmers we get in the HackingMaterials group.</w:t>
      </w:r>
    </w:p>
    <w:p w14:paraId="3105686C" w14:textId="77777777" w:rsidR="004B6308" w:rsidRDefault="004B6308" w:rsidP="00FF5C40">
      <w:pPr>
        <w:pStyle w:val="normal0"/>
        <w:pBdr>
          <w:top w:val="nil"/>
          <w:left w:val="nil"/>
          <w:bottom w:val="nil"/>
          <w:right w:val="nil"/>
          <w:between w:val="nil"/>
        </w:pBdr>
        <w:spacing w:line="240" w:lineRule="auto"/>
      </w:pPr>
    </w:p>
    <w:p w14:paraId="3783B2CE" w14:textId="77777777" w:rsidR="004B6308" w:rsidRDefault="00F71284" w:rsidP="00FF5C40">
      <w:pPr>
        <w:pStyle w:val="normal0"/>
        <w:pBdr>
          <w:top w:val="nil"/>
          <w:left w:val="nil"/>
          <w:bottom w:val="nil"/>
          <w:right w:val="nil"/>
          <w:between w:val="nil"/>
        </w:pBdr>
        <w:spacing w:line="240" w:lineRule="auto"/>
      </w:pPr>
      <w:r>
        <w:rPr>
          <w:i/>
        </w:rPr>
        <w:t>Note</w:t>
      </w:r>
      <w:r>
        <w:t xml:space="preserve">: I used this site: </w:t>
      </w:r>
      <w:r>
        <w:rPr>
          <w:b/>
          <w:i/>
        </w:rPr>
        <w:t>http://markup.su/highlighter/</w:t>
      </w:r>
      <w:r>
        <w:t xml:space="preserve"> to help write code blocks with coloring. For additional flair, you might also try using: </w:t>
      </w:r>
      <w:r>
        <w:rPr>
          <w:b/>
          <w:i/>
        </w:rPr>
        <w:t>http://instaco.de</w:t>
      </w:r>
    </w:p>
    <w:p w14:paraId="526F4BD2" w14:textId="77777777" w:rsidR="004B6308" w:rsidRDefault="004B6308" w:rsidP="00FF5C40">
      <w:pPr>
        <w:pStyle w:val="normal0"/>
        <w:pBdr>
          <w:top w:val="nil"/>
          <w:left w:val="nil"/>
          <w:bottom w:val="nil"/>
          <w:right w:val="nil"/>
          <w:between w:val="nil"/>
        </w:pBdr>
        <w:spacing w:line="240" w:lineRule="auto"/>
      </w:pPr>
    </w:p>
    <w:p w14:paraId="12BC9FF8"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Prefer data structures that don’t require memorizing array indexes.</w:t>
      </w:r>
    </w:p>
    <w:p w14:paraId="6951970D"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7A1CC322" w14:textId="77777777" w:rsidR="004B6308" w:rsidRDefault="00F71284" w:rsidP="00FF5C40">
      <w:pPr>
        <w:pStyle w:val="normal0"/>
        <w:pBdr>
          <w:top w:val="nil"/>
          <w:left w:val="nil"/>
          <w:bottom w:val="nil"/>
          <w:right w:val="nil"/>
          <w:between w:val="nil"/>
        </w:pBdr>
        <w:spacing w:line="240" w:lineRule="auto"/>
      </w:pPr>
      <w:r>
        <w:t>Don’t use a data structure (like a list/array) that requires one to remember that “index 8” is the species string and “index 1” is the coordination number.</w:t>
      </w:r>
    </w:p>
    <w:p w14:paraId="3C76E165"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37B1A4DA" w14:textId="77777777" w:rsidR="004B6308" w:rsidRDefault="00F71284" w:rsidP="00FF5C40">
      <w:pPr>
        <w:pStyle w:val="normal0"/>
        <w:pBdr>
          <w:top w:val="nil"/>
          <w:left w:val="nil"/>
          <w:bottom w:val="nil"/>
          <w:right w:val="nil"/>
          <w:between w:val="nil"/>
        </w:pBdr>
        <w:spacing w:line="240" w:lineRule="auto"/>
        <w:rPr>
          <w:rFonts w:ascii="Arial" w:eastAsia="Arial" w:hAnsi="Arial" w:cs="Arial"/>
          <w:b/>
        </w:rPr>
      </w:pPr>
      <w:r>
        <w:rPr>
          <w:rFonts w:ascii="Arial" w:eastAsia="Arial" w:hAnsi="Arial" w:cs="Arial"/>
          <w:b/>
        </w:rPr>
        <w:t>Bad:</w:t>
      </w:r>
    </w:p>
    <w:p w14:paraId="350E0BC6" w14:textId="77777777" w:rsidR="004B6308" w:rsidRDefault="004B6308" w:rsidP="00FF5C40">
      <w:pPr>
        <w:pStyle w:val="normal0"/>
        <w:pBdr>
          <w:top w:val="nil"/>
          <w:left w:val="nil"/>
          <w:bottom w:val="nil"/>
          <w:right w:val="nil"/>
          <w:between w:val="nil"/>
        </w:pBdr>
        <w:spacing w:line="240" w:lineRule="auto"/>
        <w:rPr>
          <w:rFonts w:ascii="Arial" w:eastAsia="Arial" w:hAnsi="Arial" w:cs="Arial"/>
          <w:b/>
        </w:rPr>
      </w:pPr>
    </w:p>
    <w:p w14:paraId="76E676D4" w14:textId="77777777" w:rsidR="004B6308" w:rsidRDefault="00F71284" w:rsidP="00FF5C40">
      <w:pPr>
        <w:pStyle w:val="normal0"/>
        <w:pBdr>
          <w:top w:val="nil"/>
          <w:left w:val="nil"/>
          <w:bottom w:val="nil"/>
          <w:right w:val="nil"/>
          <w:between w:val="nil"/>
        </w:pBdr>
        <w:spacing w:line="240" w:lineRule="auto"/>
        <w:rPr>
          <w:rFonts w:ascii="Inconsolata" w:eastAsia="Inconsolata" w:hAnsi="Inconsolata" w:cs="Inconsolata"/>
          <w:sz w:val="16"/>
          <w:szCs w:val="16"/>
          <w:highlight w:val="white"/>
        </w:rPr>
      </w:pPr>
      <w:r>
        <w:rPr>
          <w:rFonts w:ascii="Inconsolata" w:eastAsia="Inconsolata" w:hAnsi="Inconsolata" w:cs="Inconsolata"/>
          <w:sz w:val="16"/>
          <w:szCs w:val="16"/>
          <w:highlight w:val="white"/>
        </w:rPr>
        <w:t xml:space="preserve">my_data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w:t>
      </w:r>
      <w:r>
        <w:rPr>
          <w:rFonts w:ascii="Inconsolata" w:eastAsia="Inconsolata" w:hAnsi="Inconsolata" w:cs="Inconsolata"/>
          <w:color w:val="036A07"/>
          <w:sz w:val="16"/>
          <w:szCs w:val="16"/>
          <w:highlight w:val="white"/>
        </w:rPr>
        <w:t>"Fe2O3"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6</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5</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4.1</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cell_volume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1</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2</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3</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is_insulator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4</w:t>
      </w:r>
      <w:r>
        <w:rPr>
          <w:rFonts w:ascii="Inconsolata" w:eastAsia="Inconsolata" w:hAnsi="Inconsolata" w:cs="Inconsolata"/>
          <w:sz w:val="16"/>
          <w:szCs w:val="16"/>
          <w:highlight w:val="white"/>
        </w:rPr>
        <w:t>] &gt; 3</w:t>
      </w:r>
    </w:p>
    <w:p w14:paraId="0269A34C"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29AA4CE3" w14:textId="77777777" w:rsidR="004B6308" w:rsidRDefault="00F71284" w:rsidP="00FF5C40">
      <w:pPr>
        <w:pStyle w:val="normal0"/>
        <w:pBdr>
          <w:top w:val="nil"/>
          <w:left w:val="nil"/>
          <w:bottom w:val="nil"/>
          <w:right w:val="nil"/>
          <w:between w:val="nil"/>
        </w:pBdr>
        <w:spacing w:line="240" w:lineRule="auto"/>
        <w:rPr>
          <w:rFonts w:ascii="Arial" w:eastAsia="Arial" w:hAnsi="Arial" w:cs="Arial"/>
          <w:b/>
        </w:rPr>
      </w:pPr>
      <w:r>
        <w:rPr>
          <w:rFonts w:ascii="Arial" w:eastAsia="Arial" w:hAnsi="Arial" w:cs="Arial"/>
          <w:b/>
        </w:rPr>
        <w:t>Better:</w:t>
      </w:r>
    </w:p>
    <w:p w14:paraId="055475BD" w14:textId="77777777" w:rsidR="004B6308" w:rsidRDefault="004B6308" w:rsidP="00FF5C40">
      <w:pPr>
        <w:pStyle w:val="normal0"/>
        <w:pBdr>
          <w:top w:val="nil"/>
          <w:left w:val="nil"/>
          <w:bottom w:val="nil"/>
          <w:right w:val="nil"/>
          <w:between w:val="nil"/>
        </w:pBdr>
        <w:spacing w:line="240" w:lineRule="auto"/>
        <w:rPr>
          <w:rFonts w:ascii="Arial" w:eastAsia="Arial" w:hAnsi="Arial" w:cs="Arial"/>
          <w:b/>
        </w:rPr>
      </w:pPr>
    </w:p>
    <w:p w14:paraId="143592E7" w14:textId="77777777" w:rsidR="004B6308" w:rsidRDefault="00F71284" w:rsidP="00FF5C40">
      <w:pPr>
        <w:pStyle w:val="normal0"/>
        <w:pBdr>
          <w:top w:val="nil"/>
          <w:left w:val="nil"/>
          <w:bottom w:val="nil"/>
          <w:right w:val="nil"/>
          <w:between w:val="nil"/>
        </w:pBdr>
        <w:spacing w:line="240" w:lineRule="auto"/>
        <w:rPr>
          <w:rFonts w:ascii="Inconsolata" w:eastAsia="Inconsolata" w:hAnsi="Inconsolata" w:cs="Inconsolata"/>
          <w:color w:val="0000CD"/>
          <w:sz w:val="16"/>
          <w:szCs w:val="16"/>
        </w:rPr>
      </w:pPr>
      <w:r>
        <w:rPr>
          <w:rFonts w:ascii="Inconsolata" w:eastAsia="Inconsolata" w:hAnsi="Inconsolata" w:cs="Inconsolata"/>
          <w:sz w:val="16"/>
          <w:szCs w:val="16"/>
        </w:rPr>
        <w:t xml:space="preserve">my_data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"formula"</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"Fe2O3"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6</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5</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"c"</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4.1</w:t>
      </w:r>
      <w:r>
        <w:rPr>
          <w:rFonts w:ascii="Inconsolata" w:eastAsia="Inconsolata" w:hAnsi="Inconsolata" w:cs="Inconsolata"/>
          <w:sz w:val="16"/>
          <w:szCs w:val="16"/>
        </w:rPr>
        <w:t>}</w:t>
      </w:r>
      <w:r>
        <w:rPr>
          <w:rFonts w:ascii="Inconsolata" w:eastAsia="Inconsolata" w:hAnsi="Inconsolata" w:cs="Inconsolata"/>
          <w:sz w:val="16"/>
          <w:szCs w:val="16"/>
        </w:rPr>
        <w:br/>
        <w:t xml:space="preserve">cell_volume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"c"</w:t>
      </w:r>
      <w:r>
        <w:rPr>
          <w:rFonts w:ascii="Inconsolata" w:eastAsia="Inconsolata" w:hAnsi="Inconsolata" w:cs="Inconsolata"/>
          <w:sz w:val="16"/>
          <w:szCs w:val="16"/>
        </w:rPr>
        <w:t>]</w:t>
      </w:r>
      <w:r>
        <w:rPr>
          <w:rFonts w:ascii="Inconsolata" w:eastAsia="Inconsolata" w:hAnsi="Inconsolata" w:cs="Inconsolata"/>
          <w:sz w:val="16"/>
          <w:szCs w:val="16"/>
        </w:rPr>
        <w:br/>
        <w:t xml:space="preserve">is_insulator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&gt;</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p>
    <w:p w14:paraId="66516715" w14:textId="77777777" w:rsidR="004B6308" w:rsidRDefault="004B6308" w:rsidP="00FF5C40">
      <w:pPr>
        <w:pStyle w:val="normal0"/>
        <w:pBdr>
          <w:top w:val="nil"/>
          <w:left w:val="nil"/>
          <w:bottom w:val="nil"/>
          <w:right w:val="nil"/>
          <w:between w:val="nil"/>
        </w:pBdr>
        <w:spacing w:line="240" w:lineRule="auto"/>
      </w:pPr>
    </w:p>
    <w:p w14:paraId="5BEC6F30" w14:textId="77777777" w:rsidR="004B6308" w:rsidRDefault="00F71284" w:rsidP="00FF5C40">
      <w:pPr>
        <w:pStyle w:val="normal0"/>
        <w:pBdr>
          <w:top w:val="nil"/>
          <w:left w:val="nil"/>
          <w:bottom w:val="nil"/>
          <w:right w:val="nil"/>
          <w:between w:val="nil"/>
        </w:pBdr>
        <w:spacing w:line="240" w:lineRule="auto"/>
      </w:pPr>
      <w:r>
        <w:t>Notice how much easier it is to follow the logic of the code in the second example?</w:t>
      </w:r>
    </w:p>
    <w:p w14:paraId="1872671F" w14:textId="77777777" w:rsidR="004B6308" w:rsidRDefault="004B6308" w:rsidP="00FF5C40">
      <w:pPr>
        <w:pStyle w:val="normal0"/>
        <w:pBdr>
          <w:top w:val="nil"/>
          <w:left w:val="nil"/>
          <w:bottom w:val="nil"/>
          <w:right w:val="nil"/>
          <w:between w:val="nil"/>
        </w:pBdr>
        <w:spacing w:line="240" w:lineRule="auto"/>
      </w:pPr>
    </w:p>
    <w:p w14:paraId="77EACC34" w14:textId="77777777" w:rsidR="004B6308" w:rsidRDefault="00F71284" w:rsidP="00FF5C40">
      <w:pPr>
        <w:pStyle w:val="normal0"/>
        <w:pBdr>
          <w:top w:val="nil"/>
          <w:left w:val="nil"/>
          <w:bottom w:val="nil"/>
          <w:right w:val="nil"/>
          <w:between w:val="nil"/>
        </w:pBdr>
        <w:spacing w:line="240" w:lineRule="auto"/>
      </w:pPr>
      <w:r>
        <w:lastRenderedPageBreak/>
        <w:t>You can also use a pandas</w:t>
      </w:r>
      <w:r>
        <w:rPr>
          <w:i/>
        </w:rPr>
        <w:t xml:space="preserve"> DataFrame</w:t>
      </w:r>
      <w:r>
        <w:t xml:space="preserve"> object if you have lots of data and don’t want to repeat the same column headers many times or a </w:t>
      </w:r>
      <w:r>
        <w:rPr>
          <w:i/>
        </w:rPr>
        <w:t>namedtuple</w:t>
      </w:r>
      <w:r>
        <w:t xml:space="preserve"> if you just want something lightweight.</w:t>
      </w:r>
    </w:p>
    <w:p w14:paraId="05A8CCB9"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37C282FD"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Document all classes and methods in a standard format</w:t>
      </w:r>
    </w:p>
    <w:p w14:paraId="3C27FD13"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6524A195" w14:textId="77777777" w:rsidR="004B6308" w:rsidRDefault="00F71284" w:rsidP="00FF5C40">
      <w:pPr>
        <w:pStyle w:val="normal0"/>
        <w:pBdr>
          <w:top w:val="nil"/>
          <w:left w:val="nil"/>
          <w:bottom w:val="nil"/>
          <w:right w:val="nil"/>
          <w:between w:val="nil"/>
        </w:pBdr>
        <w:spacing w:line="240" w:lineRule="auto"/>
      </w:pPr>
      <w:r>
        <w:t>It is really important that all classes and methods are documented. Code is much more often read than written (a tenet of Guido van Rossum), so it needs to be readable and understandable. If you don’t know what format to use, try the below:</w:t>
      </w:r>
    </w:p>
    <w:p w14:paraId="4957CF9C" w14:textId="77777777" w:rsidR="004B6308" w:rsidRDefault="004B6308" w:rsidP="00FF5C40">
      <w:pPr>
        <w:pStyle w:val="normal0"/>
        <w:pBdr>
          <w:top w:val="nil"/>
          <w:left w:val="nil"/>
          <w:bottom w:val="nil"/>
          <w:right w:val="nil"/>
          <w:between w:val="nil"/>
        </w:pBdr>
        <w:spacing w:line="240" w:lineRule="auto"/>
      </w:pPr>
    </w:p>
    <w:p w14:paraId="48C45E86" w14:textId="77777777" w:rsidR="004B6308" w:rsidRDefault="00F71284" w:rsidP="00FF5C40">
      <w:pPr>
        <w:pStyle w:val="normal0"/>
        <w:pBdr>
          <w:top w:val="nil"/>
          <w:left w:val="nil"/>
          <w:bottom w:val="nil"/>
          <w:right w:val="nil"/>
          <w:between w:val="nil"/>
        </w:pBdr>
        <w:spacing w:line="240" w:lineRule="auto"/>
        <w:rPr>
          <w:rFonts w:ascii="Arial" w:eastAsia="Arial" w:hAnsi="Arial" w:cs="Arial"/>
          <w:b/>
          <w:i/>
        </w:rPr>
      </w:pPr>
      <w:r>
        <w:rPr>
          <w:b/>
          <w:i/>
        </w:rPr>
        <w:t>http://bit.ly/</w:t>
      </w:r>
      <w:r>
        <w:rPr>
          <w:b/>
          <w:i/>
        </w:rPr>
        <w:t>2nAxlT0</w:t>
      </w:r>
    </w:p>
    <w:p w14:paraId="306B2621"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19A28599" w14:textId="77777777" w:rsidR="004B6308" w:rsidRDefault="00F71284" w:rsidP="00FF5C40">
      <w:pPr>
        <w:pStyle w:val="normal0"/>
        <w:pBdr>
          <w:top w:val="nil"/>
          <w:left w:val="nil"/>
          <w:bottom w:val="nil"/>
          <w:right w:val="nil"/>
          <w:between w:val="nil"/>
        </w:pBdr>
        <w:spacing w:line="240" w:lineRule="auto"/>
        <w:rPr>
          <w:rFonts w:ascii="Arial" w:eastAsia="Arial" w:hAnsi="Arial" w:cs="Arial"/>
        </w:rPr>
      </w:pPr>
      <w:r>
        <w:t>You should also pay attention to the format already being used by a particular package.</w:t>
      </w:r>
    </w:p>
    <w:p w14:paraId="0AEC0E9C"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1CF929DA"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Inside of classes/methods, write code that is readable without documentation whenever possible</w:t>
      </w:r>
    </w:p>
    <w:p w14:paraId="1DC745FF" w14:textId="77777777" w:rsidR="004B6308" w:rsidRDefault="004B6308" w:rsidP="00FF5C40">
      <w:pPr>
        <w:pStyle w:val="normal0"/>
        <w:pBdr>
          <w:top w:val="nil"/>
          <w:left w:val="nil"/>
          <w:bottom w:val="nil"/>
          <w:right w:val="nil"/>
          <w:between w:val="nil"/>
        </w:pBdr>
        <w:spacing w:line="240" w:lineRule="auto"/>
      </w:pPr>
    </w:p>
    <w:p w14:paraId="00D50B27" w14:textId="77777777" w:rsidR="004B6308" w:rsidRDefault="00F71284" w:rsidP="00FF5C40">
      <w:pPr>
        <w:pStyle w:val="normal0"/>
        <w:pBdr>
          <w:top w:val="nil"/>
          <w:left w:val="nil"/>
          <w:bottom w:val="nil"/>
          <w:right w:val="nil"/>
          <w:between w:val="nil"/>
        </w:pBdr>
        <w:spacing w:line="240" w:lineRule="auto"/>
      </w:pPr>
      <w:r>
        <w:t>This is usually achieved by writing descriptive variable names</w:t>
      </w:r>
      <w:r>
        <w:t>, function names, and good interfaces to functions. As a small example, why do this (requires documentation to tell user what my_d represents):</w:t>
      </w:r>
    </w:p>
    <w:p w14:paraId="08197D89" w14:textId="77777777" w:rsidR="004B6308" w:rsidRDefault="004B6308" w:rsidP="00FF5C40">
      <w:pPr>
        <w:pStyle w:val="normal0"/>
        <w:pBdr>
          <w:top w:val="nil"/>
          <w:left w:val="nil"/>
          <w:bottom w:val="nil"/>
          <w:right w:val="nil"/>
          <w:between w:val="nil"/>
        </w:pBdr>
        <w:spacing w:line="240" w:lineRule="auto"/>
        <w:rPr>
          <w:rFonts w:ascii="Consolas" w:eastAsia="Consolas" w:hAnsi="Consolas" w:cs="Consolas"/>
          <w:sz w:val="21"/>
          <w:szCs w:val="21"/>
          <w:highlight w:val="white"/>
        </w:rPr>
      </w:pPr>
    </w:p>
    <w:p w14:paraId="54F1A43F" w14:textId="77777777" w:rsidR="004B6308" w:rsidRDefault="00F71284" w:rsidP="00FF5C40">
      <w:pPr>
        <w:pStyle w:val="normal0"/>
        <w:pBdr>
          <w:top w:val="nil"/>
          <w:left w:val="nil"/>
          <w:bottom w:val="nil"/>
          <w:right w:val="nil"/>
          <w:between w:val="nil"/>
        </w:pBdr>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my_d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 xml:space="preserve">}  </w:t>
      </w:r>
      <w:r>
        <w:rPr>
          <w:rFonts w:ascii="Inconsolata" w:eastAsia="Inconsolata" w:hAnsi="Inconsolata" w:cs="Inconsolata"/>
          <w:i/>
          <w:color w:val="0066FF"/>
          <w:sz w:val="16"/>
          <w:szCs w:val="16"/>
        </w:rPr>
        <w:t># dict of el. symbol to coord. number</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my_d.keys()</w:t>
      </w:r>
      <w:r>
        <w:rPr>
          <w:rFonts w:ascii="Inconsolata" w:eastAsia="Inconsolata" w:hAnsi="Inconsolata" w:cs="Inconsolata"/>
          <w:sz w:val="16"/>
          <w:szCs w:val="16"/>
        </w:rPr>
        <w:br/>
      </w:r>
      <w:r>
        <w:rPr>
          <w:rFonts w:ascii="Inconsolata" w:eastAsia="Inconsolata" w:hAnsi="Inconsolata" w:cs="Inconsolata"/>
          <w:sz w:val="16"/>
          <w:szCs w:val="16"/>
        </w:rP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my_d.values()</w:t>
      </w:r>
    </w:p>
    <w:p w14:paraId="5536E20F"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358B4173" w14:textId="77777777" w:rsidR="004B6308" w:rsidRDefault="00F71284" w:rsidP="00FF5C40">
      <w:pPr>
        <w:pStyle w:val="normal0"/>
        <w:pBdr>
          <w:top w:val="nil"/>
          <w:left w:val="nil"/>
          <w:bottom w:val="nil"/>
          <w:right w:val="nil"/>
          <w:between w:val="nil"/>
        </w:pBdr>
        <w:spacing w:line="240" w:lineRule="auto"/>
      </w:pPr>
      <w:r>
        <w:t>when you can do this (same clarity in first line, better clarity in last two lines, no documentation):</w:t>
      </w:r>
    </w:p>
    <w:p w14:paraId="3A5AB71D"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452FA150" w14:textId="77777777" w:rsidR="004B6308" w:rsidRDefault="00F71284" w:rsidP="00FF5C40">
      <w:pPr>
        <w:pStyle w:val="normal0"/>
        <w:pBdr>
          <w:top w:val="nil"/>
          <w:left w:val="nil"/>
          <w:bottom w:val="nil"/>
          <w:right w:val="nil"/>
          <w:between w:val="nil"/>
        </w:pBdr>
        <w:spacing w:line="240" w:lineRule="auto"/>
        <w:rPr>
          <w:rFonts w:ascii="Inconsolata" w:eastAsia="Inconsolata" w:hAnsi="Inconsolata" w:cs="Inconsolata"/>
          <w:sz w:val="16"/>
          <w:szCs w:val="16"/>
        </w:rPr>
      </w:pPr>
      <w:r>
        <w:rPr>
          <w:rFonts w:ascii="Inconsolata" w:eastAsia="Inconsolata" w:hAnsi="Inconsolata" w:cs="Inconsolata"/>
          <w:sz w:val="16"/>
          <w:szCs w:val="16"/>
        </w:rPr>
        <w:lastRenderedPageBreak/>
        <w:t xml:space="preserve">elsymbol_coordnum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elsymbol_coordnum.keys()</w:t>
      </w:r>
      <w:r>
        <w:rPr>
          <w:rFonts w:ascii="Inconsolata" w:eastAsia="Inconsolata" w:hAnsi="Inconsolata" w:cs="Inconsolata"/>
          <w:sz w:val="16"/>
          <w:szCs w:val="16"/>
        </w:rPr>
        <w:br/>
        <w:t>all_coordination</w:t>
      </w:r>
      <w:r>
        <w:rPr>
          <w:rFonts w:ascii="Inconsolata" w:eastAsia="Inconsolata" w:hAnsi="Inconsolata" w:cs="Inconsolata"/>
          <w:sz w:val="16"/>
          <w:szCs w:val="16"/>
        </w:rPr>
        <w:t xml:space="preserve">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elsymbol_coordnum.values()</w:t>
      </w:r>
    </w:p>
    <w:p w14:paraId="4F4C425E" w14:textId="77777777" w:rsidR="004B6308" w:rsidRDefault="004B6308" w:rsidP="00FF5C40">
      <w:pPr>
        <w:pStyle w:val="normal0"/>
        <w:pBdr>
          <w:top w:val="nil"/>
          <w:left w:val="nil"/>
          <w:bottom w:val="nil"/>
          <w:right w:val="nil"/>
          <w:between w:val="nil"/>
        </w:pBdr>
        <w:spacing w:line="240" w:lineRule="auto"/>
        <w:rPr>
          <w:rFonts w:ascii="Inconsolata" w:eastAsia="Inconsolata" w:hAnsi="Inconsolata" w:cs="Inconsolata"/>
          <w:sz w:val="16"/>
          <w:szCs w:val="16"/>
        </w:rPr>
      </w:pPr>
    </w:p>
    <w:p w14:paraId="3B9AF4DA" w14:textId="77777777" w:rsidR="004B6308" w:rsidRDefault="00F71284" w:rsidP="00FF5C40">
      <w:pPr>
        <w:pStyle w:val="normal0"/>
        <w:pBdr>
          <w:top w:val="nil"/>
          <w:left w:val="nil"/>
          <w:bottom w:val="nil"/>
          <w:right w:val="nil"/>
          <w:between w:val="nil"/>
        </w:pBdr>
        <w:spacing w:line="240" w:lineRule="auto"/>
      </w:pPr>
      <w:r>
        <w:t xml:space="preserve"> Of course, sometimes you will need to write documentation - but usually to explain why, rather than how. Here is the perfect article about that - it is short and sweet:</w:t>
      </w:r>
    </w:p>
    <w:p w14:paraId="42B02DD4" w14:textId="77777777" w:rsidR="004B6308" w:rsidRDefault="004B6308" w:rsidP="00FF5C40">
      <w:pPr>
        <w:pStyle w:val="normal0"/>
        <w:pBdr>
          <w:top w:val="nil"/>
          <w:left w:val="nil"/>
          <w:bottom w:val="nil"/>
          <w:right w:val="nil"/>
          <w:between w:val="nil"/>
        </w:pBdr>
        <w:spacing w:line="240" w:lineRule="auto"/>
      </w:pPr>
    </w:p>
    <w:p w14:paraId="7BDB07A9" w14:textId="77777777" w:rsidR="004B6308" w:rsidRDefault="00F71284" w:rsidP="00FF5C40">
      <w:pPr>
        <w:pStyle w:val="normal0"/>
        <w:pBdr>
          <w:top w:val="nil"/>
          <w:left w:val="nil"/>
          <w:bottom w:val="nil"/>
          <w:right w:val="nil"/>
          <w:between w:val="nil"/>
        </w:pBdr>
        <w:spacing w:line="240" w:lineRule="auto"/>
        <w:rPr>
          <w:b/>
          <w:i/>
        </w:rPr>
      </w:pPr>
      <w:r>
        <w:rPr>
          <w:b/>
          <w:i/>
        </w:rPr>
        <w:t>http://bit.ly/2pgFQXs</w:t>
      </w:r>
    </w:p>
    <w:p w14:paraId="1CC1E2F2" w14:textId="77777777" w:rsidR="004B6308" w:rsidRDefault="004B6308" w:rsidP="00FF5C40">
      <w:pPr>
        <w:pStyle w:val="normal0"/>
        <w:pBdr>
          <w:top w:val="nil"/>
          <w:left w:val="nil"/>
          <w:bottom w:val="nil"/>
          <w:right w:val="nil"/>
          <w:between w:val="nil"/>
        </w:pBdr>
        <w:spacing w:line="240" w:lineRule="auto"/>
        <w:rPr>
          <w:b/>
          <w:i/>
        </w:rPr>
      </w:pPr>
    </w:p>
    <w:p w14:paraId="552C1DD4" w14:textId="77777777" w:rsidR="004B6308" w:rsidRDefault="00F71284" w:rsidP="00FF5C40">
      <w:pPr>
        <w:pStyle w:val="normal0"/>
        <w:pBdr>
          <w:top w:val="nil"/>
          <w:left w:val="nil"/>
          <w:bottom w:val="nil"/>
          <w:right w:val="nil"/>
          <w:between w:val="nil"/>
        </w:pBdr>
        <w:spacing w:line="240" w:lineRule="auto"/>
      </w:pPr>
      <w:r>
        <w:t>Read it!</w:t>
      </w:r>
    </w:p>
    <w:p w14:paraId="18812589" w14:textId="77777777" w:rsidR="004B6308" w:rsidRDefault="004B6308" w:rsidP="00FF5C40">
      <w:pPr>
        <w:pStyle w:val="normal0"/>
        <w:pBdr>
          <w:top w:val="nil"/>
          <w:left w:val="nil"/>
          <w:bottom w:val="nil"/>
          <w:right w:val="nil"/>
          <w:between w:val="nil"/>
        </w:pBdr>
        <w:spacing w:line="240" w:lineRule="auto"/>
        <w:rPr>
          <w:rFonts w:ascii="Inconsolata" w:eastAsia="Inconsolata" w:hAnsi="Inconsolata" w:cs="Inconsolata"/>
          <w:sz w:val="16"/>
          <w:szCs w:val="16"/>
        </w:rPr>
      </w:pPr>
    </w:p>
    <w:p w14:paraId="2D89B23E"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Follow PEP formatting guidelines</w:t>
      </w:r>
    </w:p>
    <w:p w14:paraId="1687B437"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6F196497" w14:textId="77777777" w:rsidR="004B6308" w:rsidRDefault="00F71284" w:rsidP="00FF5C40">
      <w:pPr>
        <w:pStyle w:val="normal0"/>
        <w:pBdr>
          <w:top w:val="nil"/>
          <w:left w:val="nil"/>
          <w:bottom w:val="nil"/>
          <w:right w:val="nil"/>
          <w:between w:val="nil"/>
        </w:pBdr>
        <w:spacing w:line="240" w:lineRule="auto"/>
      </w:pPr>
      <w:r>
        <w:t>Following proper code formatting helps clarify your code. There are a billion PEP rules and you don’t have to follow all of them. But at least get the basic ones correct. Like:</w:t>
      </w:r>
    </w:p>
    <w:p w14:paraId="3C34E10D" w14:textId="77777777" w:rsidR="004B6308" w:rsidRDefault="00F71284" w:rsidP="00FF5C40">
      <w:pPr>
        <w:pStyle w:val="normal0"/>
        <w:numPr>
          <w:ilvl w:val="0"/>
          <w:numId w:val="6"/>
        </w:numPr>
        <w:pBdr>
          <w:top w:val="nil"/>
          <w:left w:val="nil"/>
          <w:bottom w:val="nil"/>
          <w:right w:val="nil"/>
          <w:between w:val="nil"/>
        </w:pBdr>
        <w:spacing w:line="240" w:lineRule="auto"/>
      </w:pPr>
      <w:r>
        <w:t xml:space="preserve">functions/methods are named like this: </w:t>
      </w:r>
      <w:r>
        <w:rPr>
          <w:rFonts w:ascii="Inconsolata" w:eastAsia="Inconsolata" w:hAnsi="Inconsolata" w:cs="Inconsolata"/>
          <w:sz w:val="20"/>
          <w:szCs w:val="20"/>
        </w:rPr>
        <w:t>my_very_first_method()</w:t>
      </w:r>
    </w:p>
    <w:p w14:paraId="53AA94A6" w14:textId="77777777" w:rsidR="004B6308" w:rsidRDefault="00F71284" w:rsidP="00FF5C40">
      <w:pPr>
        <w:pStyle w:val="normal0"/>
        <w:numPr>
          <w:ilvl w:val="0"/>
          <w:numId w:val="6"/>
        </w:numPr>
        <w:pBdr>
          <w:top w:val="nil"/>
          <w:left w:val="nil"/>
          <w:bottom w:val="nil"/>
          <w:right w:val="nil"/>
          <w:between w:val="nil"/>
        </w:pBdr>
        <w:spacing w:line="240" w:lineRule="auto"/>
      </w:pPr>
      <w:r>
        <w:t xml:space="preserve">classes are named by CamelCase like this: </w:t>
      </w:r>
      <w:r>
        <w:rPr>
          <w:rFonts w:ascii="Inconsolata" w:eastAsia="Inconsolata" w:hAnsi="Inconsolata" w:cs="Inconsolata"/>
          <w:sz w:val="20"/>
          <w:szCs w:val="20"/>
        </w:rPr>
        <w:t>MyVeryFirstClass</w:t>
      </w:r>
    </w:p>
    <w:p w14:paraId="521597D8" w14:textId="77777777" w:rsidR="004B6308" w:rsidRDefault="00F71284" w:rsidP="00FF5C40">
      <w:pPr>
        <w:pStyle w:val="normal0"/>
        <w:numPr>
          <w:ilvl w:val="0"/>
          <w:numId w:val="6"/>
        </w:numPr>
        <w:pBdr>
          <w:top w:val="nil"/>
          <w:left w:val="nil"/>
          <w:bottom w:val="nil"/>
          <w:right w:val="nil"/>
          <w:between w:val="nil"/>
        </w:pBdr>
        <w:spacing w:line="240" w:lineRule="auto"/>
      </w:pPr>
      <w:r>
        <w:t xml:space="preserve">python files are named like this: </w:t>
      </w:r>
      <w:r>
        <w:rPr>
          <w:rFonts w:ascii="Inconsolata" w:eastAsia="Inconsolata" w:hAnsi="Inconsolata" w:cs="Inconsolata"/>
          <w:sz w:val="20"/>
          <w:szCs w:val="20"/>
        </w:rPr>
        <w:t>my_very_first_file.py</w:t>
      </w:r>
    </w:p>
    <w:p w14:paraId="216F16C2" w14:textId="77777777" w:rsidR="004B6308" w:rsidRDefault="00F71284" w:rsidP="00FF5C40">
      <w:pPr>
        <w:pStyle w:val="normal0"/>
        <w:numPr>
          <w:ilvl w:val="0"/>
          <w:numId w:val="6"/>
        </w:numPr>
        <w:pBdr>
          <w:top w:val="nil"/>
          <w:left w:val="nil"/>
          <w:bottom w:val="nil"/>
          <w:right w:val="nil"/>
          <w:between w:val="nil"/>
        </w:pBdr>
        <w:spacing w:line="240" w:lineRule="auto"/>
      </w:pPr>
      <w:r>
        <w:t xml:space="preserve">python modules are named like this: </w:t>
      </w:r>
      <w:r>
        <w:rPr>
          <w:rFonts w:ascii="Inconsolata" w:eastAsia="Inconsolata" w:hAnsi="Inconsolata" w:cs="Inconsolata"/>
          <w:sz w:val="20"/>
          <w:szCs w:val="20"/>
        </w:rPr>
        <w:t>my_very_first_module</w:t>
      </w:r>
    </w:p>
    <w:p w14:paraId="3DC8C96C" w14:textId="77777777" w:rsidR="004B6308" w:rsidRDefault="004B6308" w:rsidP="00FF5C40">
      <w:pPr>
        <w:pStyle w:val="normal0"/>
        <w:pBdr>
          <w:top w:val="nil"/>
          <w:left w:val="nil"/>
          <w:bottom w:val="nil"/>
          <w:right w:val="nil"/>
          <w:between w:val="nil"/>
        </w:pBdr>
        <w:spacing w:line="240" w:lineRule="auto"/>
      </w:pPr>
    </w:p>
    <w:p w14:paraId="5AE40FDF" w14:textId="77777777" w:rsidR="004B6308" w:rsidRDefault="00F71284" w:rsidP="00FF5C40">
      <w:pPr>
        <w:pStyle w:val="normal0"/>
        <w:pBdr>
          <w:top w:val="nil"/>
          <w:left w:val="nil"/>
          <w:bottom w:val="nil"/>
          <w:right w:val="nil"/>
          <w:between w:val="nil"/>
        </w:pBdr>
        <w:spacing w:line="240" w:lineRule="auto"/>
      </w:pPr>
      <w:r>
        <w:t>If you use an IDE like PyCharm, it will detect, underline, a</w:t>
      </w:r>
      <w:r>
        <w:t>nd automatically fix most of the worst cases for you, so learn to use the feature. There are also tools like PyLint that you can use separately from IDEs (PyCharm basically has a nice wrapper around PyLint).</w:t>
      </w:r>
    </w:p>
    <w:p w14:paraId="7A41BD78" w14:textId="77777777" w:rsidR="004B6308" w:rsidRDefault="004B6308" w:rsidP="00FF5C40">
      <w:pPr>
        <w:pStyle w:val="normal0"/>
        <w:pBdr>
          <w:top w:val="nil"/>
          <w:left w:val="nil"/>
          <w:bottom w:val="nil"/>
          <w:right w:val="nil"/>
          <w:between w:val="nil"/>
        </w:pBdr>
        <w:spacing w:line="240" w:lineRule="auto"/>
      </w:pPr>
    </w:p>
    <w:p w14:paraId="470E8E2B" w14:textId="77777777" w:rsidR="004B6308" w:rsidRDefault="00F71284" w:rsidP="00FF5C40">
      <w:pPr>
        <w:pStyle w:val="normal0"/>
        <w:pBdr>
          <w:top w:val="nil"/>
          <w:left w:val="nil"/>
          <w:bottom w:val="nil"/>
          <w:right w:val="nil"/>
          <w:between w:val="nil"/>
        </w:pBdr>
        <w:spacing w:line="240" w:lineRule="auto"/>
      </w:pPr>
      <w:r>
        <w:t>Also, don’t use ugly code separator comments li</w:t>
      </w:r>
      <w:r>
        <w:t>ke “</w:t>
      </w:r>
      <w:r>
        <w:rPr>
          <w:rFonts w:ascii="Inconsolata" w:eastAsia="Inconsolata" w:hAnsi="Inconsolata" w:cs="Inconsolata"/>
          <w:sz w:val="16"/>
          <w:szCs w:val="16"/>
        </w:rPr>
        <w:t>############################</w:t>
      </w:r>
      <w:r>
        <w:t>” or ASCII art - stay clean and professional.</w:t>
      </w:r>
    </w:p>
    <w:p w14:paraId="1470DEEA" w14:textId="77777777" w:rsidR="004B6308" w:rsidRDefault="004B6308" w:rsidP="00FF5C40">
      <w:pPr>
        <w:pStyle w:val="normal0"/>
        <w:pBdr>
          <w:top w:val="nil"/>
          <w:left w:val="nil"/>
          <w:bottom w:val="nil"/>
          <w:right w:val="nil"/>
          <w:between w:val="nil"/>
        </w:pBdr>
        <w:spacing w:line="240" w:lineRule="auto"/>
      </w:pPr>
    </w:p>
    <w:p w14:paraId="492481F0"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Use standard file formats</w:t>
      </w:r>
    </w:p>
    <w:p w14:paraId="1899A03E" w14:textId="77777777" w:rsidR="004B6308" w:rsidRDefault="004B6308" w:rsidP="00FF5C40">
      <w:pPr>
        <w:pStyle w:val="normal0"/>
        <w:pBdr>
          <w:top w:val="nil"/>
          <w:left w:val="nil"/>
          <w:bottom w:val="nil"/>
          <w:right w:val="nil"/>
          <w:between w:val="nil"/>
        </w:pBdr>
        <w:spacing w:line="240" w:lineRule="auto"/>
      </w:pPr>
    </w:p>
    <w:p w14:paraId="58A52C02" w14:textId="77777777" w:rsidR="004B6308" w:rsidRDefault="00F71284" w:rsidP="00FF5C40">
      <w:pPr>
        <w:pStyle w:val="normal0"/>
        <w:pBdr>
          <w:top w:val="nil"/>
          <w:left w:val="nil"/>
          <w:bottom w:val="nil"/>
          <w:right w:val="nil"/>
          <w:between w:val="nil"/>
        </w:pBdr>
        <w:spacing w:line="240" w:lineRule="auto"/>
      </w:pPr>
      <w:r>
        <w:t xml:space="preserve">Use JSON or YAML most of the time if you need a file format, </w:t>
      </w:r>
      <w:r>
        <w:rPr>
          <w:i/>
        </w:rPr>
        <w:t>e.g.</w:t>
      </w:r>
      <w:r>
        <w:t>, for a settings file. XML is very heavyweight and quickly being outdated. Don’t invent your own strange conventions (like CIF or any other custom file format).</w:t>
      </w:r>
    </w:p>
    <w:p w14:paraId="53963F7D" w14:textId="77777777" w:rsidR="004B6308" w:rsidRDefault="004B6308" w:rsidP="00FF5C40">
      <w:pPr>
        <w:pStyle w:val="normal0"/>
        <w:pBdr>
          <w:top w:val="nil"/>
          <w:left w:val="nil"/>
          <w:bottom w:val="nil"/>
          <w:right w:val="nil"/>
          <w:between w:val="nil"/>
        </w:pBdr>
        <w:spacing w:line="240" w:lineRule="auto"/>
      </w:pPr>
    </w:p>
    <w:p w14:paraId="460E746E"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Wrap exe code in ‘if __name__ == “__main__”:’</w:t>
      </w:r>
    </w:p>
    <w:p w14:paraId="33956785" w14:textId="77777777" w:rsidR="004B6308" w:rsidRDefault="004B6308" w:rsidP="00FF5C40">
      <w:pPr>
        <w:pStyle w:val="normal0"/>
        <w:pBdr>
          <w:top w:val="nil"/>
          <w:left w:val="nil"/>
          <w:bottom w:val="nil"/>
          <w:right w:val="nil"/>
          <w:between w:val="nil"/>
        </w:pBdr>
        <w:spacing w:line="240" w:lineRule="auto"/>
      </w:pPr>
    </w:p>
    <w:p w14:paraId="05B11EB4" w14:textId="77777777" w:rsidR="004B6308" w:rsidRDefault="00F71284" w:rsidP="00FF5C40">
      <w:pPr>
        <w:pStyle w:val="normal0"/>
        <w:pBdr>
          <w:top w:val="nil"/>
          <w:left w:val="nil"/>
          <w:bottom w:val="nil"/>
          <w:right w:val="nil"/>
          <w:between w:val="nil"/>
        </w:pBdr>
        <w:spacing w:line="240" w:lineRule="auto"/>
      </w:pPr>
      <w:r>
        <w:t>Python often runs your file even when you don’t</w:t>
      </w:r>
      <w:r>
        <w:t xml:space="preserve"> intend it to, e.g. when loading a module or importing some component of your file. It is important that you don’t run code as a “side-effect” of this. Use the </w:t>
      </w:r>
      <w:r>
        <w:rPr>
          <w:rFonts w:ascii="Inconsolata" w:eastAsia="Inconsolata" w:hAnsi="Inconsolata" w:cs="Inconsolata"/>
          <w:sz w:val="16"/>
          <w:szCs w:val="16"/>
        </w:rPr>
        <w:t>if __name__ == “__main__”</w:t>
      </w:r>
      <w:r>
        <w:t xml:space="preserve"> wrapper to prevent this.</w:t>
      </w:r>
    </w:p>
    <w:p w14:paraId="76F39A82" w14:textId="77777777" w:rsidR="004B6308" w:rsidRDefault="004B6308" w:rsidP="00FF5C40">
      <w:pPr>
        <w:pStyle w:val="normal0"/>
        <w:pBdr>
          <w:top w:val="nil"/>
          <w:left w:val="nil"/>
          <w:bottom w:val="nil"/>
          <w:right w:val="nil"/>
          <w:between w:val="nil"/>
        </w:pBdr>
        <w:spacing w:line="240" w:lineRule="auto"/>
      </w:pPr>
    </w:p>
    <w:p w14:paraId="7A7B5320"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Be aware of Python gotchas, in particular mu</w:t>
      </w:r>
      <w:r>
        <w:rPr>
          <w:rFonts w:ascii="Roboto" w:eastAsia="Roboto" w:hAnsi="Roboto" w:cs="Roboto"/>
          <w:b/>
        </w:rPr>
        <w:t>table default arguments</w:t>
      </w:r>
    </w:p>
    <w:p w14:paraId="6830F406" w14:textId="77777777" w:rsidR="004B6308" w:rsidRDefault="004B6308" w:rsidP="00FF5C40">
      <w:pPr>
        <w:pStyle w:val="normal0"/>
        <w:pBdr>
          <w:top w:val="nil"/>
          <w:left w:val="nil"/>
          <w:bottom w:val="nil"/>
          <w:right w:val="nil"/>
          <w:between w:val="nil"/>
        </w:pBdr>
        <w:spacing w:line="240" w:lineRule="auto"/>
      </w:pPr>
    </w:p>
    <w:p w14:paraId="390E7EB2" w14:textId="77777777" w:rsidR="004B6308" w:rsidRDefault="00F71284" w:rsidP="00FF5C40">
      <w:pPr>
        <w:pStyle w:val="normal0"/>
        <w:pBdr>
          <w:top w:val="nil"/>
          <w:left w:val="nil"/>
          <w:bottom w:val="nil"/>
          <w:right w:val="nil"/>
          <w:between w:val="nil"/>
        </w:pBdr>
        <w:spacing w:line="240" w:lineRule="auto"/>
      </w:pPr>
      <w:r>
        <w:t>Do you see anything wrong with this?</w:t>
      </w:r>
    </w:p>
    <w:p w14:paraId="7C1F3772"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549F06E0" w14:textId="77777777" w:rsidR="004B6308" w:rsidRDefault="00F71284" w:rsidP="00FF5C40">
      <w:pPr>
        <w:pStyle w:val="normal0"/>
        <w:pBdr>
          <w:top w:val="nil"/>
          <w:left w:val="nil"/>
          <w:bottom w:val="nil"/>
          <w:right w:val="nil"/>
          <w:between w:val="nil"/>
        </w:pBdr>
        <w:spacing w:line="240" w:lineRule="auto"/>
        <w:rPr>
          <w:rFonts w:ascii="Inconsolata" w:eastAsia="Inconsolata" w:hAnsi="Inconsolata" w:cs="Inconsolata"/>
          <w:sz w:val="16"/>
          <w:szCs w:val="16"/>
        </w:rPr>
      </w:pPr>
      <w:r>
        <w:rPr>
          <w:rFonts w:ascii="Inconsolata" w:eastAsia="Inconsolata" w:hAnsi="Inconsolata" w:cs="Inconsolata"/>
          <w:color w:val="0000FF"/>
          <w:sz w:val="16"/>
          <w:szCs w:val="16"/>
        </w:rPr>
        <w:t>def</w:t>
      </w:r>
      <w:r>
        <w:rPr>
          <w:rFonts w:ascii="Inconsolata" w:eastAsia="Inconsolata" w:hAnsi="Inconsolata" w:cs="Inconsolata"/>
          <w:sz w:val="16"/>
          <w:szCs w:val="16"/>
        </w:rPr>
        <w:t xml:space="preserve"> </w:t>
      </w:r>
      <w:r>
        <w:rPr>
          <w:rFonts w:ascii="Inconsolata" w:eastAsia="Inconsolata" w:hAnsi="Inconsolata" w:cs="Inconsolata"/>
          <w:color w:val="0000A2"/>
          <w:sz w:val="16"/>
          <w:szCs w:val="16"/>
        </w:rPr>
        <w:t>append_to</w:t>
      </w:r>
      <w:r>
        <w:rPr>
          <w:rFonts w:ascii="Inconsolata" w:eastAsia="Inconsolata" w:hAnsi="Inconsolata" w:cs="Inconsolata"/>
          <w:sz w:val="16"/>
          <w:szCs w:val="16"/>
        </w:rPr>
        <w:t>(</w:t>
      </w:r>
      <w:r>
        <w:rPr>
          <w:rFonts w:ascii="Inconsolata" w:eastAsia="Inconsolata" w:hAnsi="Inconsolata" w:cs="Inconsolata"/>
          <w:i/>
          <w:sz w:val="16"/>
          <w:szCs w:val="16"/>
        </w:rPr>
        <w:t>element</w:t>
      </w:r>
      <w:r>
        <w:rPr>
          <w:rFonts w:ascii="Inconsolata" w:eastAsia="Inconsolata" w:hAnsi="Inconsolata" w:cs="Inconsolata"/>
          <w:sz w:val="16"/>
          <w:szCs w:val="16"/>
        </w:rPr>
        <w:t xml:space="preserve">, </w:t>
      </w:r>
      <w:r>
        <w:rPr>
          <w:rFonts w:ascii="Inconsolata" w:eastAsia="Inconsolata" w:hAnsi="Inconsolata" w:cs="Inconsolata"/>
          <w:i/>
          <w:sz w:val="16"/>
          <w:szCs w:val="16"/>
        </w:rPr>
        <w:t>to</w:t>
      </w:r>
      <w:r>
        <w:rPr>
          <w:rFonts w:ascii="Inconsolata" w:eastAsia="Inconsolata" w:hAnsi="Inconsolata" w:cs="Inconsolata"/>
          <w:color w:val="0000FF"/>
          <w:sz w:val="16"/>
          <w:szCs w:val="16"/>
        </w:rPr>
        <w:t>=</w:t>
      </w:r>
      <w:r>
        <w:rPr>
          <w:rFonts w:ascii="Inconsolata" w:eastAsia="Inconsolata" w:hAnsi="Inconsolata" w:cs="Inconsolata"/>
          <w:sz w:val="16"/>
          <w:szCs w:val="16"/>
        </w:rPr>
        <w:t>[]):</w:t>
      </w:r>
      <w:r>
        <w:rPr>
          <w:rFonts w:ascii="Inconsolata" w:eastAsia="Inconsolata" w:hAnsi="Inconsolata" w:cs="Inconsolata"/>
          <w:sz w:val="16"/>
          <w:szCs w:val="16"/>
        </w:rPr>
        <w:br/>
        <w:t xml:space="preserve">    to.append(element)</w:t>
      </w:r>
      <w:r>
        <w:rPr>
          <w:rFonts w:ascii="Inconsolata" w:eastAsia="Inconsolata" w:hAnsi="Inconsolata" w:cs="Inconsolata"/>
          <w:sz w:val="16"/>
          <w:szCs w:val="16"/>
        </w:rPr>
        <w:br/>
        <w:t xml:space="preserve">    </w:t>
      </w:r>
      <w:r>
        <w:rPr>
          <w:rFonts w:ascii="Inconsolata" w:eastAsia="Inconsolata" w:hAnsi="Inconsolata" w:cs="Inconsolata"/>
          <w:color w:val="0000FF"/>
          <w:sz w:val="16"/>
          <w:szCs w:val="16"/>
        </w:rPr>
        <w:t>return</w:t>
      </w:r>
      <w:r>
        <w:rPr>
          <w:rFonts w:ascii="Inconsolata" w:eastAsia="Inconsolata" w:hAnsi="Inconsolata" w:cs="Inconsolata"/>
          <w:sz w:val="16"/>
          <w:szCs w:val="16"/>
        </w:rPr>
        <w:t xml:space="preserve"> to</w:t>
      </w:r>
    </w:p>
    <w:p w14:paraId="73D79FF4"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32205904" w14:textId="77777777" w:rsidR="004B6308" w:rsidRDefault="00F71284" w:rsidP="00FF5C40">
      <w:pPr>
        <w:pStyle w:val="normal0"/>
        <w:pBdr>
          <w:top w:val="nil"/>
          <w:left w:val="nil"/>
          <w:bottom w:val="nil"/>
          <w:right w:val="nil"/>
          <w:between w:val="nil"/>
        </w:pBdr>
        <w:spacing w:line="240" w:lineRule="auto"/>
      </w:pPr>
      <w:r>
        <w:t>If you don’t see it, then you’re going to get hit with some strange and difficult to pinpoint bugs downstream in your code.</w:t>
      </w:r>
    </w:p>
    <w:p w14:paraId="1E03AE38" w14:textId="77777777" w:rsidR="004B6308" w:rsidRDefault="004B6308" w:rsidP="00FF5C40">
      <w:pPr>
        <w:pStyle w:val="normal0"/>
        <w:pBdr>
          <w:top w:val="nil"/>
          <w:left w:val="nil"/>
          <w:bottom w:val="nil"/>
          <w:right w:val="nil"/>
          <w:between w:val="nil"/>
        </w:pBdr>
        <w:spacing w:line="240" w:lineRule="auto"/>
        <w:rPr>
          <w:rFonts w:ascii="Arial" w:eastAsia="Arial" w:hAnsi="Arial" w:cs="Arial"/>
        </w:rPr>
      </w:pPr>
    </w:p>
    <w:p w14:paraId="0E3F63ED" w14:textId="77777777" w:rsidR="004B6308" w:rsidRDefault="00F71284" w:rsidP="00FF5C40">
      <w:pPr>
        <w:pStyle w:val="normal0"/>
        <w:pBdr>
          <w:top w:val="nil"/>
          <w:left w:val="nil"/>
          <w:bottom w:val="nil"/>
          <w:right w:val="nil"/>
          <w:between w:val="nil"/>
        </w:pBdr>
        <w:spacing w:line="240" w:lineRule="auto"/>
      </w:pPr>
      <w:r>
        <w:t>This is a common Python gotcha (there is lots of discussion online about it)</w:t>
      </w:r>
    </w:p>
    <w:p w14:paraId="30E93CD0" w14:textId="77777777" w:rsidR="004B6308" w:rsidRDefault="00F71284" w:rsidP="00FF5C40">
      <w:pPr>
        <w:pStyle w:val="normal0"/>
        <w:pBdr>
          <w:top w:val="nil"/>
          <w:left w:val="nil"/>
          <w:bottom w:val="nil"/>
          <w:right w:val="nil"/>
          <w:between w:val="nil"/>
        </w:pBdr>
        <w:spacing w:line="240" w:lineRule="auto"/>
        <w:rPr>
          <w:b/>
          <w:i/>
        </w:rPr>
      </w:pPr>
      <w:r>
        <w:rPr>
          <w:b/>
          <w:i/>
        </w:rPr>
        <w:t>http://bit.ly/2nijUdp</w:t>
      </w:r>
    </w:p>
    <w:p w14:paraId="7ECEB680" w14:textId="77777777" w:rsidR="004B6308" w:rsidRDefault="00F71284" w:rsidP="00FF5C40">
      <w:pPr>
        <w:pStyle w:val="normal0"/>
        <w:pBdr>
          <w:top w:val="nil"/>
          <w:left w:val="nil"/>
          <w:bottom w:val="nil"/>
          <w:right w:val="nil"/>
          <w:between w:val="nil"/>
        </w:pBdr>
        <w:spacing w:line="240" w:lineRule="auto"/>
        <w:rPr>
          <w:b/>
          <w:i/>
        </w:rPr>
      </w:pPr>
      <w:r>
        <w:rPr>
          <w:b/>
          <w:i/>
        </w:rPr>
        <w:t>http://bit.ly/1wfFNKa</w:t>
      </w:r>
    </w:p>
    <w:p w14:paraId="5B3C3C84" w14:textId="77777777" w:rsidR="004B6308" w:rsidRDefault="004B6308" w:rsidP="00FF5C40">
      <w:pPr>
        <w:pStyle w:val="normal0"/>
        <w:pBdr>
          <w:top w:val="nil"/>
          <w:left w:val="nil"/>
          <w:bottom w:val="nil"/>
          <w:right w:val="nil"/>
          <w:between w:val="nil"/>
        </w:pBdr>
        <w:spacing w:line="240" w:lineRule="auto"/>
        <w:rPr>
          <w:b/>
          <w:i/>
        </w:rPr>
      </w:pPr>
    </w:p>
    <w:p w14:paraId="30EA8313"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Write unit tests</w:t>
      </w:r>
    </w:p>
    <w:p w14:paraId="2FB331B1" w14:textId="77777777" w:rsidR="004B6308" w:rsidRDefault="004B6308" w:rsidP="00FF5C40">
      <w:pPr>
        <w:pStyle w:val="normal0"/>
        <w:pBdr>
          <w:top w:val="nil"/>
          <w:left w:val="nil"/>
          <w:bottom w:val="nil"/>
          <w:right w:val="nil"/>
          <w:between w:val="nil"/>
        </w:pBdr>
        <w:spacing w:line="240" w:lineRule="auto"/>
      </w:pPr>
    </w:p>
    <w:p w14:paraId="08861936" w14:textId="77777777" w:rsidR="004B6308" w:rsidRDefault="00F71284" w:rsidP="00FF5C40">
      <w:pPr>
        <w:pStyle w:val="normal0"/>
        <w:pBdr>
          <w:top w:val="nil"/>
          <w:left w:val="nil"/>
          <w:bottom w:val="nil"/>
          <w:right w:val="nil"/>
          <w:between w:val="nil"/>
        </w:pBdr>
        <w:spacing w:line="240" w:lineRule="auto"/>
      </w:pPr>
      <w:r>
        <w:t>Scientific researchers often</w:t>
      </w:r>
      <w:r>
        <w:t xml:space="preserve"> don’t write tests because (i) they don’t write large, complex code with many moving parts or many different authors, (ii) they are overconfident about their ability to write correct code, (iii) they feel this will slow them down. Professionals write unit </w:t>
      </w:r>
      <w:r>
        <w:t xml:space="preserve">tests because they know that the longer and more complex a codebase becomes, and the more users it has, the more likely that something is going to go wrong down the line and the greater the dividends that are paid from writing unit tests. Unit tests allow </w:t>
      </w:r>
      <w:r>
        <w:t>code to be automatically tested for bugs every single time anyone makes a commit (continuous integration) and has demonstrated its value many times over in the large production codes that we use and develop - even (and perhaps especially) for ones required</w:t>
      </w:r>
      <w:r>
        <w:t xml:space="preserve"> to do complex tasks on a deadline.</w:t>
      </w:r>
    </w:p>
    <w:p w14:paraId="1B81F227" w14:textId="77777777" w:rsidR="004B6308" w:rsidRDefault="004B6308" w:rsidP="00FF5C40">
      <w:pPr>
        <w:pStyle w:val="normal0"/>
        <w:pBdr>
          <w:top w:val="nil"/>
          <w:left w:val="nil"/>
          <w:bottom w:val="nil"/>
          <w:right w:val="nil"/>
          <w:between w:val="nil"/>
        </w:pBdr>
        <w:spacing w:line="240" w:lineRule="auto"/>
      </w:pPr>
    </w:p>
    <w:p w14:paraId="63338B39"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Throw exceptions rather than returning coded results</w:t>
      </w:r>
    </w:p>
    <w:p w14:paraId="4B70E75E" w14:textId="77777777" w:rsidR="004B6308" w:rsidRDefault="004B6308" w:rsidP="00FF5C40">
      <w:pPr>
        <w:pStyle w:val="normal0"/>
        <w:pBdr>
          <w:top w:val="nil"/>
          <w:left w:val="nil"/>
          <w:bottom w:val="nil"/>
          <w:right w:val="nil"/>
          <w:between w:val="nil"/>
        </w:pBdr>
        <w:spacing w:line="240" w:lineRule="auto"/>
      </w:pPr>
    </w:p>
    <w:p w14:paraId="4568DCF0" w14:textId="77777777" w:rsidR="004B6308" w:rsidRDefault="00F71284" w:rsidP="00FF5C40">
      <w:pPr>
        <w:pStyle w:val="normal0"/>
        <w:pBdr>
          <w:top w:val="nil"/>
          <w:left w:val="nil"/>
          <w:bottom w:val="nil"/>
          <w:right w:val="nil"/>
          <w:between w:val="nil"/>
        </w:pBdr>
        <w:spacing w:line="240" w:lineRule="auto"/>
      </w:pPr>
      <w:r>
        <w:t>One of the most common beginner mistakes is to think that their code should never throw Exceptions or Errors. Perhaps this is because in the beginner’s mindset, Exce</w:t>
      </w:r>
      <w:r>
        <w:t>ptions are associated with bugs (e.g., they run a code with a bug and see an Exception, so Exceptions are bad). Another issue is that beginners never want their code to interrupt the operation of whomever is running it. So rather than throwing an Exception</w:t>
      </w:r>
      <w:r>
        <w:t xml:space="preserve"> when their code is given bad inputs, they will return None, -1, or False, so that they don’t interrupt whomever is calling their code.</w:t>
      </w:r>
    </w:p>
    <w:p w14:paraId="62F0AA38" w14:textId="77777777" w:rsidR="004B6308" w:rsidRDefault="00F71284" w:rsidP="00FF5C40">
      <w:pPr>
        <w:pStyle w:val="normal0"/>
        <w:pBdr>
          <w:top w:val="nil"/>
          <w:left w:val="nil"/>
          <w:bottom w:val="nil"/>
          <w:right w:val="nil"/>
          <w:between w:val="nil"/>
        </w:pBdr>
        <w:spacing w:line="240" w:lineRule="auto"/>
      </w:pPr>
      <w:r>
        <w:br/>
        <w:t xml:space="preserve">This is bad. If the user gives bad or nonsensical input to a function, an exception needs to be raised and the program </w:t>
      </w:r>
      <w:r>
        <w:t xml:space="preserve">needs to stop immediately if the user is not explicitly catching the exception. For example, if you try to use the Python math library to compute the log of a negative </w:t>
      </w:r>
      <w:r>
        <w:lastRenderedPageBreak/>
        <w:t>number [</w:t>
      </w:r>
      <w:r>
        <w:rPr>
          <w:rFonts w:ascii="Inconsolata" w:eastAsia="Inconsolata" w:hAnsi="Inconsolata" w:cs="Inconsolata"/>
          <w:sz w:val="16"/>
          <w:szCs w:val="16"/>
        </w:rPr>
        <w:t>&gt;&gt; math.log(-1)</w:t>
      </w:r>
      <w:r>
        <w:t>], it doesn’t return None or some nonsense like False or -1. It t</w:t>
      </w:r>
      <w:r>
        <w:t>hrows an Error! As a user, the error is much more useful than any other course of option. Think of the alternatives for math.log(-1):</w:t>
      </w:r>
    </w:p>
    <w:p w14:paraId="45BF07AD" w14:textId="77777777" w:rsidR="004B6308" w:rsidRDefault="00F71284" w:rsidP="00FF5C40">
      <w:pPr>
        <w:pStyle w:val="normal0"/>
        <w:numPr>
          <w:ilvl w:val="0"/>
          <w:numId w:val="65"/>
        </w:numPr>
        <w:pBdr>
          <w:top w:val="nil"/>
          <w:left w:val="nil"/>
          <w:bottom w:val="nil"/>
          <w:right w:val="nil"/>
          <w:between w:val="nil"/>
        </w:pBdr>
        <w:spacing w:line="240" w:lineRule="auto"/>
      </w:pPr>
      <w:r>
        <w:t>If the function returned -1, you would have returned an incorrect result (extremely bad). For example if your function com</w:t>
      </w:r>
      <w:r>
        <w:t>puted math.log(x) * 3, and you gave a negative x, your function would return -3 - which looks perfectly reasonable but is completely wrong! This is the worst possible thing you can do.</w:t>
      </w:r>
    </w:p>
    <w:p w14:paraId="4C964FD0" w14:textId="77777777" w:rsidR="004B6308" w:rsidRDefault="00F71284" w:rsidP="00FF5C40">
      <w:pPr>
        <w:pStyle w:val="normal0"/>
        <w:numPr>
          <w:ilvl w:val="0"/>
          <w:numId w:val="65"/>
        </w:numPr>
        <w:pBdr>
          <w:top w:val="nil"/>
          <w:left w:val="nil"/>
          <w:bottom w:val="nil"/>
          <w:right w:val="nil"/>
          <w:between w:val="nil"/>
        </w:pBdr>
        <w:spacing w:line="240" w:lineRule="auto"/>
      </w:pPr>
      <w:r>
        <w:t>If you return None or False to avoid inconveniencing the user, you have</w:t>
      </w:r>
      <w:r>
        <w:t xml:space="preserve"> just made two mistakes. First, the user doesn’t really know that their input was bad; perhaps it is simply the math.log() function has a bug leading to the strange output. The second and more important issue is that a user might want to run the math.log()</w:t>
      </w:r>
      <w:r>
        <w:t xml:space="preserve"> function over an array of 1 million integers, and then do a lot of complex processing after that. If math.log() didn’t immediately throw an error when encountering a negative number in the 1 million integer array, then the code would keep proceeding with </w:t>
      </w:r>
      <w:r>
        <w:t xml:space="preserve">nonsensical results and the user might finish 5 or 6 additional processing steps downstream before the code finally chokes and dies because there are strange “Nones” or “Falses” where there should have been numbers.There are even more dangerous situations </w:t>
      </w:r>
      <w:r>
        <w:t>that can occur, like a second library to compute standard deviations that ignores None values in the array. Then the user has unwittingly taken the standard deviation of only a subset of the data and never even knows that there was a problem in the pipelin</w:t>
      </w:r>
      <w:r>
        <w:t xml:space="preserve">e. At </w:t>
      </w:r>
      <w:r>
        <w:lastRenderedPageBreak/>
        <w:t>that point, it becomes extremely tedious to trace back the source of the error.</w:t>
      </w:r>
    </w:p>
    <w:p w14:paraId="3D80C1D8" w14:textId="77777777" w:rsidR="004B6308" w:rsidRDefault="004B6308" w:rsidP="00FF5C40">
      <w:pPr>
        <w:pStyle w:val="normal0"/>
        <w:pBdr>
          <w:top w:val="nil"/>
          <w:left w:val="nil"/>
          <w:bottom w:val="nil"/>
          <w:right w:val="nil"/>
          <w:between w:val="nil"/>
        </w:pBdr>
        <w:spacing w:line="240" w:lineRule="auto"/>
      </w:pPr>
    </w:p>
    <w:p w14:paraId="0F9948CC" w14:textId="77777777" w:rsidR="004B6308" w:rsidRDefault="00F71284" w:rsidP="00FF5C40">
      <w:pPr>
        <w:pStyle w:val="normal0"/>
        <w:pBdr>
          <w:top w:val="nil"/>
          <w:left w:val="nil"/>
          <w:bottom w:val="nil"/>
          <w:right w:val="nil"/>
          <w:between w:val="nil"/>
        </w:pBdr>
        <w:spacing w:line="240" w:lineRule="auto"/>
      </w:pPr>
      <w:r>
        <w:t>Code should fail immediately when there is invalid input. In general, the further the “distance” from the actual place where the problem originated and the point of fail</w:t>
      </w:r>
      <w:r>
        <w:t>ure/exception in the program, the more difficult and maddening the debug task. You are doing users a favor by moving program failure right to the place of the problem.</w:t>
      </w:r>
    </w:p>
    <w:p w14:paraId="068A7EF9" w14:textId="77777777" w:rsidR="004B6308" w:rsidRDefault="004B6308" w:rsidP="00FF5C40">
      <w:pPr>
        <w:pStyle w:val="normal0"/>
        <w:pBdr>
          <w:top w:val="nil"/>
          <w:left w:val="nil"/>
          <w:bottom w:val="nil"/>
          <w:right w:val="nil"/>
          <w:between w:val="nil"/>
        </w:pBdr>
        <w:spacing w:line="240" w:lineRule="auto"/>
      </w:pPr>
    </w:p>
    <w:p w14:paraId="0A35C72A" w14:textId="77777777" w:rsidR="004B6308" w:rsidRDefault="00F71284" w:rsidP="00FF5C40">
      <w:pPr>
        <w:pStyle w:val="normal0"/>
        <w:numPr>
          <w:ilvl w:val="0"/>
          <w:numId w:val="48"/>
        </w:numPr>
        <w:pBdr>
          <w:top w:val="nil"/>
          <w:left w:val="nil"/>
          <w:bottom w:val="nil"/>
          <w:right w:val="nil"/>
          <w:between w:val="nil"/>
        </w:pBdr>
        <w:spacing w:line="240" w:lineRule="auto"/>
        <w:rPr>
          <w:rFonts w:ascii="Roboto" w:eastAsia="Roboto" w:hAnsi="Roboto" w:cs="Roboto"/>
          <w:b/>
        </w:rPr>
      </w:pPr>
      <w:r>
        <w:rPr>
          <w:rFonts w:ascii="Roboto" w:eastAsia="Roboto" w:hAnsi="Roboto" w:cs="Roboto"/>
          <w:b/>
        </w:rPr>
        <w:t>Prefer python lists to numpy for simple things</w:t>
      </w:r>
    </w:p>
    <w:p w14:paraId="4C264C48" w14:textId="77777777" w:rsidR="004B6308" w:rsidRDefault="004B6308" w:rsidP="00FF5C40">
      <w:pPr>
        <w:pStyle w:val="normal0"/>
        <w:pBdr>
          <w:top w:val="nil"/>
          <w:left w:val="nil"/>
          <w:bottom w:val="nil"/>
          <w:right w:val="nil"/>
          <w:between w:val="nil"/>
        </w:pBdr>
        <w:spacing w:line="240" w:lineRule="auto"/>
      </w:pPr>
    </w:p>
    <w:p w14:paraId="74493E92" w14:textId="77777777" w:rsidR="004B6308" w:rsidRDefault="00F71284" w:rsidP="00FF5C40">
      <w:pPr>
        <w:pStyle w:val="normal0"/>
        <w:pBdr>
          <w:top w:val="nil"/>
          <w:left w:val="nil"/>
          <w:bottom w:val="nil"/>
          <w:right w:val="nil"/>
          <w:between w:val="nil"/>
        </w:pBdr>
        <w:spacing w:line="240" w:lineRule="auto"/>
      </w:pPr>
      <w:r>
        <w:t xml:space="preserve">Numpy is great, but it is often overused (leading to worse code). Numpy is great for algorithmic work, for very complex slicing of multidimensional arrays, and for a host of other things, but it is </w:t>
      </w:r>
      <w:r>
        <w:rPr>
          <w:i/>
        </w:rPr>
        <w:t>not as good for creating basic data structures</w:t>
      </w:r>
      <w:r>
        <w:t>. Here are s</w:t>
      </w:r>
      <w:r>
        <w:t>ome advantages that Python lists have:</w:t>
      </w:r>
    </w:p>
    <w:p w14:paraId="38F24DC4" w14:textId="77777777" w:rsidR="004B6308" w:rsidRDefault="00F71284" w:rsidP="00FF5C40">
      <w:pPr>
        <w:pStyle w:val="normal0"/>
        <w:numPr>
          <w:ilvl w:val="0"/>
          <w:numId w:val="59"/>
        </w:numPr>
        <w:pBdr>
          <w:top w:val="nil"/>
          <w:left w:val="nil"/>
          <w:bottom w:val="nil"/>
          <w:right w:val="nil"/>
          <w:between w:val="nil"/>
        </w:pBdr>
        <w:spacing w:line="240" w:lineRule="auto"/>
      </w:pPr>
      <w:r>
        <w:t>Python lists have cleaner built-in functions and code. There are lot of tools for Python lists, like index slicing and iterations, or functions like sum() and all() that make them very powerful while still very clean.</w:t>
      </w:r>
      <w:r>
        <w:t xml:space="preserve"> Numpy has even more useful functions and operations than that (e.g., a built-in mean()), and sometimes you might need numpy in order to leverage those features, but there is no need to transform to numpy arrays to (for example) take the sum of an array. M</w:t>
      </w:r>
      <w:r>
        <w:t>aster regular Python lists first before reaching for numpy because you will have much cleaner code.</w:t>
      </w:r>
    </w:p>
    <w:p w14:paraId="429E333E" w14:textId="77777777" w:rsidR="004B6308" w:rsidRDefault="00F71284" w:rsidP="00FF5C40">
      <w:pPr>
        <w:pStyle w:val="normal0"/>
        <w:numPr>
          <w:ilvl w:val="0"/>
          <w:numId w:val="59"/>
        </w:numPr>
        <w:pBdr>
          <w:top w:val="nil"/>
          <w:left w:val="nil"/>
          <w:bottom w:val="nil"/>
          <w:right w:val="nil"/>
          <w:between w:val="nil"/>
        </w:pBdr>
        <w:spacing w:line="240" w:lineRule="auto"/>
      </w:pPr>
      <w:r>
        <w:t>Python lists can be easily appended and modified without lots of “filler” like figuring out how long the array needs to be in advance and populating with ze</w:t>
      </w:r>
      <w:r>
        <w:t xml:space="preserve">ros before modifying values. </w:t>
      </w:r>
      <w:r>
        <w:lastRenderedPageBreak/>
        <w:t>This again leads to much cleaner code and is much easier to write and to read.</w:t>
      </w:r>
    </w:p>
    <w:p w14:paraId="4A209F99" w14:textId="77777777" w:rsidR="004B6308" w:rsidRDefault="00F71284" w:rsidP="00FF5C40">
      <w:pPr>
        <w:pStyle w:val="normal0"/>
        <w:numPr>
          <w:ilvl w:val="0"/>
          <w:numId w:val="59"/>
        </w:numPr>
        <w:pBdr>
          <w:top w:val="nil"/>
          <w:left w:val="nil"/>
          <w:bottom w:val="nil"/>
          <w:right w:val="nil"/>
          <w:between w:val="nil"/>
        </w:pBdr>
        <w:spacing w:line="240" w:lineRule="auto"/>
      </w:pPr>
      <w:r>
        <w:t>Python lists can be easily serialized and deserialized, e.g. to JSON format where they are native.</w:t>
      </w:r>
    </w:p>
    <w:p w14:paraId="609794C2" w14:textId="77777777" w:rsidR="004B6308" w:rsidRDefault="00F71284" w:rsidP="00FF5C40">
      <w:pPr>
        <w:pStyle w:val="normal0"/>
        <w:numPr>
          <w:ilvl w:val="0"/>
          <w:numId w:val="59"/>
        </w:numPr>
        <w:pBdr>
          <w:top w:val="nil"/>
          <w:left w:val="nil"/>
          <w:bottom w:val="nil"/>
          <w:right w:val="nil"/>
          <w:between w:val="nil"/>
        </w:pBdr>
        <w:spacing w:line="240" w:lineRule="auto"/>
      </w:pPr>
      <w:r>
        <w:t>Despite the claim that numpy is fast, numpy lists</w:t>
      </w:r>
      <w:r>
        <w:t>, arrays, etc can actually take a lot of time to initialize - maybe 100X more than default Python. Of course, if you are then going to heavy processing on that matrix, like diagonalizing a large matrix or doing large matrix multiplications, numpy will abso</w:t>
      </w:r>
      <w:r>
        <w:t>lutely improve your overall performance, perhaps to large degree. But for simply creating a data structure or taking the sum of a list, you will perform much worse with numpy while writing less readable code.</w:t>
      </w:r>
    </w:p>
    <w:p w14:paraId="3232D10F" w14:textId="77777777" w:rsidR="004B6308" w:rsidRDefault="00F71284" w:rsidP="00FF5C40">
      <w:pPr>
        <w:pStyle w:val="normal0"/>
        <w:numPr>
          <w:ilvl w:val="0"/>
          <w:numId w:val="59"/>
        </w:numPr>
        <w:pBdr>
          <w:top w:val="nil"/>
          <w:left w:val="nil"/>
          <w:bottom w:val="nil"/>
          <w:right w:val="nil"/>
          <w:between w:val="nil"/>
        </w:pBdr>
        <w:spacing w:line="240" w:lineRule="auto"/>
      </w:pPr>
      <w:r>
        <w:t>Python lists are more universal; they don’t req</w:t>
      </w:r>
      <w:r>
        <w:t>uire dependencies and they are readable by many more programmers.</w:t>
      </w:r>
    </w:p>
    <w:p w14:paraId="628B0C95" w14:textId="77777777" w:rsidR="004B6308" w:rsidRDefault="004B6308" w:rsidP="00FF5C40">
      <w:pPr>
        <w:pStyle w:val="normal0"/>
        <w:pBdr>
          <w:top w:val="nil"/>
          <w:left w:val="nil"/>
          <w:bottom w:val="nil"/>
          <w:right w:val="nil"/>
          <w:between w:val="nil"/>
        </w:pBdr>
        <w:spacing w:line="240" w:lineRule="auto"/>
      </w:pPr>
    </w:p>
    <w:p w14:paraId="0B6E8BB2" w14:textId="77777777" w:rsidR="004B6308" w:rsidRDefault="00F71284" w:rsidP="00FF5C40">
      <w:pPr>
        <w:pStyle w:val="normal0"/>
        <w:pBdr>
          <w:top w:val="nil"/>
          <w:left w:val="nil"/>
          <w:bottom w:val="nil"/>
          <w:right w:val="nil"/>
          <w:between w:val="nil"/>
        </w:pBdr>
        <w:spacing w:line="240" w:lineRule="auto"/>
      </w:pPr>
      <w:r>
        <w:t>Note that this doesn’t mean to stop using numpy. Numpy does lots of things that regular Python cannot and it is an extremely powerful and useful library. But for routine file parsing (where</w:t>
      </w:r>
      <w:r>
        <w:t xml:space="preserve"> being able to append easily is important), data representation (where serialization is important), overall code clarity (always important), and even speed for routine tasks (usually important) the native Python lists often have the advantage.</w:t>
      </w:r>
    </w:p>
    <w:p w14:paraId="2AF1DDCB" w14:textId="77777777" w:rsidR="004B6308" w:rsidRDefault="004B6308" w:rsidP="00FF5C40">
      <w:pPr>
        <w:pStyle w:val="normal0"/>
        <w:spacing w:line="240" w:lineRule="auto"/>
      </w:pPr>
    </w:p>
    <w:p w14:paraId="1BD67C15" w14:textId="77777777" w:rsidR="004B6308" w:rsidRDefault="00F71284" w:rsidP="00FF5C40">
      <w:pPr>
        <w:pStyle w:val="Heading1"/>
        <w:spacing w:line="240" w:lineRule="auto"/>
      </w:pPr>
      <w:bookmarkStart w:id="101" w:name="_Toc397939684"/>
      <w:r>
        <w:t>Appendix G: Giving effective presentations</w:t>
      </w:r>
      <w:bookmarkEnd w:id="101"/>
    </w:p>
    <w:p w14:paraId="0E62E21C" w14:textId="77777777" w:rsidR="004B6308" w:rsidRDefault="004B6308" w:rsidP="00FF5C40">
      <w:pPr>
        <w:pStyle w:val="normal0"/>
        <w:spacing w:line="240" w:lineRule="auto"/>
      </w:pPr>
    </w:p>
    <w:p w14:paraId="028913A8" w14:textId="77777777" w:rsidR="004B6308" w:rsidRDefault="00F71284" w:rsidP="00FF5C40">
      <w:pPr>
        <w:pStyle w:val="normal0"/>
        <w:spacing w:line="240" w:lineRule="auto"/>
        <w:rPr>
          <w:rFonts w:ascii="Rokkitt" w:eastAsia="Rokkitt" w:hAnsi="Rokkitt" w:cs="Rokkitt"/>
          <w:i/>
        </w:rPr>
      </w:pPr>
      <w:r>
        <w:rPr>
          <w:rFonts w:ascii="Rokkitt" w:eastAsia="Rokkitt" w:hAnsi="Rokkitt" w:cs="Rokkitt"/>
          <w:i/>
        </w:rPr>
        <w:lastRenderedPageBreak/>
        <w:t xml:space="preserve">“I am a successful lecturer in physics for popular audiences. The real entertainment gimmick is the excitement, drama and mystery of the subject matter. People love to learn something, they are </w:t>
      </w:r>
    </w:p>
    <w:p w14:paraId="5FC3D272" w14:textId="77777777" w:rsidR="004B6308" w:rsidRDefault="00F71284" w:rsidP="00FF5C40">
      <w:pPr>
        <w:pStyle w:val="normal0"/>
        <w:spacing w:line="240" w:lineRule="auto"/>
        <w:rPr>
          <w:rFonts w:ascii="Rokkitt" w:eastAsia="Rokkitt" w:hAnsi="Rokkitt" w:cs="Rokkitt"/>
          <w:i/>
        </w:rPr>
      </w:pPr>
      <w:r>
        <w:rPr>
          <w:rFonts w:ascii="Rokkitt" w:eastAsia="Rokkitt" w:hAnsi="Rokkitt" w:cs="Rokkitt"/>
          <w:i/>
        </w:rPr>
        <w:t>‘entertained’ enormously by being allowed to understand a little bit of something they never understood before. One must have faith in the subject and people’s interest in it.”</w:t>
      </w:r>
    </w:p>
    <w:p w14:paraId="766D4504" w14:textId="77777777" w:rsidR="004B6308" w:rsidRDefault="00F71284" w:rsidP="00FF5C40">
      <w:pPr>
        <w:pStyle w:val="normal0"/>
        <w:spacing w:line="240" w:lineRule="auto"/>
        <w:rPr>
          <w:rFonts w:ascii="Rokkitt" w:eastAsia="Rokkitt" w:hAnsi="Rokkitt" w:cs="Rokkitt"/>
          <w:b/>
          <w:i/>
        </w:rPr>
      </w:pPr>
      <w:r>
        <w:rPr>
          <w:rFonts w:ascii="Rokkitt" w:eastAsia="Rokkitt" w:hAnsi="Rokkitt" w:cs="Rokkitt"/>
          <w:b/>
          <w:i/>
        </w:rPr>
        <w:t>- Richard Feynman</w:t>
      </w:r>
    </w:p>
    <w:p w14:paraId="58FDA6FC" w14:textId="77777777" w:rsidR="004B6308" w:rsidRDefault="004B6308" w:rsidP="00FF5C40">
      <w:pPr>
        <w:pStyle w:val="normal0"/>
        <w:spacing w:line="240" w:lineRule="auto"/>
        <w:rPr>
          <w:rFonts w:ascii="Rokkitt" w:eastAsia="Rokkitt" w:hAnsi="Rokkitt" w:cs="Rokkitt"/>
          <w:b/>
          <w:i/>
        </w:rPr>
      </w:pPr>
    </w:p>
    <w:p w14:paraId="15FBE731" w14:textId="77777777" w:rsidR="004B6308" w:rsidRDefault="00F71284" w:rsidP="00FF5C40">
      <w:pPr>
        <w:pStyle w:val="normal0"/>
        <w:spacing w:line="240" w:lineRule="auto"/>
        <w:rPr>
          <w:rFonts w:ascii="Rokkitt" w:eastAsia="Rokkitt" w:hAnsi="Rokkitt" w:cs="Rokkitt"/>
          <w:i/>
        </w:rPr>
      </w:pPr>
      <w:r>
        <w:rPr>
          <w:rFonts w:ascii="Rokkitt" w:eastAsia="Rokkitt" w:hAnsi="Rokkitt" w:cs="Rokkitt"/>
          <w:i/>
        </w:rPr>
        <w:t>“I would drop everything to hear him lecture on the municipa</w:t>
      </w:r>
      <w:r>
        <w:rPr>
          <w:rFonts w:ascii="Rokkitt" w:eastAsia="Rokkitt" w:hAnsi="Rokkitt" w:cs="Rokkitt"/>
          <w:i/>
        </w:rPr>
        <w:t>l drainage system.”</w:t>
      </w:r>
    </w:p>
    <w:p w14:paraId="7BE10DE0" w14:textId="77777777" w:rsidR="004B6308" w:rsidRDefault="00F71284" w:rsidP="00FF5C40">
      <w:pPr>
        <w:pStyle w:val="normal0"/>
        <w:spacing w:line="240" w:lineRule="auto"/>
        <w:rPr>
          <w:rFonts w:ascii="Rokkitt" w:eastAsia="Rokkitt" w:hAnsi="Rokkitt" w:cs="Rokkitt"/>
          <w:b/>
          <w:i/>
        </w:rPr>
      </w:pPr>
      <w:r>
        <w:rPr>
          <w:rFonts w:ascii="Rokkitt" w:eastAsia="Rokkitt" w:hAnsi="Rokkitt" w:cs="Rokkitt"/>
          <w:b/>
          <w:i/>
        </w:rPr>
        <w:t>- David Mermin, about Feynman</w:t>
      </w:r>
    </w:p>
    <w:p w14:paraId="03DE4ABB" w14:textId="77777777" w:rsidR="004B6308" w:rsidRDefault="004B6308" w:rsidP="00FF5C40">
      <w:pPr>
        <w:pStyle w:val="normal0"/>
        <w:spacing w:line="240" w:lineRule="auto"/>
        <w:rPr>
          <w:rFonts w:ascii="Rokkitt" w:eastAsia="Rokkitt" w:hAnsi="Rokkitt" w:cs="Rokkitt"/>
          <w:b/>
          <w:i/>
        </w:rPr>
      </w:pPr>
    </w:p>
    <w:p w14:paraId="01E5A142" w14:textId="77777777" w:rsidR="004B6308" w:rsidRDefault="00F71284" w:rsidP="00FF5C40">
      <w:pPr>
        <w:pStyle w:val="Heading2"/>
        <w:spacing w:line="240" w:lineRule="auto"/>
      </w:pPr>
      <w:bookmarkStart w:id="102" w:name="_Toc397939685"/>
      <w:r>
        <w:t>Good presentations have a thoughtful purpose</w:t>
      </w:r>
      <w:bookmarkEnd w:id="102"/>
    </w:p>
    <w:p w14:paraId="616812BA" w14:textId="77777777" w:rsidR="004B6308" w:rsidRDefault="00F71284" w:rsidP="00FF5C40">
      <w:pPr>
        <w:pStyle w:val="normal0"/>
        <w:spacing w:line="240" w:lineRule="auto"/>
      </w:pPr>
      <w:r>
        <w:t>The first step to giving an effective presentation is to understand their value in achieving goals that are difficult to attain otherwise. Here are just some of</w:t>
      </w:r>
      <w:r>
        <w:t xml:space="preserve"> the ways in which giving presentations can be be helpful:</w:t>
      </w:r>
    </w:p>
    <w:p w14:paraId="70A35AC9" w14:textId="77777777" w:rsidR="004B6308" w:rsidRDefault="00F71284" w:rsidP="00FF5C40">
      <w:pPr>
        <w:pStyle w:val="normal0"/>
        <w:numPr>
          <w:ilvl w:val="0"/>
          <w:numId w:val="21"/>
        </w:numPr>
        <w:spacing w:line="240" w:lineRule="auto"/>
        <w:contextualSpacing/>
      </w:pPr>
      <w:r>
        <w:t>to establish your expertise and to have your name recognized by the people in your field, especially independent to that of your supervisor</w:t>
      </w:r>
    </w:p>
    <w:p w14:paraId="45DED378" w14:textId="77777777" w:rsidR="004B6308" w:rsidRDefault="00F71284" w:rsidP="00FF5C40">
      <w:pPr>
        <w:pStyle w:val="normal0"/>
        <w:numPr>
          <w:ilvl w:val="0"/>
          <w:numId w:val="21"/>
        </w:numPr>
        <w:spacing w:line="240" w:lineRule="auto"/>
        <w:contextualSpacing/>
      </w:pPr>
      <w:r>
        <w:t>to encourage people to collaborate with you</w:t>
      </w:r>
    </w:p>
    <w:p w14:paraId="10638594" w14:textId="77777777" w:rsidR="004B6308" w:rsidRDefault="00F71284" w:rsidP="00FF5C40">
      <w:pPr>
        <w:pStyle w:val="normal0"/>
        <w:numPr>
          <w:ilvl w:val="0"/>
          <w:numId w:val="21"/>
        </w:numPr>
        <w:spacing w:line="240" w:lineRule="auto"/>
        <w:contextualSpacing/>
      </w:pPr>
      <w:r>
        <w:t>to convince p</w:t>
      </w:r>
      <w:r>
        <w:t>eople to test your theory/prediction or to influence the research direction of others</w:t>
      </w:r>
    </w:p>
    <w:p w14:paraId="55083038" w14:textId="77777777" w:rsidR="004B6308" w:rsidRDefault="00F71284" w:rsidP="00FF5C40">
      <w:pPr>
        <w:pStyle w:val="normal0"/>
        <w:numPr>
          <w:ilvl w:val="0"/>
          <w:numId w:val="21"/>
        </w:numPr>
        <w:spacing w:line="240" w:lineRule="auto"/>
        <w:contextualSpacing/>
      </w:pPr>
      <w:r>
        <w:t>to convince someone or a committee to target you for a job offer or offer you funding for your idea</w:t>
      </w:r>
    </w:p>
    <w:p w14:paraId="362EA9B0" w14:textId="77777777" w:rsidR="004B6308" w:rsidRDefault="00F71284" w:rsidP="00FF5C40">
      <w:pPr>
        <w:pStyle w:val="normal0"/>
        <w:numPr>
          <w:ilvl w:val="0"/>
          <w:numId w:val="21"/>
        </w:numPr>
        <w:spacing w:line="240" w:lineRule="auto"/>
        <w:contextualSpacing/>
      </w:pPr>
      <w:r>
        <w:t xml:space="preserve">to encourage people to cite your paper </w:t>
      </w:r>
    </w:p>
    <w:p w14:paraId="37309A82" w14:textId="77777777" w:rsidR="004B6308" w:rsidRDefault="00F71284" w:rsidP="00FF5C40">
      <w:pPr>
        <w:pStyle w:val="normal0"/>
        <w:numPr>
          <w:ilvl w:val="0"/>
          <w:numId w:val="21"/>
        </w:numPr>
        <w:spacing w:line="240" w:lineRule="auto"/>
        <w:contextualSpacing/>
      </w:pPr>
      <w:r>
        <w:t xml:space="preserve">to encourage people to use or </w:t>
      </w:r>
      <w:r>
        <w:t>contribute to software that you’ve developed</w:t>
      </w:r>
    </w:p>
    <w:p w14:paraId="5EA43156" w14:textId="77777777" w:rsidR="004B6308" w:rsidRDefault="00F71284" w:rsidP="00FF5C40">
      <w:pPr>
        <w:pStyle w:val="normal0"/>
        <w:numPr>
          <w:ilvl w:val="0"/>
          <w:numId w:val="21"/>
        </w:numPr>
        <w:spacing w:line="240" w:lineRule="auto"/>
        <w:contextualSpacing/>
      </w:pPr>
      <w:r>
        <w:t>to receive useful feedback on preliminary ideas you may have</w:t>
      </w:r>
    </w:p>
    <w:p w14:paraId="5C058E5A" w14:textId="77777777" w:rsidR="004B6308" w:rsidRDefault="00F71284" w:rsidP="00FF5C40">
      <w:pPr>
        <w:pStyle w:val="normal0"/>
        <w:numPr>
          <w:ilvl w:val="0"/>
          <w:numId w:val="21"/>
        </w:numPr>
        <w:spacing w:line="240" w:lineRule="auto"/>
        <w:contextualSpacing/>
      </w:pPr>
      <w:r>
        <w:t xml:space="preserve">to “test” the talk itself, i.e., gauge audience reaction and points of confusion (based on the after-talk questions) to improve </w:t>
      </w:r>
      <w:r>
        <w:lastRenderedPageBreak/>
        <w:t>subsequent presentatio</w:t>
      </w:r>
      <w:r>
        <w:t>ns (like a stand-up comedian at a small venue)</w:t>
      </w:r>
    </w:p>
    <w:p w14:paraId="5C32F1EE" w14:textId="77777777" w:rsidR="004B6308" w:rsidRDefault="00F71284" w:rsidP="00FF5C40">
      <w:pPr>
        <w:pStyle w:val="normal0"/>
        <w:numPr>
          <w:ilvl w:val="0"/>
          <w:numId w:val="21"/>
        </w:numPr>
        <w:spacing w:line="240" w:lineRule="auto"/>
        <w:contextualSpacing/>
      </w:pPr>
      <w:r>
        <w:t>to simply help expand your audience’s knowledge about a particular subject and “tell them something you’ve learned”</w:t>
      </w:r>
    </w:p>
    <w:p w14:paraId="29780C22" w14:textId="77777777" w:rsidR="004B6308" w:rsidRDefault="00F71284" w:rsidP="00FF5C40">
      <w:pPr>
        <w:pStyle w:val="normal0"/>
        <w:numPr>
          <w:ilvl w:val="0"/>
          <w:numId w:val="21"/>
        </w:numPr>
        <w:spacing w:line="240" w:lineRule="auto"/>
        <w:contextualSpacing/>
      </w:pPr>
      <w:r>
        <w:t>to solidify your own thoughts about a topic!</w:t>
      </w:r>
    </w:p>
    <w:p w14:paraId="7D763191" w14:textId="77777777" w:rsidR="004B6308" w:rsidRDefault="004B6308" w:rsidP="00FF5C40">
      <w:pPr>
        <w:pStyle w:val="normal0"/>
        <w:spacing w:line="240" w:lineRule="auto"/>
      </w:pPr>
    </w:p>
    <w:p w14:paraId="3A5870E0" w14:textId="77777777" w:rsidR="004B6308" w:rsidRDefault="00F71284" w:rsidP="00FF5C40">
      <w:pPr>
        <w:pStyle w:val="normal0"/>
        <w:spacing w:line="240" w:lineRule="auto"/>
      </w:pPr>
      <w:r>
        <w:t>Before you begin designing your presentation, y</w:t>
      </w:r>
      <w:r>
        <w:t>ou should be clear about one or more very well-defined goals you want to achieve by giving the presentation. For example, if you want to encourage people to use software you’ve developed, you’ll need to include slides explaining its capabilities and benefi</w:t>
      </w:r>
      <w:r>
        <w:t>ts to the community and as well as how to obtain and perhaps use the software. If you want people to test your theory, you should include slides suggesting how and why people might attempt this. If you want feedback on your ideas, you should further emphas</w:t>
      </w:r>
      <w:r>
        <w:t>ize points of confusion / unresolved problems.</w:t>
      </w:r>
    </w:p>
    <w:p w14:paraId="6DEF1C1C" w14:textId="77777777" w:rsidR="004B6308" w:rsidRDefault="004B6308" w:rsidP="00FF5C40">
      <w:pPr>
        <w:pStyle w:val="normal0"/>
        <w:spacing w:line="240" w:lineRule="auto"/>
      </w:pPr>
    </w:p>
    <w:p w14:paraId="09165D1B" w14:textId="77777777" w:rsidR="004B6308" w:rsidRDefault="00F71284" w:rsidP="00FF5C40">
      <w:pPr>
        <w:pStyle w:val="normal0"/>
        <w:spacing w:line="240" w:lineRule="auto"/>
      </w:pPr>
      <w:r>
        <w:t>Note that you should not underestimate the value of giving presentations simply to establish your expertise and to promote your work. You may think that doing good research or writing a paper is enough. Unfor</w:t>
      </w:r>
      <w:r>
        <w:t>tunately, this is usually not the case. Take the example of musicians: they cannot simply record an album and sit back expecting a devoted following of fans. They must instead earn their fans by going on tour and generating excitement about their music, pe</w:t>
      </w:r>
      <w:r>
        <w:t>rhaps starting out as a small and relatively unknown “opening act”; if they do a good job, the live act will encourage people to investigate the recordings. It is not much different for science; when you obtain a valuable result, you should go “on tour” an</w:t>
      </w:r>
      <w:r>
        <w:t>d focus on disseminating it.</w:t>
      </w:r>
    </w:p>
    <w:p w14:paraId="39FE7CE5" w14:textId="77777777" w:rsidR="004B6308" w:rsidRDefault="004B6308" w:rsidP="00FF5C40">
      <w:pPr>
        <w:pStyle w:val="normal0"/>
        <w:spacing w:line="240" w:lineRule="auto"/>
      </w:pPr>
    </w:p>
    <w:p w14:paraId="730A3DD9" w14:textId="77777777" w:rsidR="004B6308" w:rsidRDefault="00F71284" w:rsidP="00FF5C40">
      <w:pPr>
        <w:pStyle w:val="normal0"/>
        <w:spacing w:line="240" w:lineRule="auto"/>
      </w:pPr>
      <w:r>
        <w:lastRenderedPageBreak/>
        <w:t>In summary, first decide on your goals for giving a presentation, then design your presentation around those goals.</w:t>
      </w:r>
    </w:p>
    <w:p w14:paraId="6AF393CF" w14:textId="77777777" w:rsidR="004B6308" w:rsidRDefault="00F71284" w:rsidP="00FF5C40">
      <w:pPr>
        <w:pStyle w:val="Heading2"/>
        <w:spacing w:line="240" w:lineRule="auto"/>
      </w:pPr>
      <w:bookmarkStart w:id="103" w:name="_Toc397939686"/>
      <w:r>
        <w:t>Three good presentations</w:t>
      </w:r>
      <w:bookmarkEnd w:id="103"/>
    </w:p>
    <w:p w14:paraId="1D7A4E48" w14:textId="77777777" w:rsidR="004B6308" w:rsidRDefault="00F71284" w:rsidP="00FF5C40">
      <w:pPr>
        <w:pStyle w:val="normal0"/>
        <w:spacing w:line="240" w:lineRule="auto"/>
      </w:pPr>
      <w:r>
        <w:t xml:space="preserve">There is no single good presentation style. A good presenter doesn’t have to be authoritative or have a low voice. You don’t have to change your natural personality to give a good presentation. Here are some examples of people with different personalities </w:t>
      </w:r>
      <w:r>
        <w:t>nevertheless giving effective presentations.</w:t>
      </w:r>
    </w:p>
    <w:p w14:paraId="7819F127" w14:textId="77777777" w:rsidR="004B6308" w:rsidRDefault="004B6308" w:rsidP="00FF5C40">
      <w:pPr>
        <w:pStyle w:val="normal0"/>
        <w:spacing w:line="240" w:lineRule="auto"/>
      </w:pPr>
    </w:p>
    <w:p w14:paraId="16454C92" w14:textId="77777777" w:rsidR="004B6308" w:rsidRDefault="00F71284" w:rsidP="00FF5C40">
      <w:pPr>
        <w:pStyle w:val="normal0"/>
        <w:numPr>
          <w:ilvl w:val="0"/>
          <w:numId w:val="44"/>
        </w:numPr>
        <w:spacing w:line="240" w:lineRule="auto"/>
        <w:contextualSpacing/>
      </w:pPr>
      <w:r>
        <w:t xml:space="preserve">Donald Sadoway (15 mins): formal, authoritative, high salesmanship yet also unconventional/creative with well-rehearsed spontaneity (e.g., use of blackboard): </w:t>
      </w:r>
      <w:r>
        <w:rPr>
          <w:b/>
          <w:i/>
        </w:rPr>
        <w:t>http://bit.ly/1WuEkeK</w:t>
      </w:r>
    </w:p>
    <w:p w14:paraId="7B9749FD" w14:textId="77777777" w:rsidR="004B6308" w:rsidRDefault="00F71284" w:rsidP="00FF5C40">
      <w:pPr>
        <w:pStyle w:val="normal0"/>
        <w:numPr>
          <w:ilvl w:val="0"/>
          <w:numId w:val="44"/>
        </w:numPr>
        <w:spacing w:line="240" w:lineRule="auto"/>
        <w:contextualSpacing/>
      </w:pPr>
      <w:r>
        <w:t>Walter Alvarez (22 mins): app</w:t>
      </w:r>
      <w:r>
        <w:t xml:space="preserve">roachable, casual / unpolished yet poetic, with several tangents - yet inspiring wonder in the subject: </w:t>
      </w:r>
      <w:r>
        <w:rPr>
          <w:b/>
          <w:i/>
        </w:rPr>
        <w:t>http://bit.ly/2ov568E</w:t>
      </w:r>
    </w:p>
    <w:p w14:paraId="75FE5DA7" w14:textId="77777777" w:rsidR="004B6308" w:rsidRDefault="00F71284" w:rsidP="00FF5C40">
      <w:pPr>
        <w:pStyle w:val="normal0"/>
        <w:numPr>
          <w:ilvl w:val="0"/>
          <w:numId w:val="44"/>
        </w:numPr>
        <w:spacing w:line="240" w:lineRule="auto"/>
      </w:pPr>
      <w:r>
        <w:t>Mick Mountz (12 mins): not necessarily a “natural speaker”, but makes a boring subject (packing boxes) fascinating through a great</w:t>
      </w:r>
      <w:r>
        <w:t xml:space="preserve"> presentation structure and slides: </w:t>
      </w:r>
      <w:r>
        <w:rPr>
          <w:b/>
          <w:i/>
        </w:rPr>
        <w:t>http://bit.ly/2oSwO1y</w:t>
      </w:r>
    </w:p>
    <w:p w14:paraId="3A5BBB7E" w14:textId="77777777" w:rsidR="004B6308" w:rsidRDefault="004B6308" w:rsidP="00FF5C40">
      <w:pPr>
        <w:pStyle w:val="normal0"/>
        <w:spacing w:line="240" w:lineRule="auto"/>
      </w:pPr>
    </w:p>
    <w:p w14:paraId="6C3492EF" w14:textId="77777777" w:rsidR="004B6308" w:rsidRDefault="00F71284" w:rsidP="00FF5C40">
      <w:pPr>
        <w:pStyle w:val="normal0"/>
        <w:spacing w:line="240" w:lineRule="auto"/>
      </w:pPr>
      <w:r>
        <w:t>None of the talks are perfect, and thinking about why will help your own presentation skills. However, the above talks are able to get the audience interested in the problem and invites them to bri</w:t>
      </w:r>
      <w:r>
        <w:t xml:space="preserve">efly join them in their field of study. This is in contrast to talks that try to oversimplify concepts or try to sugar-coat them with fancy graphics - i.e., present problems solutions in a way that is different than the way they themselves think about it. </w:t>
      </w:r>
      <w:r>
        <w:t xml:space="preserve">This is a mistake that many other TED-style talks or cable TV documentaries about science make. These talks also </w:t>
      </w:r>
      <w:r>
        <w:lastRenderedPageBreak/>
        <w:t>include small tangents that could easily be the subject of other talks. You can learn a lot from seeking out and taking notes on good presentat</w:t>
      </w:r>
      <w:r>
        <w:t>ions.</w:t>
      </w:r>
    </w:p>
    <w:p w14:paraId="37F5C393" w14:textId="77777777" w:rsidR="004B6308" w:rsidRDefault="00F71284" w:rsidP="00FF5C40">
      <w:pPr>
        <w:pStyle w:val="Heading2"/>
        <w:spacing w:line="240" w:lineRule="auto"/>
      </w:pPr>
      <w:bookmarkStart w:id="104" w:name="_Toc397939687"/>
      <w:r>
        <w:t>Two presentations “close to home”</w:t>
      </w:r>
      <w:bookmarkEnd w:id="104"/>
    </w:p>
    <w:p w14:paraId="6A5CB5D7" w14:textId="77777777" w:rsidR="004B6308" w:rsidRDefault="00F71284" w:rsidP="00FF5C40">
      <w:pPr>
        <w:pStyle w:val="normal0"/>
        <w:spacing w:line="240" w:lineRule="auto"/>
      </w:pPr>
      <w:r>
        <w:t>Here are two of my previous presentations:</w:t>
      </w:r>
    </w:p>
    <w:p w14:paraId="01B8F856" w14:textId="77777777" w:rsidR="004B6308" w:rsidRDefault="00F71284" w:rsidP="00FF5C40">
      <w:pPr>
        <w:pStyle w:val="normal0"/>
        <w:numPr>
          <w:ilvl w:val="0"/>
          <w:numId w:val="8"/>
        </w:numPr>
        <w:spacing w:line="240" w:lineRule="auto"/>
        <w:contextualSpacing/>
      </w:pPr>
      <w:r>
        <w:t>Alvarez symposium (2011, immediately following my PhD) - this was a general audience (non materials scientists) and the purpose was to honor the late physicist Luis Alvarez.</w:t>
      </w:r>
      <w:r>
        <w:t xml:space="preserve"> I’m clearly a bit nervous but have pretty good slides to lean on. This is also the first time a talk of mine was recorded and I learned a lot by watching it.  </w:t>
      </w:r>
      <w:r>
        <w:rPr>
          <w:b/>
          <w:i/>
        </w:rPr>
        <w:t>http://bit.ly/2pWKiuW</w:t>
      </w:r>
    </w:p>
    <w:p w14:paraId="301BBF0E" w14:textId="77777777" w:rsidR="004B6308" w:rsidRDefault="00F71284" w:rsidP="00FF5C40">
      <w:pPr>
        <w:pStyle w:val="normal0"/>
        <w:numPr>
          <w:ilvl w:val="0"/>
          <w:numId w:val="8"/>
        </w:numPr>
        <w:spacing w:line="240" w:lineRule="auto"/>
        <w:contextualSpacing/>
      </w:pPr>
      <w:r>
        <w:t>University of Wisconsin summer school (2014, ~3 years past my PhD)-  the a</w:t>
      </w:r>
      <w:r>
        <w:t xml:space="preserve">udience were all materials scientists interested in learning modeling techniques. By now I am more comfortable in giving a talk and have corrected some of the errors of the previous talk.  </w:t>
      </w:r>
      <w:r>
        <w:rPr>
          <w:b/>
          <w:i/>
        </w:rPr>
        <w:t>http://bit.ly/2pEflZm</w:t>
      </w:r>
    </w:p>
    <w:p w14:paraId="337D3E53" w14:textId="77777777" w:rsidR="004B6308" w:rsidRDefault="00F71284" w:rsidP="00FF5C40">
      <w:pPr>
        <w:pStyle w:val="Heading2"/>
        <w:spacing w:line="240" w:lineRule="auto"/>
      </w:pPr>
      <w:bookmarkStart w:id="105" w:name="_Toc397939688"/>
      <w:r>
        <w:t>Presentation checklist</w:t>
      </w:r>
      <w:bookmarkEnd w:id="105"/>
    </w:p>
    <w:p w14:paraId="66CCD682" w14:textId="77777777" w:rsidR="004B6308" w:rsidRDefault="00F71284" w:rsidP="00FF5C40">
      <w:pPr>
        <w:pStyle w:val="normal0"/>
        <w:spacing w:line="240" w:lineRule="auto"/>
      </w:pPr>
      <w:r>
        <w:t>Here is a checklist yo</w:t>
      </w:r>
      <w:r>
        <w:t>u can use to improve and verify various aspects of your presentation.</w:t>
      </w:r>
    </w:p>
    <w:p w14:paraId="5B4E29B1" w14:textId="77777777" w:rsidR="004B6308" w:rsidRDefault="004B6308" w:rsidP="00FF5C40">
      <w:pPr>
        <w:pStyle w:val="normal0"/>
        <w:spacing w:line="240" w:lineRule="auto"/>
      </w:pPr>
    </w:p>
    <w:p w14:paraId="60A25DCA" w14:textId="77777777" w:rsidR="004B6308" w:rsidRDefault="00F71284" w:rsidP="00FF5C40">
      <w:pPr>
        <w:pStyle w:val="normal0"/>
        <w:spacing w:line="240" w:lineRule="auto"/>
        <w:rPr>
          <w:i/>
          <w:u w:val="single"/>
        </w:rPr>
      </w:pPr>
      <w:r>
        <w:rPr>
          <w:i/>
          <w:u w:val="single"/>
        </w:rPr>
        <w:t>Easy things to do:</w:t>
      </w:r>
    </w:p>
    <w:p w14:paraId="4FF4FD33" w14:textId="77777777" w:rsidR="004B6308" w:rsidRDefault="00F71284" w:rsidP="00FF5C40">
      <w:pPr>
        <w:pStyle w:val="normal0"/>
        <w:numPr>
          <w:ilvl w:val="0"/>
          <w:numId w:val="58"/>
        </w:numPr>
        <w:spacing w:line="240" w:lineRule="auto"/>
        <w:contextualSpacing/>
      </w:pPr>
      <w:r>
        <w:rPr>
          <w:b/>
        </w:rPr>
        <w:t>Number your slides.</w:t>
      </w:r>
      <w:r>
        <w:t xml:space="preserve"> Numbered slides make it easy to refer to specific slides during the Q&amp;A or feedback period.</w:t>
      </w:r>
    </w:p>
    <w:p w14:paraId="04A2802C" w14:textId="77777777" w:rsidR="004B6308" w:rsidRDefault="00F71284" w:rsidP="00FF5C40">
      <w:pPr>
        <w:pStyle w:val="normal0"/>
        <w:numPr>
          <w:ilvl w:val="0"/>
          <w:numId w:val="58"/>
        </w:numPr>
        <w:spacing w:line="240" w:lineRule="auto"/>
        <w:contextualSpacing/>
      </w:pPr>
      <w:r>
        <w:rPr>
          <w:b/>
        </w:rPr>
        <w:t>Confirm all font sizes are large enough so that even people in the back of the room can read them.</w:t>
      </w:r>
      <w:r>
        <w:t xml:space="preserve"> One good way to do this is to make the fonts way too big, then reduce the </w:t>
      </w:r>
      <w:r>
        <w:lastRenderedPageBreak/>
        <w:t>size until manageable (rather than starting too small and increasing from there, wh</w:t>
      </w:r>
      <w:r>
        <w:t>ich in 90% cases leads to fonts that are still too small).</w:t>
      </w:r>
    </w:p>
    <w:p w14:paraId="691BC803" w14:textId="77777777" w:rsidR="004B6308" w:rsidRDefault="00F71284" w:rsidP="00FF5C40">
      <w:pPr>
        <w:pStyle w:val="normal0"/>
        <w:numPr>
          <w:ilvl w:val="0"/>
          <w:numId w:val="58"/>
        </w:numPr>
        <w:spacing w:line="240" w:lineRule="auto"/>
      </w:pPr>
      <w:r>
        <w:rPr>
          <w:b/>
        </w:rPr>
        <w:t>Write slide headings as snippets that contain useful information.</w:t>
      </w:r>
      <w:r>
        <w:t xml:space="preserve"> A bad heading would be “</w:t>
      </w:r>
      <w:r>
        <w:rPr>
          <w:i/>
        </w:rPr>
        <w:t>Effect of +U parameter</w:t>
      </w:r>
      <w:r>
        <w:t>”.  A good heading would be “</w:t>
      </w:r>
      <w:r>
        <w:rPr>
          <w:i/>
        </w:rPr>
        <w:t>Band gap and VBM d-character increase with +U parameter</w:t>
      </w:r>
      <w:r>
        <w:t>”</w:t>
      </w:r>
      <w:r>
        <w:t>. There is a style of slide called “evidence-assertion” that is generally very effective and should be used often.</w:t>
      </w:r>
    </w:p>
    <w:p w14:paraId="69D5057C" w14:textId="77777777" w:rsidR="004B6308" w:rsidRDefault="00F71284" w:rsidP="00FF5C40">
      <w:pPr>
        <w:pStyle w:val="normal0"/>
        <w:numPr>
          <w:ilvl w:val="0"/>
          <w:numId w:val="58"/>
        </w:numPr>
        <w:spacing w:line="240" w:lineRule="auto"/>
      </w:pPr>
      <w:r>
        <w:rPr>
          <w:b/>
        </w:rPr>
        <w:t>Sharpen your images.</w:t>
      </w:r>
      <w:r>
        <w:t xml:space="preserve"> Rescaling images in Powerpoint tends to make them appear soft, and projectors can also be less sharp than your display. </w:t>
      </w:r>
      <w:r>
        <w:t>Use “Format Picture-&gt;Corrections-&gt;Sharpen” to sharpen all your images and make them clearer for display.</w:t>
      </w:r>
    </w:p>
    <w:p w14:paraId="2C40638E" w14:textId="77777777" w:rsidR="004B6308" w:rsidRDefault="00F71284" w:rsidP="00FF5C40">
      <w:pPr>
        <w:pStyle w:val="normal0"/>
        <w:spacing w:line="240" w:lineRule="auto"/>
        <w:rPr>
          <w:i/>
          <w:u w:val="single"/>
        </w:rPr>
      </w:pPr>
      <w:r>
        <w:br/>
      </w:r>
      <w:r>
        <w:rPr>
          <w:i/>
          <w:u w:val="single"/>
        </w:rPr>
        <w:t>Intermediate things to do:</w:t>
      </w:r>
    </w:p>
    <w:p w14:paraId="3D37FB94" w14:textId="77777777" w:rsidR="004B6308" w:rsidRDefault="00F71284" w:rsidP="00FF5C40">
      <w:pPr>
        <w:pStyle w:val="normal0"/>
        <w:numPr>
          <w:ilvl w:val="0"/>
          <w:numId w:val="58"/>
        </w:numPr>
        <w:spacing w:line="240" w:lineRule="auto"/>
        <w:contextualSpacing/>
      </w:pPr>
      <w:r>
        <w:rPr>
          <w:b/>
        </w:rPr>
        <w:t>Minimize the use of written text.</w:t>
      </w:r>
      <w:r>
        <w:t xml:space="preserve"> Research demonstrates that your audience cannot read text on your slide and process what </w:t>
      </w:r>
      <w:r>
        <w:t>you are saying at the same time. Every second they are reading, they are not listening to you. In contrast, audiences have no trouble simultaneously listening and processing visual information (diagrams, images, etc.). Design your slides to account for thi</w:t>
      </w:r>
      <w:r>
        <w:t>s quirk.</w:t>
      </w:r>
    </w:p>
    <w:p w14:paraId="27BB3110" w14:textId="77777777" w:rsidR="004B6308" w:rsidRDefault="00F71284" w:rsidP="00FF5C40">
      <w:pPr>
        <w:pStyle w:val="normal0"/>
        <w:numPr>
          <w:ilvl w:val="0"/>
          <w:numId w:val="58"/>
        </w:numPr>
        <w:spacing w:line="240" w:lineRule="auto"/>
        <w:contextualSpacing/>
      </w:pPr>
      <w:r>
        <w:rPr>
          <w:b/>
        </w:rPr>
        <w:t>Convey information through multiple “channels”.</w:t>
      </w:r>
      <w:r>
        <w:t xml:space="preserve"> Ensure that critical information is not only contained in your speech/delivery but also through a visual channel (images or short text phrases / conclusions). People may not be able to hear </w:t>
      </w:r>
      <w:r>
        <w:lastRenderedPageBreak/>
        <w:t>you or mi</w:t>
      </w:r>
      <w:r>
        <w:t>ght be distracted by their own thoughts for many moments in your presentation. Or, they might not understand a visual diagram and be helped by reiterating the point a different way through your dialogue. Having multiple channels maximizes the chance that t</w:t>
      </w:r>
      <w:r>
        <w:t>hey will receive the signal of your talk even when there is external “noise”. More advanced presenters will use body language or position as another “channel” through which to convey information.</w:t>
      </w:r>
    </w:p>
    <w:p w14:paraId="5355F38D" w14:textId="77777777" w:rsidR="004B6308" w:rsidRDefault="00F71284" w:rsidP="00FF5C40">
      <w:pPr>
        <w:pStyle w:val="normal0"/>
        <w:numPr>
          <w:ilvl w:val="0"/>
          <w:numId w:val="58"/>
        </w:numPr>
        <w:spacing w:line="240" w:lineRule="auto"/>
        <w:contextualSpacing/>
      </w:pPr>
      <w:r>
        <w:rPr>
          <w:b/>
        </w:rPr>
        <w:t xml:space="preserve">Rehearse your talk for “flow”, “momentum”, and “energy” and </w:t>
      </w:r>
      <w:r>
        <w:rPr>
          <w:b/>
        </w:rPr>
        <w:t xml:space="preserve">cut slides that disrupt flow. </w:t>
      </w:r>
      <w:r>
        <w:t>Rehearse your talk, paying attention to the slides/sections in the talk where you are (i) struggling to explain a slide, (ii) where your energy / enthusiasm level drops, or (iii) the momentum of the talk seems to be slowing do</w:t>
      </w:r>
      <w:r>
        <w:t xml:space="preserve">wn. One symptom of such struggling is talking quickly in order to explain everything on the slide. 90% of the time, I find that </w:t>
      </w:r>
      <w:r>
        <w:rPr>
          <w:i/>
        </w:rPr>
        <w:t>removing</w:t>
      </w:r>
      <w:r>
        <w:t xml:space="preserve"> such slides from the talk (i.e., moving it to an Appendix/supporting slides) is the best course of action - even if I i</w:t>
      </w:r>
      <w:r>
        <w:t>nitially think that slide is important. Rehearsing the section again usually reveals you can maintain the energy and flow of your talk much better without the obstruction of having to explain that slide, and you can explain away the missing concept in a se</w:t>
      </w:r>
      <w:r>
        <w:t>ntence or two while retaining the momentum of the previous slides. If it turns out the slide was in fact critical, then perhaps re-design the difficult slide as multiple slides to more gradually set up the concept.</w:t>
      </w:r>
    </w:p>
    <w:p w14:paraId="236D3FAB" w14:textId="77777777" w:rsidR="004B6308" w:rsidRDefault="00F71284" w:rsidP="00FF5C40">
      <w:pPr>
        <w:pStyle w:val="normal0"/>
        <w:numPr>
          <w:ilvl w:val="0"/>
          <w:numId w:val="58"/>
        </w:numPr>
        <w:spacing w:line="240" w:lineRule="auto"/>
        <w:contextualSpacing/>
      </w:pPr>
      <w:r>
        <w:rPr>
          <w:b/>
        </w:rPr>
        <w:t>Memorize the order of your slides; use “S</w:t>
      </w:r>
      <w:r>
        <w:rPr>
          <w:b/>
        </w:rPr>
        <w:t xml:space="preserve">lide sorter view” to help. </w:t>
      </w:r>
      <w:r>
        <w:t xml:space="preserve">During every point in delivering your presentation, you should be able to picture what the next slide in the </w:t>
      </w:r>
      <w:r>
        <w:lastRenderedPageBreak/>
        <w:t>presentation is. If you can do this, you are more likely to speak in a way that naturally connects between slides rather</w:t>
      </w:r>
      <w:r>
        <w:t xml:space="preserve"> than abruptly stops/starts between slides. Some presenters use “presenter view” in Powerpoint during their talk to help with this, but I would say that depending on this feature is less likely to lead to smooth explanations than memorization. To mentally </w:t>
      </w:r>
      <w:r>
        <w:t>remember the order of slides, I stare at the slide deck in “Slide Sorter” view. The “Slide Sorter” view can usually show me most or all of the presentation at once since each slide is a small thumbnail, and I can easily see the visual overview of essential</w:t>
      </w:r>
      <w:r>
        <w:t>ly the entire presentation. Thus, I can remember the visual arrangement of slides by studying the Slide Sorter view and can roughly flip through the presentation in my head.</w:t>
      </w:r>
    </w:p>
    <w:p w14:paraId="313035A0" w14:textId="77777777" w:rsidR="004B6308" w:rsidRDefault="004B6308" w:rsidP="00FF5C40">
      <w:pPr>
        <w:pStyle w:val="normal0"/>
        <w:spacing w:line="240" w:lineRule="auto"/>
      </w:pPr>
    </w:p>
    <w:p w14:paraId="2185FEF0" w14:textId="77777777" w:rsidR="004B6308" w:rsidRDefault="00F71284" w:rsidP="00FF5C40">
      <w:pPr>
        <w:pStyle w:val="normal0"/>
        <w:spacing w:line="240" w:lineRule="auto"/>
        <w:rPr>
          <w:i/>
          <w:u w:val="single"/>
        </w:rPr>
      </w:pPr>
      <w:r>
        <w:rPr>
          <w:i/>
          <w:u w:val="single"/>
        </w:rPr>
        <w:t>Advanced things to do:</w:t>
      </w:r>
    </w:p>
    <w:p w14:paraId="2C91FF6D" w14:textId="77777777" w:rsidR="004B6308" w:rsidRDefault="00F71284" w:rsidP="00FF5C40">
      <w:pPr>
        <w:pStyle w:val="normal0"/>
        <w:numPr>
          <w:ilvl w:val="0"/>
          <w:numId w:val="58"/>
        </w:numPr>
        <w:spacing w:line="240" w:lineRule="auto"/>
        <w:contextualSpacing/>
      </w:pPr>
      <w:r>
        <w:rPr>
          <w:b/>
        </w:rPr>
        <w:t xml:space="preserve">Video record yourself rehearsing the talk and watch yourself. </w:t>
      </w:r>
      <w:r>
        <w:t>Although you may find this uncomfortable or strange, you will learn much about your presentation style and areas to work on. Often, Anubhav will do this during your practice talk with him.</w:t>
      </w:r>
    </w:p>
    <w:p w14:paraId="7800C1F3" w14:textId="77777777" w:rsidR="004B6308" w:rsidRDefault="00F71284" w:rsidP="00FF5C40">
      <w:pPr>
        <w:pStyle w:val="normal0"/>
        <w:numPr>
          <w:ilvl w:val="0"/>
          <w:numId w:val="58"/>
        </w:numPr>
        <w:spacing w:line="240" w:lineRule="auto"/>
        <w:contextualSpacing/>
      </w:pPr>
      <w:r>
        <w:rPr>
          <w:b/>
        </w:rPr>
        <w:t>Conne</w:t>
      </w:r>
      <w:r>
        <w:rPr>
          <w:b/>
        </w:rPr>
        <w:t xml:space="preserve">ct your talk with the other talks in the session. </w:t>
      </w:r>
      <w:r>
        <w:t>You should modify your pre-rehearsed presentation based on the other talks in the session. You can move quickly through topics or introduction that have been covered a few times before and you can highlight</w:t>
      </w:r>
      <w:r>
        <w:t xml:space="preserve"> how the other talks connect with your work.</w:t>
      </w:r>
    </w:p>
    <w:p w14:paraId="501D80CF" w14:textId="77777777" w:rsidR="004B6308" w:rsidRDefault="00F71284" w:rsidP="00FF5C40">
      <w:pPr>
        <w:pStyle w:val="normal0"/>
        <w:numPr>
          <w:ilvl w:val="0"/>
          <w:numId w:val="58"/>
        </w:numPr>
        <w:spacing w:line="240" w:lineRule="auto"/>
        <w:contextualSpacing/>
        <w:rPr>
          <w:b/>
        </w:rPr>
      </w:pPr>
      <w:r>
        <w:rPr>
          <w:b/>
        </w:rPr>
        <w:t>Use an app like “Color Oracle” to see what key figures in your slides look like to color blind audience members.</w:t>
      </w:r>
      <w:r>
        <w:t xml:space="preserve"> </w:t>
      </w:r>
      <w:r>
        <w:lastRenderedPageBreak/>
        <w:t>About 8% of the males in your audience likely have deuteranopia and having figures that account fo</w:t>
      </w:r>
      <w:r>
        <w:t xml:space="preserve">r this can be useful. There are color palettes for color blindness that one can find online, e.g., </w:t>
      </w:r>
      <w:r>
        <w:rPr>
          <w:b/>
          <w:i/>
        </w:rPr>
        <w:t>http://colorbrewer2.org</w:t>
      </w:r>
      <w:r>
        <w:t>. You likely won’t want to do this for all your slides, but might be worth it for showing key results.</w:t>
      </w:r>
    </w:p>
    <w:p w14:paraId="16E37705" w14:textId="77777777" w:rsidR="004B6308" w:rsidRDefault="00F71284" w:rsidP="00FF5C40">
      <w:pPr>
        <w:pStyle w:val="normal0"/>
        <w:numPr>
          <w:ilvl w:val="0"/>
          <w:numId w:val="58"/>
        </w:numPr>
        <w:spacing w:line="240" w:lineRule="auto"/>
        <w:contextualSpacing/>
      </w:pPr>
      <w:r>
        <w:rPr>
          <w:b/>
        </w:rPr>
        <w:t>Use an app like “Orai” to impro</w:t>
      </w:r>
      <w:r>
        <w:rPr>
          <w:b/>
        </w:rPr>
        <w:t>ve your vocal delivery.</w:t>
      </w:r>
      <w:r>
        <w:t xml:space="preserve"> Orai will have you read sample text and analyze your speech for clarity, pacing, and emotion.</w:t>
      </w:r>
    </w:p>
    <w:p w14:paraId="2F59AAEC" w14:textId="77777777" w:rsidR="004B6308" w:rsidRDefault="004B6308" w:rsidP="00FF5C40">
      <w:pPr>
        <w:pStyle w:val="normal0"/>
        <w:spacing w:line="240" w:lineRule="auto"/>
      </w:pPr>
    </w:p>
    <w:p w14:paraId="1DFEEABD" w14:textId="77777777" w:rsidR="004B6308" w:rsidRDefault="00F71284" w:rsidP="00FF5C40">
      <w:pPr>
        <w:pStyle w:val="Heading2"/>
        <w:spacing w:line="240" w:lineRule="auto"/>
      </w:pPr>
      <w:bookmarkStart w:id="106" w:name="_Toc397939689"/>
      <w:r>
        <w:t>Miscellaneous advice</w:t>
      </w:r>
      <w:bookmarkEnd w:id="106"/>
    </w:p>
    <w:p w14:paraId="578027AE" w14:textId="77777777" w:rsidR="004B6308" w:rsidRDefault="00F71284" w:rsidP="00FF5C40">
      <w:pPr>
        <w:pStyle w:val="normal0"/>
        <w:numPr>
          <w:ilvl w:val="0"/>
          <w:numId w:val="26"/>
        </w:numPr>
        <w:spacing w:line="240" w:lineRule="auto"/>
        <w:contextualSpacing/>
      </w:pPr>
      <w:r>
        <w:t>Make sure you clearly “sell the problem” before presenting your work and your solution. In many good talks, the prob</w:t>
      </w:r>
      <w:r>
        <w:t>lem is described in a way that the audience feels (i) that the problem is important and (ii) that they understand the problem well enough to start brainstorming their own solutions before you present your solution (something like a mystery novel). Note tha</w:t>
      </w:r>
      <w:r>
        <w:t>t this is different than a paper/written document that simply tries to convey information efficiently. In a presentation, it is useful to have some drama and create some audience engagement.</w:t>
      </w:r>
    </w:p>
    <w:p w14:paraId="6A7F21F0" w14:textId="77777777" w:rsidR="004B6308" w:rsidRDefault="00F71284" w:rsidP="00FF5C40">
      <w:pPr>
        <w:pStyle w:val="normal0"/>
        <w:numPr>
          <w:ilvl w:val="0"/>
          <w:numId w:val="26"/>
        </w:numPr>
        <w:spacing w:line="240" w:lineRule="auto"/>
        <w:contextualSpacing/>
      </w:pPr>
      <w:r>
        <w:t>Some techniques to help give better presentations are:</w:t>
      </w:r>
    </w:p>
    <w:p w14:paraId="2A45EB53" w14:textId="77777777" w:rsidR="004B6308" w:rsidRDefault="00F71284" w:rsidP="00FF5C40">
      <w:pPr>
        <w:pStyle w:val="normal0"/>
        <w:numPr>
          <w:ilvl w:val="1"/>
          <w:numId w:val="26"/>
        </w:numPr>
        <w:spacing w:line="240" w:lineRule="auto"/>
        <w:contextualSpacing/>
      </w:pPr>
      <w:r>
        <w:t>add compar</w:t>
      </w:r>
      <w:r>
        <w:t>ison points (e.g., 1 kilogram of this material can store enough energy to power a light bulb for 10 hours; or, the amount of computer time involved, if done on your laptop, would take 50 years)</w:t>
      </w:r>
    </w:p>
    <w:p w14:paraId="5761A1A6" w14:textId="77777777" w:rsidR="004B6308" w:rsidRDefault="00F71284" w:rsidP="00FF5C40">
      <w:pPr>
        <w:pStyle w:val="normal0"/>
        <w:numPr>
          <w:ilvl w:val="1"/>
          <w:numId w:val="26"/>
        </w:numPr>
        <w:spacing w:line="240" w:lineRule="auto"/>
        <w:contextualSpacing/>
      </w:pPr>
      <w:r>
        <w:lastRenderedPageBreak/>
        <w:t>use analogies, particularly when presenting to a non-specialis</w:t>
      </w:r>
      <w:r>
        <w:t>t audience (i.e., the material soaks up lithium ions like a sponge)</w:t>
      </w:r>
    </w:p>
    <w:p w14:paraId="5783369E" w14:textId="77777777" w:rsidR="004B6308" w:rsidRDefault="004B6308" w:rsidP="00FF5C40">
      <w:pPr>
        <w:pStyle w:val="Heading1"/>
        <w:pBdr>
          <w:top w:val="nil"/>
          <w:left w:val="nil"/>
          <w:bottom w:val="nil"/>
          <w:right w:val="nil"/>
          <w:between w:val="nil"/>
        </w:pBdr>
        <w:spacing w:line="240" w:lineRule="auto"/>
      </w:pPr>
      <w:bookmarkStart w:id="107" w:name="_3txyt1hursye" w:colFirst="0" w:colLast="0"/>
      <w:bookmarkEnd w:id="107"/>
    </w:p>
    <w:p w14:paraId="5FD33904" w14:textId="77777777" w:rsidR="004B6308" w:rsidRDefault="00F71284" w:rsidP="00FF5C40">
      <w:pPr>
        <w:pStyle w:val="Heading1"/>
        <w:spacing w:line="240" w:lineRule="auto"/>
      </w:pPr>
      <w:bookmarkStart w:id="108" w:name="_Toc397939690"/>
      <w:r>
        <w:t>Appendix H: Writing effective papers</w:t>
      </w:r>
      <w:bookmarkEnd w:id="108"/>
    </w:p>
    <w:p w14:paraId="453F44B1" w14:textId="77777777" w:rsidR="004B6308" w:rsidRDefault="004B6308" w:rsidP="00FF5C40">
      <w:pPr>
        <w:pStyle w:val="normal0"/>
        <w:spacing w:line="240" w:lineRule="auto"/>
      </w:pPr>
    </w:p>
    <w:p w14:paraId="273B05E8" w14:textId="77777777" w:rsidR="004B6308" w:rsidRDefault="00F71284" w:rsidP="00FF5C40">
      <w:pPr>
        <w:pStyle w:val="normal0"/>
        <w:spacing w:line="240" w:lineRule="auto"/>
      </w:pPr>
      <w:r>
        <w:t>Here are some miscellaneous tips for writing papers.</w:t>
      </w:r>
    </w:p>
    <w:p w14:paraId="1E5E5353" w14:textId="77777777" w:rsidR="004B6308" w:rsidRDefault="00F71284" w:rsidP="00FF5C40">
      <w:pPr>
        <w:pStyle w:val="Heading2"/>
        <w:spacing w:line="240" w:lineRule="auto"/>
      </w:pPr>
      <w:bookmarkStart w:id="109" w:name="_Toc397939691"/>
      <w:r>
        <w:t>Writing style</w:t>
      </w:r>
      <w:bookmarkEnd w:id="109"/>
    </w:p>
    <w:p w14:paraId="23AF59EA" w14:textId="77777777" w:rsidR="004B6308" w:rsidRDefault="00F71284" w:rsidP="00FF5C40">
      <w:pPr>
        <w:pStyle w:val="Heading3"/>
        <w:spacing w:line="240" w:lineRule="auto"/>
      </w:pPr>
      <w:bookmarkStart w:id="110" w:name="_Toc397939692"/>
      <w:r>
        <w:t>Active vs. passive voice</w:t>
      </w:r>
      <w:bookmarkEnd w:id="110"/>
    </w:p>
    <w:p w14:paraId="191939C8" w14:textId="77777777" w:rsidR="004B6308" w:rsidRDefault="00F71284" w:rsidP="00FF5C40">
      <w:pPr>
        <w:pStyle w:val="normal0"/>
        <w:spacing w:line="240" w:lineRule="auto"/>
      </w:pPr>
      <w:r>
        <w:t>This is one of the unending arguments about writing style</w:t>
      </w:r>
      <w:r>
        <w:t xml:space="preserve"> for scientific papers (active: “We conducted a DFT study...” vs. passive: “A DFT study was conducted ...”). In general, I prefer the active voice about 80% of the time, with the exception of the Methods section for which I typically use passive voice. Thi</w:t>
      </w:r>
      <w:r>
        <w:t xml:space="preserve">s is in-line with most modern recommendations from multiple sources, although one can certainly find disagreements. Note that journals like Nature state that they </w:t>
      </w:r>
      <w:r>
        <w:rPr>
          <w:i/>
        </w:rPr>
        <w:t>always</w:t>
      </w:r>
      <w:r>
        <w:t xml:space="preserve"> prefer the active voice.</w:t>
      </w:r>
    </w:p>
    <w:p w14:paraId="77CA63FA" w14:textId="77777777" w:rsidR="004B6308" w:rsidRDefault="00F71284" w:rsidP="00FF5C40">
      <w:pPr>
        <w:pStyle w:val="Heading3"/>
        <w:spacing w:line="240" w:lineRule="auto"/>
      </w:pPr>
      <w:bookmarkStart w:id="111" w:name="_Toc397939693"/>
      <w:r>
        <w:t>Science is quantitative - give numbers</w:t>
      </w:r>
      <w:bookmarkEnd w:id="111"/>
    </w:p>
    <w:p w14:paraId="2A6A621C" w14:textId="77777777" w:rsidR="004B6308" w:rsidRDefault="00F71284" w:rsidP="00FF5C40">
      <w:pPr>
        <w:pStyle w:val="normal0"/>
        <w:spacing w:line="240" w:lineRule="auto"/>
      </w:pPr>
      <w:r>
        <w:t>Always provide numbers</w:t>
      </w:r>
      <w:r>
        <w:t>, not just text.</w:t>
      </w:r>
    </w:p>
    <w:p w14:paraId="4E42A26A" w14:textId="77777777" w:rsidR="004B6308" w:rsidRDefault="004B6308" w:rsidP="00FF5C40">
      <w:pPr>
        <w:pStyle w:val="normal0"/>
        <w:spacing w:line="240" w:lineRule="auto"/>
      </w:pPr>
    </w:p>
    <w:p w14:paraId="6D5D98F8" w14:textId="77777777" w:rsidR="004B6308" w:rsidRDefault="00F71284" w:rsidP="00FF5C40">
      <w:pPr>
        <w:pStyle w:val="normal0"/>
        <w:spacing w:line="240" w:lineRule="auto"/>
      </w:pPr>
      <w:r>
        <w:rPr>
          <w:i/>
        </w:rPr>
        <w:t>Bad:</w:t>
      </w:r>
      <w:r>
        <w:t xml:space="preserve"> “The computations and experiments agree very well.”</w:t>
      </w:r>
    </w:p>
    <w:p w14:paraId="3AC2417A" w14:textId="77777777" w:rsidR="004B6308" w:rsidRDefault="00F71284" w:rsidP="00FF5C40">
      <w:pPr>
        <w:pStyle w:val="normal0"/>
        <w:spacing w:line="240" w:lineRule="auto"/>
      </w:pPr>
      <w:r>
        <w:rPr>
          <w:i/>
        </w:rPr>
        <w:t xml:space="preserve">Good: </w:t>
      </w:r>
      <w:r>
        <w:t>“The computations and experiments agree very well, with an r</w:t>
      </w:r>
      <w:r>
        <w:rPr>
          <w:vertAlign w:val="superscript"/>
        </w:rPr>
        <w:t>2</w:t>
      </w:r>
      <w:r>
        <w:t xml:space="preserve"> of 0.89 and a mean absolute error of 0.2 eV (Table 3).”</w:t>
      </w:r>
    </w:p>
    <w:p w14:paraId="4956C800" w14:textId="77777777" w:rsidR="004B6308" w:rsidRDefault="004B6308" w:rsidP="00FF5C40">
      <w:pPr>
        <w:pStyle w:val="normal0"/>
        <w:spacing w:line="240" w:lineRule="auto"/>
      </w:pPr>
    </w:p>
    <w:p w14:paraId="21438A4F" w14:textId="77777777" w:rsidR="004B6308" w:rsidRDefault="00F71284" w:rsidP="00FF5C40">
      <w:pPr>
        <w:pStyle w:val="normal0"/>
        <w:spacing w:line="240" w:lineRule="auto"/>
      </w:pPr>
      <w:r>
        <w:rPr>
          <w:i/>
        </w:rPr>
        <w:lastRenderedPageBreak/>
        <w:t>Bad:</w:t>
      </w:r>
      <w:r>
        <w:t xml:space="preserve"> “The Seebeck coefficient for layered chalcogenides was previously found to be very high,[3-5] making these systems interesting for thermoelectric applications.”</w:t>
      </w:r>
    </w:p>
    <w:p w14:paraId="371DB82A" w14:textId="77777777" w:rsidR="004B6308" w:rsidRDefault="00F71284" w:rsidP="00FF5C40">
      <w:pPr>
        <w:pStyle w:val="normal0"/>
        <w:spacing w:line="240" w:lineRule="auto"/>
      </w:pPr>
      <w:r>
        <w:rPr>
          <w:i/>
        </w:rPr>
        <w:t>Good:</w:t>
      </w:r>
      <w:r>
        <w:t xml:space="preserve"> “The Seebeck coefficient for layered chalcogenides was previously found to be very high </w:t>
      </w:r>
      <w:r>
        <w:t>(in the range of 300-400 microvolts/K),[3-5] making these systems interesting for thermoelectric applications.”</w:t>
      </w:r>
    </w:p>
    <w:p w14:paraId="0A2EF755" w14:textId="77777777" w:rsidR="004B6308" w:rsidRDefault="004B6308" w:rsidP="00FF5C40">
      <w:pPr>
        <w:pStyle w:val="normal0"/>
        <w:spacing w:line="240" w:lineRule="auto"/>
      </w:pPr>
    </w:p>
    <w:p w14:paraId="46D323B6" w14:textId="77777777" w:rsidR="004B6308" w:rsidRDefault="00F71284" w:rsidP="00FF5C40">
      <w:pPr>
        <w:pStyle w:val="normal0"/>
        <w:spacing w:line="240" w:lineRule="auto"/>
      </w:pPr>
      <w:r>
        <w:t>In particular, the abstract of the manuscript should contain all Very Important Numbers (number of materials investigated, major result numbers</w:t>
      </w:r>
      <w:r>
        <w:t>, number of good compositions found, etc.)</w:t>
      </w:r>
    </w:p>
    <w:p w14:paraId="2D0DE0EC" w14:textId="77777777" w:rsidR="004B6308" w:rsidRDefault="00F71284" w:rsidP="00FF5C40">
      <w:pPr>
        <w:pStyle w:val="Heading3"/>
        <w:spacing w:line="240" w:lineRule="auto"/>
      </w:pPr>
      <w:bookmarkStart w:id="112" w:name="_Toc397939694"/>
      <w:r>
        <w:t>Use specific verbs</w:t>
      </w:r>
      <w:bookmarkEnd w:id="112"/>
    </w:p>
    <w:p w14:paraId="087A957B" w14:textId="77777777" w:rsidR="004B6308" w:rsidRDefault="00F71284" w:rsidP="00FF5C40">
      <w:pPr>
        <w:pStyle w:val="normal0"/>
        <w:spacing w:line="240" w:lineRule="auto"/>
      </w:pPr>
      <w:r>
        <w:t xml:space="preserve">One of the ways to tighten and polish a manuscript is to use more specific verbs. </w:t>
      </w:r>
    </w:p>
    <w:p w14:paraId="61C537B2" w14:textId="77777777" w:rsidR="004B6308" w:rsidRDefault="004B6308" w:rsidP="00FF5C40">
      <w:pPr>
        <w:pStyle w:val="normal0"/>
        <w:spacing w:line="240" w:lineRule="auto"/>
      </w:pPr>
    </w:p>
    <w:p w14:paraId="65F6815A" w14:textId="77777777" w:rsidR="004B6308" w:rsidRDefault="00F71284" w:rsidP="00FF5C40">
      <w:pPr>
        <w:pStyle w:val="normal0"/>
        <w:spacing w:line="240" w:lineRule="auto"/>
      </w:pPr>
      <w:r>
        <w:t xml:space="preserve">For example, instead of “We </w:t>
      </w:r>
      <w:r>
        <w:rPr>
          <w:i/>
        </w:rPr>
        <w:t>study</w:t>
      </w:r>
      <w:r>
        <w:t xml:space="preserve">”, try one of the following: </w:t>
      </w:r>
    </w:p>
    <w:p w14:paraId="3CCD43CB" w14:textId="77777777" w:rsidR="004B6308" w:rsidRDefault="00F71284" w:rsidP="00FF5C40">
      <w:pPr>
        <w:pStyle w:val="normal0"/>
        <w:numPr>
          <w:ilvl w:val="0"/>
          <w:numId w:val="35"/>
        </w:numPr>
        <w:spacing w:line="240" w:lineRule="auto"/>
        <w:contextualSpacing/>
      </w:pPr>
      <w:r>
        <w:t>apply, assess, calculate, compare, compute, der</w:t>
      </w:r>
      <w:r>
        <w:t>ive, design, determine, develop, evaluate, explore, implement, investigate, measure, model</w:t>
      </w:r>
    </w:p>
    <w:p w14:paraId="29AEA461" w14:textId="77777777" w:rsidR="004B6308" w:rsidRDefault="004B6308" w:rsidP="00FF5C40">
      <w:pPr>
        <w:pStyle w:val="normal0"/>
        <w:spacing w:line="240" w:lineRule="auto"/>
      </w:pPr>
    </w:p>
    <w:p w14:paraId="2BE4EAB7" w14:textId="77777777" w:rsidR="004B6308" w:rsidRDefault="00F71284" w:rsidP="00FF5C40">
      <w:pPr>
        <w:pStyle w:val="normal0"/>
        <w:spacing w:line="240" w:lineRule="auto"/>
      </w:pPr>
      <w:r>
        <w:t xml:space="preserve">Instead of “Figure 1 </w:t>
      </w:r>
      <w:r>
        <w:rPr>
          <w:i/>
        </w:rPr>
        <w:t>shows</w:t>
      </w:r>
      <w:r>
        <w:t>”, try one of the following:</w:t>
      </w:r>
    </w:p>
    <w:p w14:paraId="080D4148" w14:textId="77777777" w:rsidR="004B6308" w:rsidRDefault="00F71284" w:rsidP="00FF5C40">
      <w:pPr>
        <w:pStyle w:val="normal0"/>
        <w:numPr>
          <w:ilvl w:val="0"/>
          <w:numId w:val="35"/>
        </w:numPr>
        <w:spacing w:line="240" w:lineRule="auto"/>
        <w:contextualSpacing/>
      </w:pPr>
      <w:r>
        <w:t>plots, illustrates, presents, exhibits, demonstrates, indicates, reveals, depicts</w:t>
      </w:r>
    </w:p>
    <w:p w14:paraId="7F8E0F9D" w14:textId="77777777" w:rsidR="004B6308" w:rsidRDefault="004B6308" w:rsidP="00FF5C40">
      <w:pPr>
        <w:pStyle w:val="normal0"/>
        <w:spacing w:line="240" w:lineRule="auto"/>
      </w:pPr>
    </w:p>
    <w:p w14:paraId="07F9FD8A" w14:textId="77777777" w:rsidR="004B6308" w:rsidRDefault="00F71284" w:rsidP="00FF5C40">
      <w:pPr>
        <w:pStyle w:val="normal0"/>
        <w:spacing w:line="240" w:lineRule="auto"/>
      </w:pPr>
      <w:r>
        <w:t>Typically, such refinement</w:t>
      </w:r>
      <w:r>
        <w:t>s would come at a later stage of the manuscript and is not something to worry about in the first draft - although if you write often enough, you’ll gain the ability to use more specific verbs in earlier drafts.</w:t>
      </w:r>
    </w:p>
    <w:p w14:paraId="1C804238" w14:textId="77777777" w:rsidR="004B6308" w:rsidRDefault="00F71284" w:rsidP="00FF5C40">
      <w:pPr>
        <w:pStyle w:val="Heading2"/>
        <w:spacing w:line="240" w:lineRule="auto"/>
      </w:pPr>
      <w:bookmarkStart w:id="113" w:name="_Toc397939695"/>
      <w:r>
        <w:lastRenderedPageBreak/>
        <w:t>Discussion section</w:t>
      </w:r>
      <w:bookmarkEnd w:id="113"/>
    </w:p>
    <w:p w14:paraId="7F7922D3" w14:textId="77777777" w:rsidR="004B6308" w:rsidRDefault="00F71284" w:rsidP="00FF5C40">
      <w:pPr>
        <w:pStyle w:val="normal0"/>
        <w:spacing w:line="240" w:lineRule="auto"/>
        <w:rPr>
          <w:rFonts w:ascii="Rokkitt" w:eastAsia="Rokkitt" w:hAnsi="Rokkitt" w:cs="Rokkitt"/>
          <w:i/>
        </w:rPr>
      </w:pPr>
      <w:r>
        <w:rPr>
          <w:rFonts w:ascii="Rokkitt" w:eastAsia="Rokkitt" w:hAnsi="Rokkitt" w:cs="Rokkitt"/>
          <w:i/>
        </w:rPr>
        <w:t>“Meaning is the relationsh</w:t>
      </w:r>
      <w:r>
        <w:rPr>
          <w:rFonts w:ascii="Rokkitt" w:eastAsia="Rokkitt" w:hAnsi="Rokkitt" w:cs="Rokkitt"/>
          <w:i/>
        </w:rPr>
        <w:t>ip of the foreground figure to the background”</w:t>
      </w:r>
    </w:p>
    <w:p w14:paraId="6539F99A" w14:textId="77777777" w:rsidR="004B6308" w:rsidRDefault="00F71284" w:rsidP="00FF5C40">
      <w:pPr>
        <w:pStyle w:val="normal0"/>
        <w:spacing w:line="240" w:lineRule="auto"/>
        <w:rPr>
          <w:rFonts w:ascii="Rokkitt" w:eastAsia="Rokkitt" w:hAnsi="Rokkitt" w:cs="Rokkitt"/>
          <w:b/>
          <w:i/>
        </w:rPr>
      </w:pPr>
      <w:r>
        <w:rPr>
          <w:rFonts w:ascii="Rokkitt" w:eastAsia="Rokkitt" w:hAnsi="Rokkitt" w:cs="Rokkitt"/>
          <w:b/>
          <w:i/>
        </w:rPr>
        <w:t>- Bruce Lee</w:t>
      </w:r>
    </w:p>
    <w:p w14:paraId="7C297A02" w14:textId="77777777" w:rsidR="004B6308" w:rsidRDefault="004B6308" w:rsidP="00FF5C40">
      <w:pPr>
        <w:pStyle w:val="normal0"/>
        <w:spacing w:line="240" w:lineRule="auto"/>
        <w:rPr>
          <w:rFonts w:ascii="Rokkitt" w:eastAsia="Rokkitt" w:hAnsi="Rokkitt" w:cs="Rokkitt"/>
          <w:b/>
          <w:i/>
        </w:rPr>
      </w:pPr>
    </w:p>
    <w:p w14:paraId="5E3AA299" w14:textId="77777777" w:rsidR="004B6308" w:rsidRDefault="00F71284" w:rsidP="00FF5C40">
      <w:pPr>
        <w:pStyle w:val="normal0"/>
        <w:spacing w:line="240" w:lineRule="auto"/>
      </w:pPr>
      <w:r>
        <w:t>I’ve found that many researchers, even senior ones, either skip a Discussion section or do a poor job of writing one. Note that it is certainly possible and sometimes advantageous to folding the d</w:t>
      </w:r>
      <w:r>
        <w:t>iscussion into the results, but in the majority of cases I’ve found that this strategy is advocated by those who don’t write good discussion sections. Thus, I suggest first writing a separate Discussion section to ensure that the discussion is strong on it</w:t>
      </w:r>
      <w:r>
        <w:t>s own, then folding components into the Results section later as needed.</w:t>
      </w:r>
    </w:p>
    <w:p w14:paraId="0A7CBBCD" w14:textId="77777777" w:rsidR="004B6308" w:rsidRDefault="004B6308" w:rsidP="00FF5C40">
      <w:pPr>
        <w:pStyle w:val="normal0"/>
        <w:spacing w:line="240" w:lineRule="auto"/>
      </w:pPr>
    </w:p>
    <w:p w14:paraId="6E3D5062" w14:textId="77777777" w:rsidR="004B6308" w:rsidRDefault="00F71284" w:rsidP="00FF5C40">
      <w:pPr>
        <w:pStyle w:val="normal0"/>
        <w:spacing w:line="240" w:lineRule="auto"/>
      </w:pPr>
      <w:r>
        <w:t>Some of the things to do in the discussion section:</w:t>
      </w:r>
    </w:p>
    <w:p w14:paraId="4141A02F" w14:textId="77777777" w:rsidR="004B6308" w:rsidRDefault="00F71284" w:rsidP="00FF5C40">
      <w:pPr>
        <w:pStyle w:val="normal0"/>
        <w:numPr>
          <w:ilvl w:val="0"/>
          <w:numId w:val="45"/>
        </w:numPr>
        <w:spacing w:line="240" w:lineRule="auto"/>
        <w:contextualSpacing/>
      </w:pPr>
      <w:r>
        <w:t>Put your work in the context of past results in a way that is deeper than the introduction (i.e., now that you have presented your</w:t>
      </w:r>
      <w:r>
        <w:t xml:space="preserve"> results, you can really show how those fit in or don’t fit in with prior results). Do your results match, modify, or disagree with prior results?</w:t>
      </w:r>
    </w:p>
    <w:p w14:paraId="0DAB0A29" w14:textId="77777777" w:rsidR="004B6308" w:rsidRDefault="00F71284" w:rsidP="00FF5C40">
      <w:pPr>
        <w:pStyle w:val="normal0"/>
        <w:numPr>
          <w:ilvl w:val="0"/>
          <w:numId w:val="45"/>
        </w:numPr>
        <w:spacing w:line="240" w:lineRule="auto"/>
        <w:contextualSpacing/>
      </w:pPr>
      <w:r>
        <w:t>Explain any limitations of your work as well as whether those limitations could potentially change any conclu</w:t>
      </w:r>
      <w:r>
        <w:t>sions or limit the range of applicability of your work.</w:t>
      </w:r>
    </w:p>
    <w:p w14:paraId="75B18DA0" w14:textId="77777777" w:rsidR="004B6308" w:rsidRDefault="00F71284" w:rsidP="00FF5C40">
      <w:pPr>
        <w:pStyle w:val="normal0"/>
        <w:numPr>
          <w:ilvl w:val="0"/>
          <w:numId w:val="45"/>
        </w:numPr>
        <w:spacing w:line="240" w:lineRule="auto"/>
        <w:contextualSpacing/>
      </w:pPr>
      <w:r>
        <w:t>Show and explain which of your results can be explained by existing theory / chemical principles / paradigms.</w:t>
      </w:r>
    </w:p>
    <w:p w14:paraId="37931EF3" w14:textId="77777777" w:rsidR="004B6308" w:rsidRDefault="00F71284" w:rsidP="00FF5C40">
      <w:pPr>
        <w:pStyle w:val="normal0"/>
        <w:numPr>
          <w:ilvl w:val="0"/>
          <w:numId w:val="45"/>
        </w:numPr>
        <w:spacing w:line="240" w:lineRule="auto"/>
        <w:contextualSpacing/>
      </w:pPr>
      <w:r>
        <w:t>Highlight which of your results can NOT be explained by existing knowledge in the field. Provide your own thoughts on any outlier points / unexplainable results. These do not have to be correct, just plausible. If such thoughts are testable by further comp</w:t>
      </w:r>
      <w:r>
        <w:t xml:space="preserve">utations, you should test them and show the results (even </w:t>
      </w:r>
      <w:r>
        <w:lastRenderedPageBreak/>
        <w:t>negative results can be shown to rule out possibilities). As stated by Richard Feynman: “</w:t>
      </w:r>
      <w:r>
        <w:rPr>
          <w:i/>
        </w:rPr>
        <w:t>The exceptions to any rule are most interesting in themselves, for they show us that the old rule is wrong. A</w:t>
      </w:r>
      <w:r>
        <w:rPr>
          <w:i/>
        </w:rPr>
        <w:t>nd it is most exciting then, to find out what the right rule, if any, is.</w:t>
      </w:r>
      <w:r>
        <w:t>”</w:t>
      </w:r>
    </w:p>
    <w:p w14:paraId="22171271" w14:textId="77777777" w:rsidR="004B6308" w:rsidRDefault="00F71284" w:rsidP="00FF5C40">
      <w:pPr>
        <w:pStyle w:val="normal0"/>
        <w:numPr>
          <w:ilvl w:val="0"/>
          <w:numId w:val="45"/>
        </w:numPr>
        <w:spacing w:line="240" w:lineRule="auto"/>
        <w:contextualSpacing/>
      </w:pPr>
      <w:r>
        <w:t>Offer any new design rules you can come up with and discuss any important tradeoffs that might need to be made.</w:t>
      </w:r>
    </w:p>
    <w:p w14:paraId="6A2B3B6F" w14:textId="77777777" w:rsidR="004B6308" w:rsidRDefault="00F71284" w:rsidP="00FF5C40">
      <w:pPr>
        <w:pStyle w:val="normal0"/>
        <w:numPr>
          <w:ilvl w:val="0"/>
          <w:numId w:val="45"/>
        </w:numPr>
        <w:spacing w:line="240" w:lineRule="auto"/>
        <w:contextualSpacing/>
      </w:pPr>
      <w:r>
        <w:t>If you offer any computationally testable hypotheses, then test them,</w:t>
      </w:r>
      <w:r>
        <w:t xml:space="preserve"> don’t just theorize. For example, let’s say you are trying to explain why compound A has a larger band gap than compound B. You hypothesize that it’s because compound A has a smaller cell volume than compound B. Many people will just leave it as that. But</w:t>
      </w:r>
      <w:r>
        <w:t xml:space="preserve"> what you should do is to actually compute both compound A and compound B at the same cell volume (either at that of A, that of B, an intermediate volume, or all 3) and show that the discrepancy between band gaps goes away. Then you can chalk up the discre</w:t>
      </w:r>
      <w:r>
        <w:t>pancy to volume confidently instead of just theorizing.</w:t>
      </w:r>
    </w:p>
    <w:p w14:paraId="17940EFB" w14:textId="77777777" w:rsidR="004B6308" w:rsidRDefault="004B6308" w:rsidP="00FF5C40">
      <w:pPr>
        <w:pStyle w:val="normal0"/>
        <w:spacing w:line="240" w:lineRule="auto"/>
      </w:pPr>
    </w:p>
    <w:p w14:paraId="260F7E1D" w14:textId="77777777" w:rsidR="004B6308" w:rsidRDefault="00F71284" w:rsidP="00FF5C40">
      <w:pPr>
        <w:pStyle w:val="normal0"/>
        <w:spacing w:line="240" w:lineRule="auto"/>
      </w:pPr>
      <w:r>
        <w:t>You can see an example of a discussion in one of my earlier papers: “</w:t>
      </w:r>
      <w:r>
        <w:rPr>
          <w:i/>
        </w:rPr>
        <w:t>Relating voltage and thermal safety in Li-ion battery cathodes: a high-throughput computational study</w:t>
      </w:r>
      <w:r>
        <w:t>”.</w:t>
      </w:r>
    </w:p>
    <w:p w14:paraId="3B65EA97" w14:textId="77777777" w:rsidR="004B6308" w:rsidRDefault="00F71284" w:rsidP="00FF5C40">
      <w:pPr>
        <w:pStyle w:val="Heading2"/>
        <w:spacing w:line="240" w:lineRule="auto"/>
      </w:pPr>
      <w:bookmarkStart w:id="114" w:name="_Toc397939696"/>
      <w:r>
        <w:t>Conclusion section</w:t>
      </w:r>
      <w:bookmarkEnd w:id="114"/>
    </w:p>
    <w:p w14:paraId="4FE56458" w14:textId="77777777" w:rsidR="004B6308" w:rsidRDefault="00F71284" w:rsidP="00FF5C40">
      <w:pPr>
        <w:pStyle w:val="normal0"/>
        <w:spacing w:line="240" w:lineRule="auto"/>
      </w:pPr>
      <w:r>
        <w:t>Many re</w:t>
      </w:r>
      <w:r>
        <w:t>searchers copy-paste and re-word the abstract for the conclusion (or vice-versa). However, this section can include more. While you should certainly summarize the paper’s main results, don’t be afraid to also use this section to speculate about the future.</w:t>
      </w:r>
      <w:r>
        <w:t xml:space="preserve"> This includes:</w:t>
      </w:r>
    </w:p>
    <w:p w14:paraId="2E47545E" w14:textId="77777777" w:rsidR="004B6308" w:rsidRDefault="00F71284" w:rsidP="00FF5C40">
      <w:pPr>
        <w:pStyle w:val="normal0"/>
        <w:numPr>
          <w:ilvl w:val="0"/>
          <w:numId w:val="23"/>
        </w:numPr>
        <w:spacing w:line="240" w:lineRule="auto"/>
        <w:contextualSpacing/>
      </w:pPr>
      <w:r>
        <w:lastRenderedPageBreak/>
        <w:t>how your results might be applied to various materials classes or analyses</w:t>
      </w:r>
    </w:p>
    <w:p w14:paraId="017C702C" w14:textId="77777777" w:rsidR="004B6308" w:rsidRDefault="00F71284" w:rsidP="00FF5C40">
      <w:pPr>
        <w:pStyle w:val="normal0"/>
        <w:numPr>
          <w:ilvl w:val="0"/>
          <w:numId w:val="23"/>
        </w:numPr>
        <w:spacing w:line="240" w:lineRule="auto"/>
        <w:contextualSpacing/>
      </w:pPr>
      <w:r>
        <w:t>suggestions for future study, either to be conducted by yourself or by other researchers</w:t>
      </w:r>
    </w:p>
    <w:p w14:paraId="1DE7E92E" w14:textId="77777777" w:rsidR="004B6308" w:rsidRDefault="00F71284" w:rsidP="00FF5C40">
      <w:pPr>
        <w:pStyle w:val="normal0"/>
        <w:numPr>
          <w:ilvl w:val="0"/>
          <w:numId w:val="23"/>
        </w:numPr>
        <w:spacing w:line="240" w:lineRule="auto"/>
        <w:contextualSpacing/>
      </w:pPr>
      <w:r>
        <w:t>what kinds of further advancements would be most useful or needed</w:t>
      </w:r>
    </w:p>
    <w:p w14:paraId="64E94F18" w14:textId="77777777" w:rsidR="004B6308" w:rsidRDefault="00F71284" w:rsidP="00FF5C40">
      <w:pPr>
        <w:pStyle w:val="Heading2"/>
        <w:spacing w:line="240" w:lineRule="auto"/>
      </w:pPr>
      <w:bookmarkStart w:id="115" w:name="_Toc397939697"/>
      <w:r>
        <w:t>Paper chec</w:t>
      </w:r>
      <w:r>
        <w:t>klist</w:t>
      </w:r>
      <w:bookmarkEnd w:id="115"/>
    </w:p>
    <w:p w14:paraId="658C38B3" w14:textId="77777777" w:rsidR="004B6308" w:rsidRDefault="00F71284" w:rsidP="00FF5C40">
      <w:pPr>
        <w:pStyle w:val="normal0"/>
        <w:spacing w:line="240" w:lineRule="auto"/>
      </w:pPr>
      <w:r>
        <w:t>Here is a checklist you can use prior to having a “final” version of your paper.</w:t>
      </w:r>
    </w:p>
    <w:p w14:paraId="4F681F9D" w14:textId="77777777" w:rsidR="004B6308" w:rsidRDefault="004B6308" w:rsidP="00FF5C40">
      <w:pPr>
        <w:pStyle w:val="normal0"/>
        <w:spacing w:line="240" w:lineRule="auto"/>
        <w:rPr>
          <w:i/>
          <w:u w:val="single"/>
        </w:rPr>
      </w:pPr>
    </w:p>
    <w:p w14:paraId="6891BC26" w14:textId="77777777" w:rsidR="004B6308" w:rsidRDefault="00F71284" w:rsidP="00FF5C40">
      <w:pPr>
        <w:pStyle w:val="normal0"/>
        <w:spacing w:line="240" w:lineRule="auto"/>
        <w:rPr>
          <w:i/>
          <w:u w:val="single"/>
        </w:rPr>
      </w:pPr>
      <w:r>
        <w:rPr>
          <w:i/>
          <w:u w:val="single"/>
        </w:rPr>
        <w:t>Pre-”final” checks:</w:t>
      </w:r>
    </w:p>
    <w:p w14:paraId="39EBF025" w14:textId="77777777" w:rsidR="004B6308" w:rsidRDefault="00F71284" w:rsidP="00FF5C40">
      <w:pPr>
        <w:pStyle w:val="normal0"/>
        <w:numPr>
          <w:ilvl w:val="0"/>
          <w:numId w:val="58"/>
        </w:numPr>
        <w:spacing w:line="240" w:lineRule="auto"/>
        <w:contextualSpacing/>
      </w:pPr>
      <w:r>
        <w:rPr>
          <w:b/>
        </w:rPr>
        <w:t>All the numbers in the manuscript are correct.</w:t>
      </w:r>
      <w:r>
        <w:t xml:space="preserve"> Most researchers double-check their text and wording multiple times before paper submission, but don’t specifically and separately check all the numbers in their text. I’ve identified many errors in “final” manuscripts simply by having a separate check fo</w:t>
      </w:r>
      <w:r>
        <w:t>r the numbers without paying attention to the text.</w:t>
      </w:r>
    </w:p>
    <w:p w14:paraId="2B689C53" w14:textId="77777777" w:rsidR="004B6308" w:rsidRDefault="00F71284" w:rsidP="00FF5C40">
      <w:pPr>
        <w:pStyle w:val="normal0"/>
        <w:numPr>
          <w:ilvl w:val="0"/>
          <w:numId w:val="58"/>
        </w:numPr>
        <w:spacing w:line="240" w:lineRule="auto"/>
        <w:contextualSpacing/>
      </w:pPr>
      <w:r>
        <w:rPr>
          <w:b/>
        </w:rPr>
        <w:t>All acronyms are defined during their first use.</w:t>
      </w:r>
    </w:p>
    <w:p w14:paraId="6741F0AB" w14:textId="77777777" w:rsidR="004B6308" w:rsidRDefault="00F71284" w:rsidP="00FF5C40">
      <w:pPr>
        <w:pStyle w:val="normal0"/>
        <w:numPr>
          <w:ilvl w:val="0"/>
          <w:numId w:val="58"/>
        </w:numPr>
        <w:spacing w:line="240" w:lineRule="auto"/>
      </w:pPr>
      <w:r>
        <w:rPr>
          <w:b/>
        </w:rPr>
        <w:t>All important prior works and research groups are cited.</w:t>
      </w:r>
      <w:r>
        <w:t xml:space="preserve"> You should give credit to prior works where it’s due and give readers a broad perspective of the f</w:t>
      </w:r>
      <w:r>
        <w:t>ield and various approaches. Also note that this can often be the difference between a referee supporting your work and rejecting it.</w:t>
      </w:r>
    </w:p>
    <w:p w14:paraId="67BACC20" w14:textId="77777777" w:rsidR="004B6308" w:rsidRDefault="00F71284" w:rsidP="00FF5C40">
      <w:pPr>
        <w:pStyle w:val="normal0"/>
        <w:numPr>
          <w:ilvl w:val="0"/>
          <w:numId w:val="58"/>
        </w:numPr>
        <w:spacing w:line="240" w:lineRule="auto"/>
        <w:contextualSpacing/>
      </w:pPr>
      <w:r>
        <w:rPr>
          <w:b/>
        </w:rPr>
        <w:t xml:space="preserve">The abstract and conclusion summarize all the Very Important Numbers. </w:t>
      </w:r>
      <w:r>
        <w:t>For example, these sections summarize how many mater</w:t>
      </w:r>
      <w:r>
        <w:t xml:space="preserve">ials were studied, the value of any outstanding </w:t>
      </w:r>
      <w:r>
        <w:lastRenderedPageBreak/>
        <w:t>property measurements, or the number of candidates recommended for further study.</w:t>
      </w:r>
    </w:p>
    <w:p w14:paraId="0435D912" w14:textId="77777777" w:rsidR="004B6308" w:rsidRDefault="00F71284" w:rsidP="00FF5C40">
      <w:pPr>
        <w:pStyle w:val="normal0"/>
        <w:numPr>
          <w:ilvl w:val="0"/>
          <w:numId w:val="58"/>
        </w:numPr>
        <w:spacing w:line="240" w:lineRule="auto"/>
        <w:contextualSpacing/>
      </w:pPr>
      <w:r>
        <w:rPr>
          <w:b/>
        </w:rPr>
        <w:t xml:space="preserve">The figures/tables and captions alone tell the story of the paper. </w:t>
      </w:r>
      <w:r>
        <w:t>A reader should understand what your paper is about and its</w:t>
      </w:r>
      <w:r>
        <w:t xml:space="preserve"> major conclusions from the figure and figure captions alone. If you want an example of how to do this well, look at any National Geographic feature article. The articles are usually lengthy, but one gets a good feeling of the article just by looking at th</w:t>
      </w:r>
      <w:r>
        <w:t>e pictures and captions.</w:t>
      </w:r>
    </w:p>
    <w:p w14:paraId="20D53B2B" w14:textId="77777777" w:rsidR="004B6308" w:rsidRDefault="00F71284" w:rsidP="00FF5C40">
      <w:pPr>
        <w:pStyle w:val="normal0"/>
        <w:numPr>
          <w:ilvl w:val="0"/>
          <w:numId w:val="58"/>
        </w:numPr>
        <w:spacing w:line="240" w:lineRule="auto"/>
        <w:contextualSpacing/>
      </w:pPr>
      <w:r>
        <w:rPr>
          <w:b/>
        </w:rPr>
        <w:t xml:space="preserve">The acknowledgements are complete. </w:t>
      </w:r>
      <w:r>
        <w:t>This includes funding sources (very important for the PI), computing resources (very important for getting computer time), people that helped, and any software you found helpful.</w:t>
      </w:r>
    </w:p>
    <w:p w14:paraId="2F4B99DE" w14:textId="77777777" w:rsidR="004B6308" w:rsidRDefault="00F71284" w:rsidP="00FF5C40">
      <w:pPr>
        <w:pStyle w:val="Heading2"/>
        <w:spacing w:line="240" w:lineRule="auto"/>
      </w:pPr>
      <w:bookmarkStart w:id="116" w:name="_Toc397939698"/>
      <w:r>
        <w:t>Miscellaneous adv</w:t>
      </w:r>
      <w:r>
        <w:t>ice</w:t>
      </w:r>
      <w:bookmarkEnd w:id="116"/>
    </w:p>
    <w:p w14:paraId="025AAACD" w14:textId="77777777" w:rsidR="004B6308" w:rsidRDefault="00F71284" w:rsidP="00FF5C40">
      <w:pPr>
        <w:pStyle w:val="normal0"/>
        <w:numPr>
          <w:ilvl w:val="0"/>
          <w:numId w:val="61"/>
        </w:numPr>
        <w:spacing w:line="240" w:lineRule="auto"/>
        <w:contextualSpacing/>
      </w:pPr>
      <w:r>
        <w:t>Don’t feel like you need to start with a blank page and start typing out a manuscript, start to finish. This rarely ends well. Instead, begin by outlining sections, then gradually filling in details and polishing things over time. This also works diffe</w:t>
      </w:r>
      <w:r>
        <w:t>rent areas of your brain and helps prevent “writer’s block”, which is usually caused by being fearful that any step you take won’t be “good enough”. Outlining and drafting helps remove this block. The best visual demonstration to see this is to view how ev</w:t>
      </w:r>
      <w:r>
        <w:t xml:space="preserve">en an accomplished artist creates a final painting: </w:t>
      </w:r>
      <w:r>
        <w:rPr>
          <w:b/>
          <w:i/>
        </w:rPr>
        <w:t>https://youtu.be/Lye7kK8iOR8</w:t>
      </w:r>
      <w:r>
        <w:t xml:space="preserve"> . The final product is stunning, but the initial stages are unimpressive - just outlining, rough shading, etc. Thus, the key to a </w:t>
      </w:r>
      <w:r>
        <w:rPr>
          <w:b/>
          <w:i/>
        </w:rPr>
        <w:t>good</w:t>
      </w:r>
      <w:r>
        <w:t xml:space="preserve"> final product is to (i) start </w:t>
      </w:r>
      <w:r>
        <w:lastRenderedPageBreak/>
        <w:t>by outlini</w:t>
      </w:r>
      <w:r>
        <w:t xml:space="preserve">ng and (ii) keep polishing, keep improving, keep iterating. The key to a </w:t>
      </w:r>
      <w:r>
        <w:rPr>
          <w:b/>
          <w:i/>
          <w:u w:val="single"/>
        </w:rPr>
        <w:t>great</w:t>
      </w:r>
      <w:r>
        <w:t xml:space="preserve"> final product is simply to continue thinking about,  polishing, and improving the manuscript even after the product looks very good. For example, in the video linked to above, t</w:t>
      </w:r>
      <w:r>
        <w:t>he artist already had a very good painting at the 5:00 mark of the video (about 80% through) and could easily have stopped at that point. Yet the artist continues improving anyway to end up with something even better.</w:t>
      </w:r>
    </w:p>
    <w:p w14:paraId="6B572315" w14:textId="77777777" w:rsidR="004B6308" w:rsidRDefault="00F71284" w:rsidP="00FF5C40">
      <w:pPr>
        <w:pStyle w:val="normal0"/>
        <w:numPr>
          <w:ilvl w:val="0"/>
          <w:numId w:val="61"/>
        </w:numPr>
        <w:spacing w:line="240" w:lineRule="auto"/>
        <w:contextualSpacing/>
      </w:pPr>
      <w:r>
        <w:t>For sections of the paper that are mea</w:t>
      </w:r>
      <w:r>
        <w:t>nt to be conversational (i.e., the Introduction, Conclusion, and Discussion), consider speaking your written text out loud. It will help you identify portions of the writing that are best re-worded for clarity.</w:t>
      </w:r>
    </w:p>
    <w:p w14:paraId="08E9C7B5" w14:textId="77777777" w:rsidR="004B6308" w:rsidRDefault="004B6308" w:rsidP="00FF5C40">
      <w:pPr>
        <w:pStyle w:val="normal0"/>
        <w:spacing w:line="240" w:lineRule="auto"/>
      </w:pPr>
    </w:p>
    <w:p w14:paraId="0B9F2487" w14:textId="77777777" w:rsidR="004B6308" w:rsidRDefault="00F71284" w:rsidP="00FF5C40">
      <w:pPr>
        <w:pStyle w:val="Heading1"/>
        <w:spacing w:line="240" w:lineRule="auto"/>
      </w:pPr>
      <w:bookmarkStart w:id="117" w:name="_Toc397939699"/>
      <w:r>
        <w:t>Appendix I: Mechanics of writing papers in M</w:t>
      </w:r>
      <w:r>
        <w:t>icrosoft Word</w:t>
      </w:r>
      <w:bookmarkEnd w:id="117"/>
    </w:p>
    <w:p w14:paraId="7349043D" w14:textId="77777777" w:rsidR="004B6308" w:rsidRDefault="004B6308" w:rsidP="00FF5C40">
      <w:pPr>
        <w:pStyle w:val="normal0"/>
        <w:spacing w:line="240" w:lineRule="auto"/>
      </w:pPr>
    </w:p>
    <w:p w14:paraId="53349703" w14:textId="77777777" w:rsidR="004B6308" w:rsidRDefault="00F71284" w:rsidP="00FF5C40">
      <w:pPr>
        <w:pStyle w:val="normal0"/>
        <w:spacing w:line="240" w:lineRule="auto"/>
      </w:pPr>
      <w:r>
        <w:t>Many researchers gravitate to LaTeX because of poor experiences with Microsoft Word. With few exceptions, I’ve found the poor experiences to be due to either (i) not using a good template (journal templates are notoriously bad), (ii) lack of knowledge with</w:t>
      </w:r>
      <w:r>
        <w:t xml:space="preserve"> using MS Word properly - e.g. to reference figure captions or add citations, or (iii) using a very outdated version of Word (i.e., prior to Word 2011).</w:t>
      </w:r>
    </w:p>
    <w:p w14:paraId="23923BDD" w14:textId="77777777" w:rsidR="004B6308" w:rsidRDefault="004B6308" w:rsidP="00FF5C40">
      <w:pPr>
        <w:pStyle w:val="normal0"/>
        <w:spacing w:line="240" w:lineRule="auto"/>
      </w:pPr>
    </w:p>
    <w:p w14:paraId="3C0F44BC" w14:textId="77777777" w:rsidR="004B6308" w:rsidRDefault="00F71284" w:rsidP="00FF5C40">
      <w:pPr>
        <w:pStyle w:val="normal0"/>
        <w:spacing w:line="240" w:lineRule="auto"/>
        <w:rPr>
          <w:b/>
          <w:i/>
        </w:rPr>
      </w:pPr>
      <w:r>
        <w:t>That stated, there are certainly good reasons to use LaTeX as well.  Especially when a document has mu</w:t>
      </w:r>
      <w:r>
        <w:t xml:space="preserve">ltiple collaborators (all of whom need to add references), I tend to prefer LaTeX plus Overleaf which is supported by LBL: </w:t>
      </w:r>
      <w:r>
        <w:rPr>
          <w:b/>
          <w:i/>
        </w:rPr>
        <w:t>https://www.overleaf.com/org/lbl</w:t>
      </w:r>
    </w:p>
    <w:p w14:paraId="30CCA3A9" w14:textId="77777777" w:rsidR="004B6308" w:rsidRDefault="004B6308" w:rsidP="00FF5C40">
      <w:pPr>
        <w:pStyle w:val="normal0"/>
        <w:spacing w:line="240" w:lineRule="auto"/>
      </w:pPr>
    </w:p>
    <w:p w14:paraId="35AF492F" w14:textId="77777777" w:rsidR="004B6308" w:rsidRDefault="00F71284" w:rsidP="00FF5C40">
      <w:pPr>
        <w:pStyle w:val="normal0"/>
        <w:spacing w:line="240" w:lineRule="auto"/>
      </w:pPr>
      <w:r>
        <w:lastRenderedPageBreak/>
        <w:t>For now, let’s stick with Word unless there’s good reason not to. Here’s how to write a good-lookin</w:t>
      </w:r>
      <w:r>
        <w:t>g, easy-to-manage manuscript in Word. Note that some of the instructions may differ slightly depending on your version of Word.</w:t>
      </w:r>
    </w:p>
    <w:p w14:paraId="20977228" w14:textId="77777777" w:rsidR="004B6308" w:rsidRDefault="00F71284" w:rsidP="00FF5C40">
      <w:pPr>
        <w:pStyle w:val="Heading2"/>
        <w:spacing w:line="240" w:lineRule="auto"/>
      </w:pPr>
      <w:bookmarkStart w:id="118" w:name="_Toc397939700"/>
      <w:r>
        <w:t>Start with a visually attractive template</w:t>
      </w:r>
      <w:bookmarkEnd w:id="118"/>
    </w:p>
    <w:p w14:paraId="6D033974" w14:textId="77777777" w:rsidR="004B6308" w:rsidRDefault="00F71284" w:rsidP="00FF5C40">
      <w:pPr>
        <w:pStyle w:val="normal0"/>
        <w:spacing w:line="240" w:lineRule="auto"/>
      </w:pPr>
      <w:r>
        <w:t>Rather than using journal templates, which are often buggy (and the source of many fru</w:t>
      </w:r>
      <w:r>
        <w:t xml:space="preserve">strations with Microsoft Word), it is better to write and modify your manuscript using the group’s template. To get started, download the style from </w:t>
      </w:r>
      <w:hyperlink r:id="rId23">
        <w:r>
          <w:rPr>
            <w:color w:val="1155CC"/>
            <w:u w:val="single"/>
          </w:rPr>
          <w:t>http://hackingmaterials.lbl.gov/st</w:t>
        </w:r>
        <w:r>
          <w:rPr>
            <w:color w:val="1155CC"/>
            <w:u w:val="single"/>
          </w:rPr>
          <w:t>uff/word_styles.zip</w:t>
        </w:r>
      </w:hyperlink>
      <w:r>
        <w:t xml:space="preserve"> and start writing in “AJ_paper_v2_example.docx” and save it as your own file (alternatively, you can install the style file included in that zip archive).  If the document looks strange, you may be in outline view: simply go to View and</w:t>
      </w:r>
      <w:r>
        <w:t xml:space="preserve"> click on Print Layout, then adjust the zoom level to your liking (for large monitors, I often prefer two pages on the screen).</w:t>
      </w:r>
    </w:p>
    <w:p w14:paraId="2FBFF793" w14:textId="77777777" w:rsidR="004B6308" w:rsidRDefault="00F71284" w:rsidP="00FF5C40">
      <w:pPr>
        <w:pStyle w:val="Heading2"/>
        <w:spacing w:line="240" w:lineRule="auto"/>
      </w:pPr>
      <w:bookmarkStart w:id="119" w:name="_Toc397939701"/>
      <w:r>
        <w:t>Add sections and subsection headings properly</w:t>
      </w:r>
      <w:bookmarkEnd w:id="119"/>
    </w:p>
    <w:p w14:paraId="7289938C" w14:textId="77777777" w:rsidR="004B6308" w:rsidRDefault="00F71284" w:rsidP="00FF5C40">
      <w:pPr>
        <w:pStyle w:val="normal0"/>
        <w:spacing w:line="240" w:lineRule="auto"/>
      </w:pPr>
      <w:r>
        <w:t xml:space="preserve">In the “Home” tab, there are various types of formatting styles including Normal, </w:t>
      </w:r>
      <w:r>
        <w:t>Heading 1, Heading 2. To fully take advantage of this feature make sure that you enter main section headings with Heading 1, your subsections with Heading 2, and all main body text with Normal. In this way, headings will renumber themselves as needed as yo</w:t>
      </w:r>
      <w:r>
        <w:t>u add more headings and sub-headings. To reference a particular section, use the “cross-referencing” feature described later in this document (do not just manually type out the section/subsection name or number). Such cross-references will automatically up</w:t>
      </w:r>
      <w:r>
        <w:t>date as headings change.</w:t>
      </w:r>
    </w:p>
    <w:p w14:paraId="22EE5733" w14:textId="77777777" w:rsidR="004B6308" w:rsidRDefault="00F71284" w:rsidP="00FF5C40">
      <w:pPr>
        <w:pStyle w:val="Heading3"/>
        <w:spacing w:line="240" w:lineRule="auto"/>
      </w:pPr>
      <w:bookmarkStart w:id="120" w:name="_Toc397939702"/>
      <w:r>
        <w:lastRenderedPageBreak/>
        <w:t>Insert figures and tables and their captions properly</w:t>
      </w:r>
      <w:bookmarkEnd w:id="120"/>
    </w:p>
    <w:p w14:paraId="2C940463" w14:textId="77777777" w:rsidR="004B6308" w:rsidRDefault="00F71284" w:rsidP="00FF5C40">
      <w:pPr>
        <w:pStyle w:val="normal0"/>
        <w:spacing w:line="240" w:lineRule="auto"/>
      </w:pPr>
      <w:r>
        <w:t>Use the following procedure to insert and place figures and tables:</w:t>
      </w:r>
    </w:p>
    <w:p w14:paraId="45792108" w14:textId="77777777" w:rsidR="004B6308" w:rsidRDefault="00F71284" w:rsidP="00FF5C40">
      <w:pPr>
        <w:pStyle w:val="normal0"/>
        <w:numPr>
          <w:ilvl w:val="0"/>
          <w:numId w:val="36"/>
        </w:numPr>
        <w:spacing w:line="240" w:lineRule="auto"/>
        <w:contextualSpacing/>
      </w:pPr>
      <w:r>
        <w:t>At the desired point in your manuscript, start a fresh line of text and insert your figure or table using the</w:t>
      </w:r>
      <w:r>
        <w:t xml:space="preserve"> Insert-&gt;Photo or Insert-&gt;Table command (or drag/drop a figure from your file system, or copy-paste a table from Excel, etc..)</w:t>
      </w:r>
    </w:p>
    <w:p w14:paraId="52F50C4B" w14:textId="77777777" w:rsidR="004B6308" w:rsidRDefault="00F71284" w:rsidP="00FF5C40">
      <w:pPr>
        <w:pStyle w:val="normal0"/>
        <w:numPr>
          <w:ilvl w:val="0"/>
          <w:numId w:val="36"/>
        </w:numPr>
        <w:spacing w:line="240" w:lineRule="auto"/>
        <w:contextualSpacing/>
      </w:pPr>
      <w:r>
        <w:t>Right-click on the object and then select “Insert Caption” (choose the proper label; e.g. Figure 1 vs Table 1) in the next line a</w:t>
      </w:r>
      <w:r>
        <w:t>nd write your caption. Note that these captions will auto-update and auto-renumber.</w:t>
      </w:r>
    </w:p>
    <w:p w14:paraId="1DE571AA" w14:textId="77777777" w:rsidR="004B6308" w:rsidRDefault="00F71284" w:rsidP="00FF5C40">
      <w:pPr>
        <w:pStyle w:val="normal0"/>
        <w:numPr>
          <w:ilvl w:val="0"/>
          <w:numId w:val="36"/>
        </w:numPr>
        <w:spacing w:line="240" w:lineRule="auto"/>
        <w:contextualSpacing/>
      </w:pPr>
      <w:r>
        <w:t xml:space="preserve">(optional). If you want to resize or reposition your figure/table and caption, then with your mouse select </w:t>
      </w:r>
      <w:r>
        <w:rPr>
          <w:u w:val="single"/>
        </w:rPr>
        <w:t>both</w:t>
      </w:r>
      <w:r>
        <w:t xml:space="preserve"> the object and the caption and then Insert &gt; Text Box: Now t</w:t>
      </w:r>
      <w:r>
        <w:t>he object and its caption should be nicely fit into a text box which you can simply move to different places in your document using your mouse. The text box is particularly helpful when writing in formatted documents as it can be moved to your desired loca</w:t>
      </w:r>
      <w:r>
        <w:t>tion. Furthermore, there are formatting options in the text box that allow the text to flow around the text box in your desired style (right-click the entire text box and select from the various “Wrap Text” options).</w:t>
      </w:r>
    </w:p>
    <w:p w14:paraId="06464720" w14:textId="77777777" w:rsidR="004B6308" w:rsidRDefault="004B6308" w:rsidP="00FF5C40">
      <w:pPr>
        <w:pStyle w:val="normal0"/>
        <w:spacing w:line="240" w:lineRule="auto"/>
      </w:pPr>
    </w:p>
    <w:p w14:paraId="51234B39" w14:textId="77777777" w:rsidR="004B6308" w:rsidRDefault="00F71284" w:rsidP="00FF5C40">
      <w:pPr>
        <w:pStyle w:val="normal0"/>
        <w:spacing w:line="240" w:lineRule="auto"/>
      </w:pPr>
      <w:r>
        <w:t>To refer to a figure or table in the m</w:t>
      </w:r>
      <w:r>
        <w:t>ain body of the document so that numbering is handled automatically, see the next section on cross-referencing objects.</w:t>
      </w:r>
    </w:p>
    <w:p w14:paraId="5209B72D" w14:textId="77777777" w:rsidR="004B6308" w:rsidRDefault="00F71284" w:rsidP="00FF5C40">
      <w:pPr>
        <w:pStyle w:val="Heading2"/>
        <w:spacing w:line="240" w:lineRule="auto"/>
      </w:pPr>
      <w:bookmarkStart w:id="121" w:name="_Toc397939703"/>
      <w:r>
        <w:lastRenderedPageBreak/>
        <w:t>Cross-referencing objects: sections, subsections, figures, tables</w:t>
      </w:r>
      <w:bookmarkEnd w:id="121"/>
    </w:p>
    <w:p w14:paraId="59C521A6" w14:textId="77777777" w:rsidR="004B6308" w:rsidRDefault="00F71284" w:rsidP="00FF5C40">
      <w:pPr>
        <w:pStyle w:val="normal0"/>
        <w:spacing w:line="240" w:lineRule="auto"/>
      </w:pPr>
      <w:r>
        <w:t>When referring to a section, subsection, figure, or table in your main</w:t>
      </w:r>
      <w:r>
        <w:t xml:space="preserve"> body text, it’s important that any numbers and/or quoted text are automatically updated so that you don’t need to manually change these references (e.g., do not manually type “Figure 1” in the text!!). Instead, to cross-reference items:</w:t>
      </w:r>
    </w:p>
    <w:p w14:paraId="7AA8B125" w14:textId="77777777" w:rsidR="004B6308" w:rsidRDefault="00F71284" w:rsidP="00FF5C40">
      <w:pPr>
        <w:pStyle w:val="normal0"/>
        <w:numPr>
          <w:ilvl w:val="0"/>
          <w:numId w:val="42"/>
        </w:numPr>
        <w:spacing w:line="240" w:lineRule="auto"/>
        <w:contextualSpacing/>
      </w:pPr>
      <w:r>
        <w:t>Go to References &gt;</w:t>
      </w:r>
      <w:r>
        <w:t xml:space="preserve"> Cross-reference</w:t>
      </w:r>
    </w:p>
    <w:p w14:paraId="34A0E276" w14:textId="77777777" w:rsidR="004B6308" w:rsidRDefault="00F71284" w:rsidP="00FF5C40">
      <w:pPr>
        <w:pStyle w:val="normal0"/>
        <w:numPr>
          <w:ilvl w:val="0"/>
          <w:numId w:val="42"/>
        </w:numPr>
        <w:spacing w:line="240" w:lineRule="auto"/>
        <w:contextualSpacing/>
      </w:pPr>
      <w:r>
        <w:t xml:space="preserve">Choose your Reference type first (e.g Figure) and choose “Only label and number” under “Insert reference to:” part and then click on Insert. The cross-references that are created this way should be updated automatically even after you add </w:t>
      </w:r>
      <w:r>
        <w:t>or remove an object of the same type before the current object. Note that there are multiple styles of cross-reference - e.g., number only, label and number, etc.</w:t>
      </w:r>
    </w:p>
    <w:p w14:paraId="1B1C92D3" w14:textId="77777777" w:rsidR="004B6308" w:rsidRDefault="004B6308" w:rsidP="00FF5C40">
      <w:pPr>
        <w:pStyle w:val="normal0"/>
        <w:spacing w:line="240" w:lineRule="auto"/>
      </w:pPr>
    </w:p>
    <w:p w14:paraId="323966D8" w14:textId="77777777" w:rsidR="004B6308" w:rsidRDefault="00F71284" w:rsidP="00FF5C40">
      <w:pPr>
        <w:pStyle w:val="normal0"/>
        <w:spacing w:line="240" w:lineRule="auto"/>
      </w:pPr>
      <w:r>
        <w:t>Such cross-references will automatically renumber/update as needed.</w:t>
      </w:r>
    </w:p>
    <w:p w14:paraId="5F2B3D2A" w14:textId="77777777" w:rsidR="004B6308" w:rsidRDefault="00F71284" w:rsidP="00FF5C40">
      <w:pPr>
        <w:pStyle w:val="normal0"/>
        <w:spacing w:line="240" w:lineRule="auto"/>
      </w:pPr>
      <w:r>
        <w:t>In rare cases, Word fail</w:t>
      </w:r>
      <w:r>
        <w:t>s to automatically renumber/update cross references. The easiest way to force a refresh is to open the “Print Preview” dialog.</w:t>
      </w:r>
    </w:p>
    <w:p w14:paraId="18D66627" w14:textId="77777777" w:rsidR="004B6308" w:rsidRDefault="00F71284" w:rsidP="00FF5C40">
      <w:pPr>
        <w:pStyle w:val="Heading3"/>
        <w:spacing w:line="240" w:lineRule="auto"/>
      </w:pPr>
      <w:bookmarkStart w:id="122" w:name="_Toc397939704"/>
      <w:r>
        <w:t>Citing articles</w:t>
      </w:r>
      <w:bookmarkEnd w:id="122"/>
    </w:p>
    <w:p w14:paraId="74199D3D" w14:textId="77777777" w:rsidR="004B6308" w:rsidRDefault="00F71284" w:rsidP="00FF5C40">
      <w:pPr>
        <w:pStyle w:val="normal0"/>
        <w:spacing w:line="240" w:lineRule="auto"/>
      </w:pPr>
      <w:r>
        <w:t>We suggest the use of Mendeley to organize your research library and to insert citations into Microsoft Word.</w:t>
      </w:r>
    </w:p>
    <w:p w14:paraId="15B21A69" w14:textId="77777777" w:rsidR="004B6308" w:rsidRDefault="004B6308" w:rsidP="00FF5C40">
      <w:pPr>
        <w:pStyle w:val="normal0"/>
        <w:spacing w:line="240" w:lineRule="auto"/>
      </w:pPr>
    </w:p>
    <w:p w14:paraId="6CABDB53" w14:textId="77777777" w:rsidR="004B6308" w:rsidRDefault="00F71284" w:rsidP="00FF5C40">
      <w:pPr>
        <w:pStyle w:val="normal0"/>
        <w:spacing w:line="240" w:lineRule="auto"/>
      </w:pPr>
      <w:r>
        <w:t xml:space="preserve">Mendeley is a software for collecting, reading, archiving and citing all your references all in one place. After installing it, you can go to “Preferences” and then“Watched Folders” to mark the folder(s) where </w:t>
      </w:r>
      <w:r>
        <w:lastRenderedPageBreak/>
        <w:t>you usually download your articles (PDF files)</w:t>
      </w:r>
      <w:r>
        <w:t>. In this way, every time you download a new article it will be found by Mendeley and the article details including journal and author(s) names, year, etc will be automatically extracted. Please note that Mendeley is not ideal in extracting such informatio</w:t>
      </w:r>
      <w:r>
        <w:t>n and it is your responsibility to ensure the accuracy of your references. You can always correct Mendeley’s mistakes by overriding the document details or by entering the DOI of the document into the appropriate field and looking up the information that w</w:t>
      </w:r>
      <w:r>
        <w:t>ay. You can also directly import BibTeX or other formats rather than having Mendeley try to auto-extract details. See Mendeley’s documentation for more information.</w:t>
      </w:r>
    </w:p>
    <w:p w14:paraId="1809ED4D" w14:textId="77777777" w:rsidR="004B6308" w:rsidRDefault="004B6308" w:rsidP="00FF5C40">
      <w:pPr>
        <w:pStyle w:val="normal0"/>
        <w:spacing w:line="240" w:lineRule="auto"/>
      </w:pPr>
    </w:p>
    <w:p w14:paraId="4FE1570C" w14:textId="77777777" w:rsidR="004B6308" w:rsidRDefault="00F71284" w:rsidP="00FF5C40">
      <w:pPr>
        <w:pStyle w:val="normal0"/>
        <w:spacing w:line="240" w:lineRule="auto"/>
      </w:pPr>
      <w:r>
        <w:t>Next, inside Mendeley, go to “Tools &gt; Install MS Word Plugin” to install the Word plugin s</w:t>
      </w:r>
      <w:r>
        <w:t>o that you can conveniently cite the papers that you have organized in your Mendeley account.</w:t>
      </w:r>
    </w:p>
    <w:p w14:paraId="12D54A6B" w14:textId="77777777" w:rsidR="004B6308" w:rsidRDefault="004B6308" w:rsidP="00FF5C40">
      <w:pPr>
        <w:pStyle w:val="normal0"/>
        <w:spacing w:line="240" w:lineRule="auto"/>
      </w:pPr>
    </w:p>
    <w:p w14:paraId="1B94A34B" w14:textId="77777777" w:rsidR="004B6308" w:rsidRDefault="00F71284" w:rsidP="00FF5C40">
      <w:pPr>
        <w:pStyle w:val="normal0"/>
        <w:spacing w:line="240" w:lineRule="auto"/>
      </w:pPr>
      <w:r>
        <w:t>Finally, to cite articles within MS Word, got to “Add-ins &gt; Insert or Edit Citation” (in Word 2011, this might occur as a top menu item that looks like a documen</w:t>
      </w:r>
      <w:r>
        <w:t>t icon or a ‘floating toolbar’) and then simply search for keywords related to your article (e.g. kohn sham density functional theory) and click on it and then Ok. If the keyword search is too cumbersome, you can also click “Go to Mendeley”, select the doc</w:t>
      </w:r>
      <w:r>
        <w:t>uments from within Mendeley, and then click “Cite” within Mendeley. There are multiple other tools, e.g. to merge citations, split them, etc. - see the Mendeley documentation or just play around. Finally, to insert a bibliography at the end of your documen</w:t>
      </w:r>
      <w:r>
        <w:t>t, go again to the Add-ins menu and click on “Insert Bibliography”. Your bibliography will be automatically updated as you add more citations.</w:t>
      </w:r>
    </w:p>
    <w:p w14:paraId="30494578" w14:textId="77777777" w:rsidR="004B6308" w:rsidRDefault="00F71284" w:rsidP="00FF5C40">
      <w:pPr>
        <w:pStyle w:val="Heading2"/>
        <w:spacing w:line="240" w:lineRule="auto"/>
      </w:pPr>
      <w:bookmarkStart w:id="123" w:name="_Toc397939705"/>
      <w:r>
        <w:lastRenderedPageBreak/>
        <w:t>Troubleshooting</w:t>
      </w:r>
      <w:bookmarkEnd w:id="123"/>
    </w:p>
    <w:p w14:paraId="05FAE28A" w14:textId="77777777" w:rsidR="004B6308" w:rsidRDefault="00F71284" w:rsidP="00FF5C40">
      <w:pPr>
        <w:pStyle w:val="normal0"/>
        <w:spacing w:line="240" w:lineRule="auto"/>
      </w:pPr>
      <w:r>
        <w:t>When you move equations, tables, and figures around the caption numbering should automatically up</w:t>
      </w:r>
      <w:r>
        <w:t>date to reflect their positions in the document.  If this does not happen in your cross-references, go to File &gt; Print, then close out of the print menu (without printing).  This can fix issues of cross references not updating on-the-fly.  This trick may m</w:t>
      </w:r>
      <w:r>
        <w:t>ake take a couple tries to work.</w:t>
      </w:r>
    </w:p>
    <w:p w14:paraId="04D188BA" w14:textId="77777777" w:rsidR="004B6308" w:rsidRDefault="004B6308" w:rsidP="00FF5C40">
      <w:pPr>
        <w:pStyle w:val="normal0"/>
        <w:pBdr>
          <w:top w:val="nil"/>
          <w:left w:val="nil"/>
          <w:bottom w:val="nil"/>
          <w:right w:val="nil"/>
          <w:between w:val="nil"/>
        </w:pBdr>
        <w:spacing w:line="240" w:lineRule="auto"/>
      </w:pPr>
    </w:p>
    <w:p w14:paraId="7576EAB5" w14:textId="77777777" w:rsidR="004B6308" w:rsidRDefault="00F71284" w:rsidP="00FF5C40">
      <w:pPr>
        <w:pStyle w:val="Heading1"/>
        <w:pBdr>
          <w:top w:val="nil"/>
          <w:left w:val="nil"/>
          <w:bottom w:val="nil"/>
          <w:right w:val="nil"/>
          <w:between w:val="nil"/>
        </w:pBdr>
        <w:spacing w:line="240" w:lineRule="auto"/>
      </w:pPr>
      <w:bookmarkStart w:id="124" w:name="_Toc397939706"/>
      <w:r>
        <w:t>Appendix J: Managing the group web site</w:t>
      </w:r>
      <w:bookmarkEnd w:id="124"/>
    </w:p>
    <w:p w14:paraId="6E172939" w14:textId="77777777" w:rsidR="004B6308" w:rsidRDefault="004B6308" w:rsidP="00FF5C40">
      <w:pPr>
        <w:pStyle w:val="normal0"/>
        <w:pBdr>
          <w:top w:val="nil"/>
          <w:left w:val="nil"/>
          <w:bottom w:val="nil"/>
          <w:right w:val="nil"/>
          <w:between w:val="nil"/>
        </w:pBdr>
        <w:spacing w:line="240" w:lineRule="auto"/>
      </w:pPr>
    </w:p>
    <w:p w14:paraId="09955923" w14:textId="77777777" w:rsidR="004B6308" w:rsidRDefault="00F71284" w:rsidP="00FF5C40">
      <w:pPr>
        <w:pStyle w:val="normal0"/>
        <w:pBdr>
          <w:top w:val="nil"/>
          <w:left w:val="nil"/>
          <w:bottom w:val="nil"/>
          <w:right w:val="nil"/>
          <w:between w:val="nil"/>
        </w:pBdr>
        <w:spacing w:line="240" w:lineRule="auto"/>
      </w:pPr>
      <w:r>
        <w:t>It is currently a two-step process to update the group web site:</w:t>
      </w:r>
    </w:p>
    <w:p w14:paraId="418936B5" w14:textId="77777777" w:rsidR="004B6308" w:rsidRDefault="00F71284" w:rsidP="00FF5C40">
      <w:pPr>
        <w:pStyle w:val="normal0"/>
        <w:numPr>
          <w:ilvl w:val="0"/>
          <w:numId w:val="41"/>
        </w:numPr>
        <w:pBdr>
          <w:top w:val="nil"/>
          <w:left w:val="nil"/>
          <w:bottom w:val="nil"/>
          <w:right w:val="nil"/>
          <w:between w:val="nil"/>
        </w:pBdr>
        <w:spacing w:line="240" w:lineRule="auto"/>
        <w:contextualSpacing/>
      </w:pPr>
      <w:r>
        <w:t>update the code in the hackingmaterials.github.io repo</w:t>
      </w:r>
    </w:p>
    <w:p w14:paraId="480490ED" w14:textId="77777777" w:rsidR="004B6308" w:rsidRDefault="00F71284" w:rsidP="00FF5C40">
      <w:pPr>
        <w:pStyle w:val="normal0"/>
        <w:numPr>
          <w:ilvl w:val="0"/>
          <w:numId w:val="41"/>
        </w:numPr>
        <w:pBdr>
          <w:top w:val="nil"/>
          <w:left w:val="nil"/>
          <w:bottom w:val="nil"/>
          <w:right w:val="nil"/>
          <w:between w:val="nil"/>
        </w:pBdr>
        <w:spacing w:line="240" w:lineRule="auto"/>
        <w:contextualSpacing/>
      </w:pPr>
      <w:r>
        <w:t>push the code to our GoDaddy hosting account, e.g., using FTP</w:t>
      </w:r>
      <w:r>
        <w:t xml:space="preserve"> to GoDaddy</w:t>
      </w:r>
    </w:p>
    <w:p w14:paraId="72389F66" w14:textId="77777777" w:rsidR="004B6308" w:rsidRDefault="004B6308" w:rsidP="00FF5C40">
      <w:pPr>
        <w:pStyle w:val="normal0"/>
        <w:pBdr>
          <w:top w:val="nil"/>
          <w:left w:val="nil"/>
          <w:bottom w:val="nil"/>
          <w:right w:val="nil"/>
          <w:between w:val="nil"/>
        </w:pBdr>
        <w:spacing w:line="240" w:lineRule="auto"/>
      </w:pPr>
    </w:p>
    <w:p w14:paraId="0147FAF4" w14:textId="77777777" w:rsidR="004B6308" w:rsidRDefault="00F71284" w:rsidP="00FF5C40">
      <w:pPr>
        <w:pStyle w:val="normal0"/>
        <w:pBdr>
          <w:top w:val="nil"/>
          <w:left w:val="nil"/>
          <w:bottom w:val="nil"/>
          <w:right w:val="nil"/>
          <w:between w:val="nil"/>
        </w:pBdr>
        <w:spacing w:line="240" w:lineRule="auto"/>
        <w:rPr>
          <w:b/>
          <w:i/>
        </w:rPr>
      </w:pPr>
      <w:r>
        <w:t xml:space="preserve">In the future, it would be better to bypass the GoDaddy hosting step by hosting the website entirely on Github using Github IO pages: </w:t>
      </w:r>
      <w:r>
        <w:rPr>
          <w:b/>
          <w:i/>
        </w:rPr>
        <w:t>https://pages.github.com/</w:t>
      </w:r>
      <w:r>
        <w:t xml:space="preserve">, and then pointing it to the group domain (hackingmaterials.lbl.gov) using the guide:  </w:t>
      </w:r>
      <w:r>
        <w:rPr>
          <w:b/>
          <w:i/>
        </w:rPr>
        <w:t>http://bit.ly/2mBhxOl</w:t>
      </w:r>
    </w:p>
    <w:p w14:paraId="41730F86" w14:textId="77777777" w:rsidR="004B6308" w:rsidRDefault="00F71284" w:rsidP="00FF5C40">
      <w:pPr>
        <w:pStyle w:val="normal0"/>
        <w:pBdr>
          <w:top w:val="nil"/>
          <w:left w:val="nil"/>
          <w:bottom w:val="nil"/>
          <w:right w:val="nil"/>
          <w:between w:val="nil"/>
        </w:pBdr>
        <w:spacing w:line="240" w:lineRule="auto"/>
      </w:pPr>
      <w:r>
        <w:t>To update the hosting itself, and handle things like SSL certificates required by LBNL, Anubhav should have some details on the current hosting in</w:t>
      </w:r>
      <w:r>
        <w:t xml:space="preserve"> an email with subject “two things regarding group web site” with a summary by Saurabh.</w:t>
      </w:r>
    </w:p>
    <w:p w14:paraId="762759F3" w14:textId="77777777" w:rsidR="004B6308" w:rsidRDefault="004B6308" w:rsidP="00FF5C40">
      <w:pPr>
        <w:pStyle w:val="Heading1"/>
        <w:spacing w:line="240" w:lineRule="auto"/>
      </w:pPr>
      <w:bookmarkStart w:id="125" w:name="_qav0ncdqxcsp" w:colFirst="0" w:colLast="0"/>
      <w:bookmarkEnd w:id="125"/>
    </w:p>
    <w:p w14:paraId="5EB2B583" w14:textId="77777777" w:rsidR="004B6308" w:rsidRDefault="00F71284" w:rsidP="00FF5C40">
      <w:pPr>
        <w:pStyle w:val="Heading1"/>
        <w:spacing w:line="240" w:lineRule="auto"/>
      </w:pPr>
      <w:bookmarkStart w:id="126" w:name="_Toc397939707"/>
      <w:r>
        <w:t>Appendix K: Group library</w:t>
      </w:r>
      <w:bookmarkEnd w:id="126"/>
    </w:p>
    <w:p w14:paraId="08EA54B6" w14:textId="77777777" w:rsidR="004B6308" w:rsidRDefault="004B6308" w:rsidP="00FF5C40">
      <w:pPr>
        <w:pStyle w:val="Heading1"/>
        <w:pBdr>
          <w:top w:val="nil"/>
          <w:left w:val="nil"/>
          <w:bottom w:val="nil"/>
          <w:right w:val="nil"/>
          <w:between w:val="nil"/>
        </w:pBdr>
        <w:spacing w:line="240" w:lineRule="auto"/>
        <w:rPr>
          <w:rFonts w:ascii="Arial" w:eastAsia="Arial" w:hAnsi="Arial" w:cs="Arial"/>
          <w:b w:val="0"/>
          <w:color w:val="000000"/>
          <w:sz w:val="22"/>
          <w:szCs w:val="22"/>
        </w:rPr>
      </w:pPr>
      <w:bookmarkStart w:id="127" w:name="_9aqn3p8az9q1" w:colFirst="0" w:colLast="0"/>
      <w:bookmarkEnd w:id="127"/>
    </w:p>
    <w:p w14:paraId="20C06FBC" w14:textId="77777777" w:rsidR="004B6308" w:rsidRDefault="00F71284" w:rsidP="00FF5C40">
      <w:pPr>
        <w:pStyle w:val="normal0"/>
        <w:spacing w:line="240" w:lineRule="auto"/>
      </w:pPr>
      <w:r>
        <w:t>We have several technical books in the group that you can borrow (just contact Anubhav). The only condition is that you should only borrow b</w:t>
      </w:r>
      <w:r>
        <w:t xml:space="preserve">ooks when you intend to read them. It is all too easy to take a book with the </w:t>
      </w:r>
      <w:r>
        <w:rPr>
          <w:i/>
        </w:rPr>
        <w:t>intention</w:t>
      </w:r>
      <w:r>
        <w:t xml:space="preserve"> to read it and let it simply take up space on your desk for a year. So if you find yourself not using a book, just return it back.</w:t>
      </w:r>
    </w:p>
    <w:p w14:paraId="118B39D2" w14:textId="77777777" w:rsidR="004B6308" w:rsidRDefault="004B6308" w:rsidP="00FF5C40">
      <w:pPr>
        <w:pStyle w:val="normal0"/>
        <w:spacing w:line="240" w:lineRule="auto"/>
      </w:pPr>
    </w:p>
    <w:p w14:paraId="2535DB72" w14:textId="77777777" w:rsidR="004B6308" w:rsidRDefault="00F71284" w:rsidP="00FF5C40">
      <w:pPr>
        <w:pStyle w:val="normal0"/>
        <w:spacing w:line="240" w:lineRule="auto"/>
        <w:rPr>
          <w:b/>
          <w:i/>
        </w:rPr>
      </w:pPr>
      <w:r>
        <w:t>A list of titles and some brief note</w:t>
      </w:r>
      <w:r>
        <w:t xml:space="preserve">s are available on an external site: </w:t>
      </w:r>
    </w:p>
    <w:p w14:paraId="1E307A0F" w14:textId="77777777" w:rsidR="004B6308" w:rsidRDefault="00F71284" w:rsidP="00FF5C40">
      <w:pPr>
        <w:pStyle w:val="normal0"/>
        <w:spacing w:line="240" w:lineRule="auto"/>
        <w:rPr>
          <w:b/>
          <w:i/>
        </w:rPr>
      </w:pPr>
      <w:r>
        <w:rPr>
          <w:b/>
          <w:i/>
        </w:rPr>
        <w:t>https://bit.ly/2Nx8H31</w:t>
      </w:r>
    </w:p>
    <w:p w14:paraId="44C75C87" w14:textId="77777777" w:rsidR="004B6308" w:rsidRDefault="004B6308" w:rsidP="00FF5C40">
      <w:pPr>
        <w:pStyle w:val="normal0"/>
        <w:spacing w:line="240" w:lineRule="auto"/>
      </w:pPr>
    </w:p>
    <w:p w14:paraId="2F358108" w14:textId="77777777" w:rsidR="004B6308" w:rsidRDefault="00F71284" w:rsidP="00FF5C40">
      <w:pPr>
        <w:pStyle w:val="normal0"/>
        <w:spacing w:line="240" w:lineRule="auto"/>
      </w:pPr>
      <w:r>
        <w:t>For reference information, the LBNL library also maintains a list of electronic database subscriptions:</w:t>
      </w:r>
    </w:p>
    <w:p w14:paraId="32A3EF84" w14:textId="77777777" w:rsidR="004B6308" w:rsidRDefault="004B6308" w:rsidP="00FF5C40">
      <w:pPr>
        <w:pStyle w:val="normal0"/>
        <w:spacing w:line="240" w:lineRule="auto"/>
      </w:pPr>
    </w:p>
    <w:p w14:paraId="56286C19" w14:textId="77777777" w:rsidR="004B6308" w:rsidRDefault="00F71284" w:rsidP="00FF5C40">
      <w:pPr>
        <w:pStyle w:val="normal0"/>
        <w:spacing w:line="240" w:lineRule="auto"/>
        <w:rPr>
          <w:b/>
        </w:rPr>
      </w:pPr>
      <w:r>
        <w:rPr>
          <w:b/>
          <w:i/>
        </w:rPr>
        <w:t>https://bit.ly/2HCePDQ</w:t>
      </w:r>
    </w:p>
    <w:p w14:paraId="67C7F06B" w14:textId="77777777" w:rsidR="004B6308" w:rsidRDefault="004B6308" w:rsidP="00FF5C40">
      <w:pPr>
        <w:pStyle w:val="normal0"/>
        <w:spacing w:line="240" w:lineRule="auto"/>
        <w:rPr>
          <w:b/>
        </w:rPr>
      </w:pPr>
    </w:p>
    <w:p w14:paraId="7C5F23F1" w14:textId="77777777" w:rsidR="004B6308" w:rsidRDefault="00F71284" w:rsidP="00FF5C40">
      <w:pPr>
        <w:pStyle w:val="Heading1"/>
        <w:spacing w:line="240" w:lineRule="auto"/>
      </w:pPr>
      <w:bookmarkStart w:id="128" w:name="_Toc397939708"/>
      <w:r>
        <w:t>Appendix L: Staying up to date on research and literature searche</w:t>
      </w:r>
      <w:r>
        <w:t>s</w:t>
      </w:r>
      <w:bookmarkEnd w:id="128"/>
    </w:p>
    <w:p w14:paraId="68F2C40B" w14:textId="77777777" w:rsidR="004B6308" w:rsidRDefault="004B6308" w:rsidP="00FF5C40">
      <w:pPr>
        <w:pStyle w:val="normal0"/>
        <w:spacing w:line="240" w:lineRule="auto"/>
      </w:pPr>
    </w:p>
    <w:p w14:paraId="4457BEA0" w14:textId="77777777" w:rsidR="004B6308" w:rsidRDefault="00F71284" w:rsidP="00FF5C40">
      <w:pPr>
        <w:pStyle w:val="normal0"/>
        <w:spacing w:line="240" w:lineRule="auto"/>
      </w:pPr>
      <w:r>
        <w:t>The rate of publications keeps increasing every year, and it is now becoming difficult or impossible to keep pace with all the latest developments in any given field. Here are the main tools I use:</w:t>
      </w:r>
    </w:p>
    <w:p w14:paraId="7538D7CA" w14:textId="77777777" w:rsidR="004B6308" w:rsidRDefault="00F71284" w:rsidP="00FF5C40">
      <w:pPr>
        <w:pStyle w:val="normal0"/>
        <w:numPr>
          <w:ilvl w:val="0"/>
          <w:numId w:val="27"/>
        </w:numPr>
        <w:spacing w:line="240" w:lineRule="auto"/>
        <w:contextualSpacing/>
      </w:pPr>
      <w:r>
        <w:t>Set up e-mail alerts for new publications from the main players in your field (I do this through Google Scholar, but there are other methods).</w:t>
      </w:r>
    </w:p>
    <w:p w14:paraId="20BB4E28" w14:textId="77777777" w:rsidR="004B6308" w:rsidRDefault="00F71284" w:rsidP="00FF5C40">
      <w:pPr>
        <w:pStyle w:val="normal0"/>
        <w:numPr>
          <w:ilvl w:val="0"/>
          <w:numId w:val="27"/>
        </w:numPr>
        <w:spacing w:line="240" w:lineRule="auto"/>
        <w:contextualSpacing/>
      </w:pPr>
      <w:r>
        <w:lastRenderedPageBreak/>
        <w:t>Use article recommendation services to help you find articles you missed from the above alerts from time to time.</w:t>
      </w:r>
      <w:r>
        <w:t xml:space="preserve"> I prefer Google Scholar’s recommended articles feature - they are usually spot-on for me. If that doesn’t work so well for you, try another service like Mendeley’s recommended articles or the one from ResearchGate.</w:t>
      </w:r>
    </w:p>
    <w:p w14:paraId="4CB20C0D" w14:textId="77777777" w:rsidR="004B6308" w:rsidRDefault="004B6308" w:rsidP="00FF5C40">
      <w:pPr>
        <w:pStyle w:val="normal0"/>
        <w:spacing w:line="240" w:lineRule="auto"/>
      </w:pPr>
    </w:p>
    <w:p w14:paraId="65853F6A" w14:textId="77777777" w:rsidR="004B6308" w:rsidRDefault="00F71284" w:rsidP="00FF5C40">
      <w:pPr>
        <w:pStyle w:val="normal0"/>
        <w:spacing w:line="240" w:lineRule="auto"/>
      </w:pPr>
      <w:r>
        <w:t>If you are new to a field, one way to t</w:t>
      </w:r>
      <w:r>
        <w:t>ry to get caught up is to find a review article and work your way through that. Hopefully, the review  will cite some articles that you can follow up on, and those articles will in turn cite other articles that look interesting to follow up on. If not, try</w:t>
      </w:r>
      <w:r>
        <w:t xml:space="preserve"> a different review article as a seed. You can also do a reverse search, i.e., see what articles have cited a particular article (e.g., use the “Cited by” featured in Google Scholar). Once you’ve read through a dozen or so articles, you should start to hav</w:t>
      </w:r>
      <w:r>
        <w:t>e a pretty decent grasp of the main works and ideas in the field.</w:t>
      </w:r>
    </w:p>
    <w:p w14:paraId="43DEA68A" w14:textId="77777777" w:rsidR="004B6308" w:rsidRDefault="004B6308" w:rsidP="00FF5C40">
      <w:pPr>
        <w:pStyle w:val="normal0"/>
        <w:spacing w:line="240" w:lineRule="auto"/>
      </w:pPr>
    </w:p>
    <w:p w14:paraId="4FA7DE97" w14:textId="77777777" w:rsidR="004B6308" w:rsidRDefault="00F71284" w:rsidP="00FF5C40">
      <w:pPr>
        <w:pStyle w:val="normal0"/>
        <w:spacing w:line="240" w:lineRule="auto"/>
        <w:rPr>
          <w:b/>
          <w:i/>
        </w:rPr>
      </w:pPr>
      <w:r>
        <w:t xml:space="preserve">There are also more formal resources and databases for doing literature and data searches. I would highly recommend look at the “Materials Science” resources listed by the LBNL library: </w:t>
      </w:r>
      <w:r>
        <w:rPr>
          <w:b/>
          <w:i/>
        </w:rPr>
        <w:t>htt</w:t>
      </w:r>
      <w:r>
        <w:rPr>
          <w:b/>
          <w:i/>
        </w:rPr>
        <w:t>p://bit.ly/2HCePDQ</w:t>
      </w:r>
    </w:p>
    <w:p w14:paraId="76131441" w14:textId="77777777" w:rsidR="004B6308" w:rsidRDefault="004B6308" w:rsidP="00FF5C40">
      <w:pPr>
        <w:pStyle w:val="normal0"/>
        <w:spacing w:line="240" w:lineRule="auto"/>
      </w:pPr>
    </w:p>
    <w:p w14:paraId="54FCF3CE" w14:textId="77777777" w:rsidR="004B6308" w:rsidRDefault="004B6308" w:rsidP="00FF5C40">
      <w:pPr>
        <w:pStyle w:val="normal0"/>
        <w:spacing w:line="240" w:lineRule="auto"/>
      </w:pPr>
    </w:p>
    <w:p w14:paraId="0721F8C9" w14:textId="77777777" w:rsidR="004B6308" w:rsidRDefault="00F71284" w:rsidP="00FF5C40">
      <w:pPr>
        <w:pStyle w:val="Heading1"/>
        <w:spacing w:line="240" w:lineRule="auto"/>
      </w:pPr>
      <w:bookmarkStart w:id="129" w:name="_Toc397939709"/>
      <w:r>
        <w:t>Appendix M: some miscellaneous things</w:t>
      </w:r>
      <w:bookmarkEnd w:id="129"/>
    </w:p>
    <w:p w14:paraId="3D51ED6B" w14:textId="77777777" w:rsidR="004B6308" w:rsidRDefault="004B6308" w:rsidP="00FF5C40">
      <w:pPr>
        <w:pStyle w:val="normal0"/>
        <w:spacing w:line="240" w:lineRule="auto"/>
      </w:pPr>
    </w:p>
    <w:p w14:paraId="0B0DF6C5" w14:textId="77777777" w:rsidR="004B6308" w:rsidRDefault="00F71284" w:rsidP="00FF5C40">
      <w:pPr>
        <w:pStyle w:val="normal0"/>
        <w:spacing w:line="240" w:lineRule="auto"/>
      </w:pPr>
      <w:r>
        <w:t>Some miscellaneous items are on an external site (</w:t>
      </w:r>
      <w:r>
        <w:rPr>
          <w:b/>
          <w:i/>
        </w:rPr>
        <w:t>https://bit.ly/2HNtOLQ</w:t>
      </w:r>
      <w:r>
        <w:t>)  rather than this handbook. They include:</w:t>
      </w:r>
    </w:p>
    <w:p w14:paraId="31C08F53" w14:textId="77777777" w:rsidR="004B6308" w:rsidRDefault="00F71284" w:rsidP="00FF5C40">
      <w:pPr>
        <w:pStyle w:val="normal0"/>
        <w:numPr>
          <w:ilvl w:val="0"/>
          <w:numId w:val="39"/>
        </w:numPr>
        <w:spacing w:line="240" w:lineRule="auto"/>
        <w:contextualSpacing/>
      </w:pPr>
      <w:r>
        <w:lastRenderedPageBreak/>
        <w:t xml:space="preserve">Some exercises to become familiar with materials informatics, including pushing </w:t>
      </w:r>
      <w:r>
        <w:t>code to git and using Python data analysis tools.</w:t>
      </w:r>
    </w:p>
    <w:p w14:paraId="43473FFD" w14:textId="77777777" w:rsidR="004B6308" w:rsidRDefault="00F71284" w:rsidP="00FF5C40">
      <w:pPr>
        <w:pStyle w:val="normal0"/>
        <w:numPr>
          <w:ilvl w:val="0"/>
          <w:numId w:val="39"/>
        </w:numPr>
        <w:spacing w:line="240" w:lineRule="auto"/>
        <w:contextualSpacing/>
      </w:pPr>
      <w:r>
        <w:t>Instructions on printing posters</w:t>
      </w:r>
    </w:p>
    <w:p w14:paraId="1F6EA8C6" w14:textId="77777777" w:rsidR="004B6308" w:rsidRDefault="00F71284" w:rsidP="00FF5C40">
      <w:pPr>
        <w:pStyle w:val="normal0"/>
        <w:numPr>
          <w:ilvl w:val="0"/>
          <w:numId w:val="39"/>
        </w:numPr>
        <w:spacing w:line="240" w:lineRule="auto"/>
        <w:contextualSpacing/>
      </w:pPr>
      <w:r>
        <w:t>Instructions on managing the group web site</w:t>
      </w:r>
    </w:p>
    <w:p w14:paraId="734D81ED" w14:textId="77777777" w:rsidR="004B6308" w:rsidRDefault="004B6308" w:rsidP="00FF5C40">
      <w:pPr>
        <w:pStyle w:val="normal0"/>
        <w:spacing w:line="240" w:lineRule="auto"/>
      </w:pPr>
    </w:p>
    <w:p w14:paraId="7F7E64AB" w14:textId="77777777" w:rsidR="004B6308" w:rsidRDefault="004B6308" w:rsidP="00FF5C40">
      <w:pPr>
        <w:pStyle w:val="normal0"/>
        <w:spacing w:line="240" w:lineRule="auto"/>
      </w:pPr>
    </w:p>
    <w:p w14:paraId="2EE8F2D4" w14:textId="77777777" w:rsidR="004B6308" w:rsidRDefault="00F71284" w:rsidP="00FF5C40">
      <w:pPr>
        <w:pStyle w:val="Heading1"/>
        <w:pBdr>
          <w:top w:val="nil"/>
          <w:left w:val="nil"/>
          <w:bottom w:val="nil"/>
          <w:right w:val="nil"/>
          <w:between w:val="nil"/>
        </w:pBdr>
        <w:spacing w:line="240" w:lineRule="auto"/>
      </w:pPr>
      <w:bookmarkStart w:id="130" w:name="_Toc397939710"/>
      <w:r>
        <w:t>Thank you!</w:t>
      </w:r>
      <w:bookmarkEnd w:id="130"/>
    </w:p>
    <w:p w14:paraId="39B8687D" w14:textId="77777777" w:rsidR="004B6308" w:rsidRDefault="004B6308" w:rsidP="00FF5C40">
      <w:pPr>
        <w:pStyle w:val="normal0"/>
        <w:pBdr>
          <w:top w:val="nil"/>
          <w:left w:val="nil"/>
          <w:bottom w:val="nil"/>
          <w:right w:val="nil"/>
          <w:between w:val="nil"/>
        </w:pBdr>
        <w:spacing w:line="240" w:lineRule="auto"/>
      </w:pPr>
    </w:p>
    <w:p w14:paraId="728D4319" w14:textId="77777777" w:rsidR="004B6308" w:rsidRDefault="00F71284" w:rsidP="00FF5C40">
      <w:pPr>
        <w:pStyle w:val="normal0"/>
        <w:pBdr>
          <w:top w:val="nil"/>
          <w:left w:val="nil"/>
          <w:bottom w:val="nil"/>
          <w:right w:val="nil"/>
          <w:between w:val="nil"/>
        </w:pBdr>
        <w:spacing w:line="240" w:lineRule="auto"/>
      </w:pPr>
      <w:r>
        <w:t>Thank you for contributing to this handbook!</w:t>
      </w:r>
    </w:p>
    <w:p w14:paraId="3053FF0F" w14:textId="77777777" w:rsidR="004B6308" w:rsidRDefault="00F71284" w:rsidP="00FF5C40">
      <w:pPr>
        <w:pStyle w:val="normal0"/>
        <w:numPr>
          <w:ilvl w:val="0"/>
          <w:numId w:val="46"/>
        </w:numPr>
        <w:pBdr>
          <w:top w:val="nil"/>
          <w:left w:val="nil"/>
          <w:bottom w:val="nil"/>
          <w:right w:val="nil"/>
          <w:between w:val="nil"/>
        </w:pBdr>
        <w:spacing w:line="240" w:lineRule="auto"/>
        <w:contextualSpacing/>
      </w:pPr>
      <w:r>
        <w:t>Saurabh Bajaj</w:t>
      </w:r>
    </w:p>
    <w:p w14:paraId="216CA85C" w14:textId="77777777" w:rsidR="004B6308" w:rsidRDefault="00F71284" w:rsidP="00FF5C40">
      <w:pPr>
        <w:pStyle w:val="normal0"/>
        <w:numPr>
          <w:ilvl w:val="0"/>
          <w:numId w:val="46"/>
        </w:numPr>
        <w:pBdr>
          <w:top w:val="nil"/>
          <w:left w:val="nil"/>
          <w:bottom w:val="nil"/>
          <w:right w:val="nil"/>
          <w:between w:val="nil"/>
        </w:pBdr>
        <w:spacing w:line="240" w:lineRule="auto"/>
        <w:contextualSpacing/>
      </w:pPr>
      <w:r>
        <w:t>Alireza Faghaninia</w:t>
      </w:r>
    </w:p>
    <w:p w14:paraId="608396F4" w14:textId="77777777" w:rsidR="004B6308" w:rsidRDefault="00F71284" w:rsidP="00FF5C40">
      <w:pPr>
        <w:pStyle w:val="normal0"/>
        <w:numPr>
          <w:ilvl w:val="0"/>
          <w:numId w:val="46"/>
        </w:numPr>
        <w:pBdr>
          <w:top w:val="nil"/>
          <w:left w:val="nil"/>
          <w:bottom w:val="nil"/>
          <w:right w:val="nil"/>
          <w:between w:val="nil"/>
        </w:pBdr>
        <w:spacing w:line="240" w:lineRule="auto"/>
        <w:contextualSpacing/>
      </w:pPr>
      <w:r>
        <w:t>Joey Montoya</w:t>
      </w:r>
    </w:p>
    <w:p w14:paraId="3342FE0F" w14:textId="77777777" w:rsidR="004B6308" w:rsidRDefault="00F71284" w:rsidP="00FF5C40">
      <w:pPr>
        <w:pStyle w:val="normal0"/>
        <w:numPr>
          <w:ilvl w:val="0"/>
          <w:numId w:val="46"/>
        </w:numPr>
        <w:pBdr>
          <w:top w:val="nil"/>
          <w:left w:val="nil"/>
          <w:bottom w:val="nil"/>
          <w:right w:val="nil"/>
          <w:between w:val="nil"/>
        </w:pBdr>
        <w:spacing w:line="240" w:lineRule="auto"/>
        <w:contextualSpacing/>
      </w:pPr>
      <w:r>
        <w:t>John Dagdelen</w:t>
      </w:r>
    </w:p>
    <w:p w14:paraId="2C19631C" w14:textId="77777777" w:rsidR="004B6308" w:rsidRDefault="00F71284" w:rsidP="00FF5C40">
      <w:pPr>
        <w:pStyle w:val="normal0"/>
        <w:numPr>
          <w:ilvl w:val="0"/>
          <w:numId w:val="46"/>
        </w:numPr>
        <w:pBdr>
          <w:top w:val="nil"/>
          <w:left w:val="nil"/>
          <w:bottom w:val="nil"/>
          <w:right w:val="nil"/>
          <w:between w:val="nil"/>
        </w:pBdr>
        <w:spacing w:line="240" w:lineRule="auto"/>
        <w:contextualSpacing/>
      </w:pPr>
      <w:r>
        <w:t>Nils Zimmerman</w:t>
      </w:r>
    </w:p>
    <w:p w14:paraId="64FC04F5" w14:textId="77777777" w:rsidR="004B6308" w:rsidRDefault="00F71284" w:rsidP="00FF5C40">
      <w:pPr>
        <w:pStyle w:val="normal0"/>
        <w:numPr>
          <w:ilvl w:val="0"/>
          <w:numId w:val="46"/>
        </w:numPr>
        <w:pBdr>
          <w:top w:val="nil"/>
          <w:left w:val="nil"/>
          <w:bottom w:val="nil"/>
          <w:right w:val="nil"/>
          <w:between w:val="nil"/>
        </w:pBdr>
        <w:spacing w:line="240" w:lineRule="auto"/>
        <w:contextualSpacing/>
      </w:pPr>
      <w:r>
        <w:t>Ben Ellis</w:t>
      </w:r>
    </w:p>
    <w:p w14:paraId="33571866" w14:textId="77777777" w:rsidR="004B6308" w:rsidRDefault="00F71284" w:rsidP="00FF5C40">
      <w:pPr>
        <w:pStyle w:val="normal0"/>
        <w:numPr>
          <w:ilvl w:val="0"/>
          <w:numId w:val="46"/>
        </w:numPr>
        <w:pBdr>
          <w:top w:val="nil"/>
          <w:left w:val="nil"/>
          <w:bottom w:val="nil"/>
          <w:right w:val="nil"/>
          <w:between w:val="nil"/>
        </w:pBdr>
        <w:spacing w:line="240" w:lineRule="auto"/>
        <w:contextualSpacing/>
      </w:pPr>
      <w:r>
        <w:t>Maksim Rakitin</w:t>
      </w:r>
    </w:p>
    <w:sectPr w:rsidR="004B6308">
      <w:headerReference w:type="default" r:id="rId24"/>
      <w:footerReference w:type="default" r:id="rId25"/>
      <w:footerReference w:type="first" r:id="rId26"/>
      <w:pgSz w:w="8391" w:h="11906"/>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0DAA31" w14:textId="77777777" w:rsidR="00000000" w:rsidRDefault="00F71284">
      <w:pPr>
        <w:spacing w:line="240" w:lineRule="auto"/>
      </w:pPr>
      <w:r>
        <w:separator/>
      </w:r>
    </w:p>
  </w:endnote>
  <w:endnote w:type="continuationSeparator" w:id="0">
    <w:p w14:paraId="73E44FF1" w14:textId="77777777" w:rsidR="00000000" w:rsidRDefault="00F712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rimson Text">
    <w:panose1 w:val="02000503000000000000"/>
    <w:charset w:val="00"/>
    <w:family w:val="auto"/>
    <w:pitch w:val="variable"/>
    <w:sig w:usb0="80000043" w:usb1="40000062" w:usb2="00000000" w:usb3="00000000" w:csb0="00000001" w:csb1="00000000"/>
  </w:font>
  <w:font w:name="Source Sans Pro">
    <w:panose1 w:val="020B0503030403020204"/>
    <w:charset w:val="00"/>
    <w:family w:val="auto"/>
    <w:pitch w:val="variable"/>
    <w:sig w:usb0="600002F7" w:usb1="02000001" w:usb2="00000000" w:usb3="00000000" w:csb0="0000019F" w:csb1="00000000"/>
  </w:font>
  <w:font w:name="Lato">
    <w:altName w:val="Lato Bold Italic"/>
    <w:charset w:val="00"/>
    <w:family w:val="auto"/>
    <w:pitch w:val="default"/>
  </w:font>
  <w:font w:name="Inconsolata">
    <w:panose1 w:val="020B0609030003000000"/>
    <w:charset w:val="00"/>
    <w:family w:val="auto"/>
    <w:pitch w:val="variable"/>
    <w:sig w:usb0="8000002F" w:usb1="0000016B" w:usb2="00000000" w:usb3="00000000" w:csb0="00000013"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ato Black">
    <w:panose1 w:val="020F0502020204030203"/>
    <w:charset w:val="00"/>
    <w:family w:val="auto"/>
    <w:pitch w:val="variable"/>
    <w:sig w:usb0="E10002FF" w:usb1="5000ECFF" w:usb2="00000021" w:usb3="00000000" w:csb0="0000019F" w:csb1="00000000"/>
  </w:font>
  <w:font w:name="Cambria">
    <w:panose1 w:val="02040503050406030204"/>
    <w:charset w:val="00"/>
    <w:family w:val="auto"/>
    <w:pitch w:val="variable"/>
    <w:sig w:usb0="E00002FF" w:usb1="400004FF" w:usb2="00000000" w:usb3="00000000" w:csb0="0000019F" w:csb1="00000000"/>
  </w:font>
  <w:font w:name="Rokkitt">
    <w:panose1 w:val="02000503050000020003"/>
    <w:charset w:val="00"/>
    <w:family w:val="auto"/>
    <w:pitch w:val="variable"/>
    <w:sig w:usb0="800000EF" w:usb1="5000204B" w:usb2="00000000" w:usb3="00000000" w:csb0="00000001" w:csb1="00000000"/>
  </w:font>
  <w:font w:name="Roboto">
    <w:altName w:val="Roboto Regular"/>
    <w:charset w:val="00"/>
    <w:family w:val="auto"/>
    <w:pitch w:val="default"/>
  </w:font>
  <w:font w:name="Roboto Condensed">
    <w:altName w:val="Roboto Condensed Regular"/>
    <w:charset w:val="00"/>
    <w:family w:val="auto"/>
    <w:pitch w:val="default"/>
  </w:font>
  <w:font w:name="Merriweather">
    <w:altName w:val="Merriweather Regular"/>
    <w:charset w:val="00"/>
    <w:family w:val="auto"/>
    <w:pitch w:val="default"/>
  </w:font>
  <w:font w:name="Consolas">
    <w:panose1 w:val="020B060902020403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0CE18" w14:textId="77777777" w:rsidR="004B6308" w:rsidRDefault="00F71284">
    <w:pPr>
      <w:pStyle w:val="normal0"/>
      <w:pBdr>
        <w:top w:val="nil"/>
        <w:left w:val="nil"/>
        <w:bottom w:val="nil"/>
        <w:right w:val="nil"/>
        <w:between w:val="nil"/>
      </w:pBdr>
      <w:jc w:val="right"/>
    </w:pPr>
    <w:r>
      <w:fldChar w:fldCharType="begin"/>
    </w:r>
    <w:r>
      <w:instrText>PAGE</w:instrText>
    </w:r>
    <w:r w:rsidR="00FF5C40">
      <w:fldChar w:fldCharType="separate"/>
    </w:r>
    <w:r>
      <w:rPr>
        <w:noProof/>
      </w:rPr>
      <w:t>3</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ED9D5E" w14:textId="77777777" w:rsidR="004B6308" w:rsidRDefault="004B6308">
    <w:pPr>
      <w:pStyle w:val="normal0"/>
      <w:pBdr>
        <w:top w:val="nil"/>
        <w:left w:val="nil"/>
        <w:bottom w:val="nil"/>
        <w:right w:val="nil"/>
        <w:between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EDE93A" w14:textId="77777777" w:rsidR="00000000" w:rsidRDefault="00F71284">
      <w:pPr>
        <w:spacing w:line="240" w:lineRule="auto"/>
      </w:pPr>
      <w:r>
        <w:separator/>
      </w:r>
    </w:p>
  </w:footnote>
  <w:footnote w:type="continuationSeparator" w:id="0">
    <w:p w14:paraId="65606080" w14:textId="77777777" w:rsidR="00000000" w:rsidRDefault="00F71284">
      <w:pPr>
        <w:spacing w:line="240" w:lineRule="auto"/>
      </w:pPr>
      <w:r>
        <w:continuationSeparator/>
      </w:r>
    </w:p>
  </w:footnote>
  <w:footnote w:id="1">
    <w:p w14:paraId="6A0ACD0D" w14:textId="77777777" w:rsidR="004B6308" w:rsidRDefault="00F71284">
      <w:pPr>
        <w:pStyle w:val="normal0"/>
        <w:pBdr>
          <w:top w:val="nil"/>
          <w:left w:val="nil"/>
          <w:bottom w:val="nil"/>
          <w:right w:val="nil"/>
          <w:between w:val="nil"/>
        </w:pBdr>
        <w:spacing w:line="240" w:lineRule="auto"/>
        <w:rPr>
          <w:sz w:val="20"/>
          <w:szCs w:val="20"/>
        </w:rPr>
      </w:pPr>
      <w:r>
        <w:rPr>
          <w:vertAlign w:val="superscript"/>
        </w:rPr>
        <w:footnoteRef/>
      </w:r>
      <w:r>
        <w:rPr>
          <w:sz w:val="20"/>
          <w:szCs w:val="20"/>
        </w:rPr>
        <w:t xml:space="preserve"> These guidelines are adapted from Dale Carnegie.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CDBCD8" w14:textId="77777777" w:rsidR="004B6308" w:rsidRDefault="004B6308">
    <w:pPr>
      <w:pStyle w:val="normal0"/>
      <w:pBdr>
        <w:top w:val="nil"/>
        <w:left w:val="nil"/>
        <w:bottom w:val="nil"/>
        <w:right w:val="nil"/>
        <w:between w:val="nil"/>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67EF3"/>
    <w:multiLevelType w:val="multilevel"/>
    <w:tmpl w:val="223E2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07009DC"/>
    <w:multiLevelType w:val="multilevel"/>
    <w:tmpl w:val="E7AC3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88E5B79"/>
    <w:multiLevelType w:val="multilevel"/>
    <w:tmpl w:val="F1026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CD163FD"/>
    <w:multiLevelType w:val="multilevel"/>
    <w:tmpl w:val="586C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2381ABC"/>
    <w:multiLevelType w:val="multilevel"/>
    <w:tmpl w:val="B98E0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391465A"/>
    <w:multiLevelType w:val="multilevel"/>
    <w:tmpl w:val="76181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6434D43"/>
    <w:multiLevelType w:val="multilevel"/>
    <w:tmpl w:val="9F089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6C65416"/>
    <w:multiLevelType w:val="multilevel"/>
    <w:tmpl w:val="30405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73044B3"/>
    <w:multiLevelType w:val="multilevel"/>
    <w:tmpl w:val="B9AC7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85C2A84"/>
    <w:multiLevelType w:val="multilevel"/>
    <w:tmpl w:val="98C41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A090E30"/>
    <w:multiLevelType w:val="multilevel"/>
    <w:tmpl w:val="186AE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CFF0B5C"/>
    <w:multiLevelType w:val="multilevel"/>
    <w:tmpl w:val="F6EAF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EE27F7B"/>
    <w:multiLevelType w:val="multilevel"/>
    <w:tmpl w:val="D64EE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FF52081"/>
    <w:multiLevelType w:val="multilevel"/>
    <w:tmpl w:val="523E6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53D4357"/>
    <w:multiLevelType w:val="multilevel"/>
    <w:tmpl w:val="28640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256A0394"/>
    <w:multiLevelType w:val="multilevel"/>
    <w:tmpl w:val="D3364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64E24DD"/>
    <w:multiLevelType w:val="multilevel"/>
    <w:tmpl w:val="E4344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8992B1E"/>
    <w:multiLevelType w:val="multilevel"/>
    <w:tmpl w:val="CFC42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A3D1DFD"/>
    <w:multiLevelType w:val="multilevel"/>
    <w:tmpl w:val="4D681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C655FEE"/>
    <w:multiLevelType w:val="multilevel"/>
    <w:tmpl w:val="DC928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FED4BB6"/>
    <w:multiLevelType w:val="multilevel"/>
    <w:tmpl w:val="8C181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11E08D9"/>
    <w:multiLevelType w:val="multilevel"/>
    <w:tmpl w:val="5218D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330A3EE6"/>
    <w:multiLevelType w:val="multilevel"/>
    <w:tmpl w:val="586EE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5CC1E03"/>
    <w:multiLevelType w:val="multilevel"/>
    <w:tmpl w:val="2B62D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9BD3FA6"/>
    <w:multiLevelType w:val="multilevel"/>
    <w:tmpl w:val="F1CCA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A227911"/>
    <w:multiLevelType w:val="multilevel"/>
    <w:tmpl w:val="BD501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AFF0B6D"/>
    <w:multiLevelType w:val="multilevel"/>
    <w:tmpl w:val="EB385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B206F01"/>
    <w:multiLevelType w:val="multilevel"/>
    <w:tmpl w:val="79BC9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B2F3A89"/>
    <w:multiLevelType w:val="multilevel"/>
    <w:tmpl w:val="CE7C2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3CB709D3"/>
    <w:multiLevelType w:val="multilevel"/>
    <w:tmpl w:val="1E783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E9466F9"/>
    <w:multiLevelType w:val="multilevel"/>
    <w:tmpl w:val="5B6A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ED95DD9"/>
    <w:multiLevelType w:val="multilevel"/>
    <w:tmpl w:val="22988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41C740E0"/>
    <w:multiLevelType w:val="multilevel"/>
    <w:tmpl w:val="086EC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3E742B1"/>
    <w:multiLevelType w:val="multilevel"/>
    <w:tmpl w:val="9BC6A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4449699A"/>
    <w:multiLevelType w:val="multilevel"/>
    <w:tmpl w:val="21D0A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6A74963"/>
    <w:multiLevelType w:val="multilevel"/>
    <w:tmpl w:val="3D72C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92E26F6"/>
    <w:multiLevelType w:val="multilevel"/>
    <w:tmpl w:val="CC264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943563B"/>
    <w:multiLevelType w:val="multilevel"/>
    <w:tmpl w:val="97426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F955DF1"/>
    <w:multiLevelType w:val="multilevel"/>
    <w:tmpl w:val="43F6A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FCF73D9"/>
    <w:multiLevelType w:val="multilevel"/>
    <w:tmpl w:val="40FC53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50EB1DD4"/>
    <w:multiLevelType w:val="multilevel"/>
    <w:tmpl w:val="0C9E8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54A919D2"/>
    <w:multiLevelType w:val="multilevel"/>
    <w:tmpl w:val="AA867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4E354D9"/>
    <w:multiLevelType w:val="multilevel"/>
    <w:tmpl w:val="93FE2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6065A51"/>
    <w:multiLevelType w:val="multilevel"/>
    <w:tmpl w:val="46463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66777F5"/>
    <w:multiLevelType w:val="multilevel"/>
    <w:tmpl w:val="626C2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8806D99"/>
    <w:multiLevelType w:val="multilevel"/>
    <w:tmpl w:val="B950E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9B4256B"/>
    <w:multiLevelType w:val="multilevel"/>
    <w:tmpl w:val="5CFEF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9BF3020"/>
    <w:multiLevelType w:val="multilevel"/>
    <w:tmpl w:val="D54A2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C7005A5"/>
    <w:multiLevelType w:val="multilevel"/>
    <w:tmpl w:val="57F24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nsid w:val="5C7C4F02"/>
    <w:multiLevelType w:val="multilevel"/>
    <w:tmpl w:val="B16C3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5CED40C9"/>
    <w:multiLevelType w:val="multilevel"/>
    <w:tmpl w:val="2006E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0265D5C"/>
    <w:multiLevelType w:val="multilevel"/>
    <w:tmpl w:val="B59E2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32A1A83"/>
    <w:multiLevelType w:val="multilevel"/>
    <w:tmpl w:val="B722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5B22749"/>
    <w:multiLevelType w:val="multilevel"/>
    <w:tmpl w:val="9A2AD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nsid w:val="67562196"/>
    <w:multiLevelType w:val="multilevel"/>
    <w:tmpl w:val="83220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9581639"/>
    <w:multiLevelType w:val="multilevel"/>
    <w:tmpl w:val="9564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6AFD48A2"/>
    <w:multiLevelType w:val="multilevel"/>
    <w:tmpl w:val="83C81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nsid w:val="6B9572B3"/>
    <w:multiLevelType w:val="multilevel"/>
    <w:tmpl w:val="151E9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6E684EB4"/>
    <w:multiLevelType w:val="multilevel"/>
    <w:tmpl w:val="431E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709D792B"/>
    <w:multiLevelType w:val="multilevel"/>
    <w:tmpl w:val="856A9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0BA6FF4"/>
    <w:multiLevelType w:val="multilevel"/>
    <w:tmpl w:val="6F9E7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6933B80"/>
    <w:multiLevelType w:val="multilevel"/>
    <w:tmpl w:val="991C4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7CB90A03"/>
    <w:multiLevelType w:val="multilevel"/>
    <w:tmpl w:val="9E1C1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7EA84950"/>
    <w:multiLevelType w:val="multilevel"/>
    <w:tmpl w:val="8C8AF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7F9248FB"/>
    <w:multiLevelType w:val="multilevel"/>
    <w:tmpl w:val="0CAC8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44"/>
  </w:num>
  <w:num w:numId="3">
    <w:abstractNumId w:val="4"/>
  </w:num>
  <w:num w:numId="4">
    <w:abstractNumId w:val="61"/>
  </w:num>
  <w:num w:numId="5">
    <w:abstractNumId w:val="37"/>
  </w:num>
  <w:num w:numId="6">
    <w:abstractNumId w:val="52"/>
  </w:num>
  <w:num w:numId="7">
    <w:abstractNumId w:val="36"/>
  </w:num>
  <w:num w:numId="8">
    <w:abstractNumId w:val="27"/>
  </w:num>
  <w:num w:numId="9">
    <w:abstractNumId w:val="22"/>
  </w:num>
  <w:num w:numId="10">
    <w:abstractNumId w:val="62"/>
  </w:num>
  <w:num w:numId="11">
    <w:abstractNumId w:val="21"/>
  </w:num>
  <w:num w:numId="12">
    <w:abstractNumId w:val="7"/>
  </w:num>
  <w:num w:numId="13">
    <w:abstractNumId w:val="38"/>
  </w:num>
  <w:num w:numId="14">
    <w:abstractNumId w:val="35"/>
  </w:num>
  <w:num w:numId="15">
    <w:abstractNumId w:val="39"/>
  </w:num>
  <w:num w:numId="16">
    <w:abstractNumId w:val="42"/>
  </w:num>
  <w:num w:numId="17">
    <w:abstractNumId w:val="51"/>
  </w:num>
  <w:num w:numId="18">
    <w:abstractNumId w:val="33"/>
  </w:num>
  <w:num w:numId="19">
    <w:abstractNumId w:val="41"/>
  </w:num>
  <w:num w:numId="20">
    <w:abstractNumId w:val="63"/>
  </w:num>
  <w:num w:numId="21">
    <w:abstractNumId w:val="5"/>
  </w:num>
  <w:num w:numId="22">
    <w:abstractNumId w:val="40"/>
  </w:num>
  <w:num w:numId="23">
    <w:abstractNumId w:val="45"/>
  </w:num>
  <w:num w:numId="24">
    <w:abstractNumId w:val="43"/>
  </w:num>
  <w:num w:numId="25">
    <w:abstractNumId w:val="60"/>
  </w:num>
  <w:num w:numId="26">
    <w:abstractNumId w:val="3"/>
  </w:num>
  <w:num w:numId="27">
    <w:abstractNumId w:val="34"/>
  </w:num>
  <w:num w:numId="28">
    <w:abstractNumId w:val="25"/>
  </w:num>
  <w:num w:numId="29">
    <w:abstractNumId w:val="49"/>
  </w:num>
  <w:num w:numId="30">
    <w:abstractNumId w:val="28"/>
  </w:num>
  <w:num w:numId="31">
    <w:abstractNumId w:val="1"/>
  </w:num>
  <w:num w:numId="32">
    <w:abstractNumId w:val="48"/>
  </w:num>
  <w:num w:numId="33">
    <w:abstractNumId w:val="0"/>
  </w:num>
  <w:num w:numId="34">
    <w:abstractNumId w:val="6"/>
  </w:num>
  <w:num w:numId="35">
    <w:abstractNumId w:val="2"/>
  </w:num>
  <w:num w:numId="36">
    <w:abstractNumId w:val="56"/>
  </w:num>
  <w:num w:numId="37">
    <w:abstractNumId w:val="55"/>
  </w:num>
  <w:num w:numId="38">
    <w:abstractNumId w:val="54"/>
  </w:num>
  <w:num w:numId="39">
    <w:abstractNumId w:val="32"/>
  </w:num>
  <w:num w:numId="40">
    <w:abstractNumId w:val="46"/>
  </w:num>
  <w:num w:numId="41">
    <w:abstractNumId w:val="13"/>
  </w:num>
  <w:num w:numId="42">
    <w:abstractNumId w:val="31"/>
  </w:num>
  <w:num w:numId="43">
    <w:abstractNumId w:val="57"/>
  </w:num>
  <w:num w:numId="44">
    <w:abstractNumId w:val="26"/>
  </w:num>
  <w:num w:numId="45">
    <w:abstractNumId w:val="64"/>
  </w:num>
  <w:num w:numId="46">
    <w:abstractNumId w:val="24"/>
  </w:num>
  <w:num w:numId="47">
    <w:abstractNumId w:val="30"/>
  </w:num>
  <w:num w:numId="48">
    <w:abstractNumId w:val="14"/>
  </w:num>
  <w:num w:numId="49">
    <w:abstractNumId w:val="19"/>
  </w:num>
  <w:num w:numId="50">
    <w:abstractNumId w:val="9"/>
  </w:num>
  <w:num w:numId="51">
    <w:abstractNumId w:val="50"/>
  </w:num>
  <w:num w:numId="52">
    <w:abstractNumId w:val="47"/>
  </w:num>
  <w:num w:numId="53">
    <w:abstractNumId w:val="23"/>
  </w:num>
  <w:num w:numId="54">
    <w:abstractNumId w:val="17"/>
  </w:num>
  <w:num w:numId="55">
    <w:abstractNumId w:val="16"/>
  </w:num>
  <w:num w:numId="56">
    <w:abstractNumId w:val="12"/>
  </w:num>
  <w:num w:numId="57">
    <w:abstractNumId w:val="53"/>
  </w:num>
  <w:num w:numId="58">
    <w:abstractNumId w:val="15"/>
  </w:num>
  <w:num w:numId="59">
    <w:abstractNumId w:val="10"/>
  </w:num>
  <w:num w:numId="60">
    <w:abstractNumId w:val="20"/>
  </w:num>
  <w:num w:numId="61">
    <w:abstractNumId w:val="8"/>
  </w:num>
  <w:num w:numId="62">
    <w:abstractNumId w:val="59"/>
  </w:num>
  <w:num w:numId="63">
    <w:abstractNumId w:val="29"/>
  </w:num>
  <w:num w:numId="64">
    <w:abstractNumId w:val="58"/>
  </w:num>
  <w:num w:numId="65">
    <w:abstractNumId w:val="1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6308"/>
    <w:rsid w:val="004B6308"/>
    <w:rsid w:val="00F71284"/>
    <w:rsid w:val="00FF5C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6B73B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rimson Text" w:eastAsia="Crimson Text" w:hAnsi="Crimson Text" w:cs="Crimson Text"/>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FF5C40"/>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5C40"/>
    <w:rPr>
      <w:rFonts w:ascii="Lucida Grande" w:hAnsi="Lucida Grande" w:cs="Lucida Grande"/>
      <w:sz w:val="18"/>
      <w:szCs w:val="18"/>
    </w:rPr>
  </w:style>
  <w:style w:type="paragraph" w:styleId="TOC1">
    <w:name w:val="toc 1"/>
    <w:basedOn w:val="Normal"/>
    <w:next w:val="Normal"/>
    <w:autoRedefine/>
    <w:uiPriority w:val="39"/>
    <w:unhideWhenUsed/>
    <w:rsid w:val="00F71284"/>
    <w:pPr>
      <w:spacing w:after="100"/>
    </w:pPr>
  </w:style>
  <w:style w:type="paragraph" w:styleId="TOC2">
    <w:name w:val="toc 2"/>
    <w:basedOn w:val="Normal"/>
    <w:next w:val="Normal"/>
    <w:autoRedefine/>
    <w:uiPriority w:val="39"/>
    <w:unhideWhenUsed/>
    <w:rsid w:val="00F71284"/>
    <w:pPr>
      <w:spacing w:after="100"/>
      <w:ind w:left="220"/>
    </w:pPr>
  </w:style>
  <w:style w:type="paragraph" w:styleId="TOC3">
    <w:name w:val="toc 3"/>
    <w:basedOn w:val="Normal"/>
    <w:next w:val="Normal"/>
    <w:autoRedefine/>
    <w:uiPriority w:val="39"/>
    <w:unhideWhenUsed/>
    <w:rsid w:val="00F71284"/>
    <w:pPr>
      <w:spacing w:after="100"/>
      <w:ind w:left="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rimson Text" w:eastAsia="Crimson Text" w:hAnsi="Crimson Text" w:cs="Crimson Text"/>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FF5C40"/>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5C40"/>
    <w:rPr>
      <w:rFonts w:ascii="Lucida Grande" w:hAnsi="Lucida Grande" w:cs="Lucida Grande"/>
      <w:sz w:val="18"/>
      <w:szCs w:val="18"/>
    </w:rPr>
  </w:style>
  <w:style w:type="paragraph" w:styleId="TOC1">
    <w:name w:val="toc 1"/>
    <w:basedOn w:val="Normal"/>
    <w:next w:val="Normal"/>
    <w:autoRedefine/>
    <w:uiPriority w:val="39"/>
    <w:unhideWhenUsed/>
    <w:rsid w:val="00F71284"/>
    <w:pPr>
      <w:spacing w:after="100"/>
    </w:pPr>
  </w:style>
  <w:style w:type="paragraph" w:styleId="TOC2">
    <w:name w:val="toc 2"/>
    <w:basedOn w:val="Normal"/>
    <w:next w:val="Normal"/>
    <w:autoRedefine/>
    <w:uiPriority w:val="39"/>
    <w:unhideWhenUsed/>
    <w:rsid w:val="00F71284"/>
    <w:pPr>
      <w:spacing w:after="100"/>
      <w:ind w:left="220"/>
    </w:pPr>
  </w:style>
  <w:style w:type="paragraph" w:styleId="TOC3">
    <w:name w:val="toc 3"/>
    <w:basedOn w:val="Normal"/>
    <w:next w:val="Normal"/>
    <w:autoRedefine/>
    <w:uiPriority w:val="39"/>
    <w:unhideWhenUsed/>
    <w:rsid w:val="00F7128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sites.google.com/a/lbl.gov/high-performance-computing-services-group/useragreement" TargetMode="External"/><Relationship Id="rId21" Type="http://schemas.openxmlformats.org/officeDocument/2006/relationships/hyperlink" Target="mailto:hpcshelp@lbl.gov" TargetMode="External"/><Relationship Id="rId22" Type="http://schemas.openxmlformats.org/officeDocument/2006/relationships/image" Target="media/image11.jpg"/><Relationship Id="rId23" Type="http://schemas.openxmlformats.org/officeDocument/2006/relationships/hyperlink" Target="http://hackingmaterials.lbl.gov/stuff/word_styles.zip"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hyperlink" Target="mailto:esdradmin@lbl.gov" TargetMode="External"/><Relationship Id="rId19" Type="http://schemas.openxmlformats.org/officeDocument/2006/relationships/hyperlink" Target="http://scs.lbl.gov/getting-an-account"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104</Pages>
  <Words>19566</Words>
  <Characters>111532</Characters>
  <Application>Microsoft Macintosh Word</Application>
  <DocSecurity>0</DocSecurity>
  <Lines>929</Lines>
  <Paragraphs>261</Paragraphs>
  <ScaleCrop>false</ScaleCrop>
  <Company>LBNL</Company>
  <LinksUpToDate>false</LinksUpToDate>
  <CharactersWithSpaces>130837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Jain</cp:lastModifiedBy>
  <cp:revision>3</cp:revision>
  <dcterms:created xsi:type="dcterms:W3CDTF">2018-09-07T18:36:00Z</dcterms:created>
  <dcterms:modified xsi:type="dcterms:W3CDTF">2018-09-07T18:38:00Z</dcterms:modified>
</cp:coreProperties>
</file>