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DDBDB0" w14:textId="77777777" w:rsidR="00C11C33" w:rsidRDefault="00026662" w:rsidP="00026662">
      <w:pPr>
        <w:pStyle w:val="normal0"/>
        <w:spacing w:line="240" w:lineRule="auto"/>
      </w:pPr>
      <w:r>
        <w:rPr>
          <w:noProof/>
          <w:lang w:val="en-US"/>
        </w:rPr>
        <w:drawing>
          <wp:anchor distT="114300" distB="114300" distL="114300" distR="114300" simplePos="0" relativeHeight="251658240" behindDoc="0" locked="0" layoutInCell="1" hidden="0" allowOverlap="1" wp14:anchorId="5526ECBF" wp14:editId="51553573">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6" name="image15.png" descr="hm_logo.png"/>
            <wp:cNvGraphicFramePr/>
            <a:graphic xmlns:a="http://schemas.openxmlformats.org/drawingml/2006/main">
              <a:graphicData uri="http://schemas.openxmlformats.org/drawingml/2006/picture">
                <pic:pic xmlns:pic="http://schemas.openxmlformats.org/drawingml/2006/picture">
                  <pic:nvPicPr>
                    <pic:cNvPr id="0" name="image15.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4DC2F642" w14:textId="77777777" w:rsidR="00C11C33" w:rsidRDefault="00026662" w:rsidP="00026662">
      <w:pPr>
        <w:pStyle w:val="Title"/>
        <w:spacing w:line="240" w:lineRule="auto"/>
        <w:rPr>
          <w:color w:val="016FDE"/>
        </w:rPr>
      </w:pPr>
      <w:bookmarkStart w:id="0" w:name="_d285g78wwob2" w:colFirst="0" w:colLast="0"/>
      <w:bookmarkEnd w:id="0"/>
      <w:r>
        <w:rPr>
          <w:color w:val="016FDE"/>
        </w:rPr>
        <w:t>Group Handbook</w:t>
      </w:r>
    </w:p>
    <w:p w14:paraId="4B6E1C57" w14:textId="77777777" w:rsidR="00C11C33" w:rsidRDefault="00026662" w:rsidP="00026662">
      <w:pPr>
        <w:pStyle w:val="normal0"/>
        <w:spacing w:line="240" w:lineRule="auto"/>
        <w:jc w:val="center"/>
      </w:pPr>
      <w:r>
        <w:t xml:space="preserve">A guide to help you start your </w:t>
      </w:r>
      <w:r>
        <w:br/>
        <w:t>scientific adventures</w:t>
      </w:r>
    </w:p>
    <w:p w14:paraId="5A4211B1" w14:textId="77777777" w:rsidR="00C11C33" w:rsidRDefault="00C11C33" w:rsidP="00026662">
      <w:pPr>
        <w:pStyle w:val="normal0"/>
        <w:spacing w:line="240" w:lineRule="auto"/>
        <w:rPr>
          <w:color w:val="0066FF"/>
        </w:rPr>
      </w:pPr>
    </w:p>
    <w:p w14:paraId="33AD9635" w14:textId="77777777" w:rsidR="00C11C33" w:rsidRDefault="00C11C33" w:rsidP="00026662">
      <w:pPr>
        <w:pStyle w:val="normal0"/>
        <w:spacing w:line="240" w:lineRule="auto"/>
        <w:rPr>
          <w:rFonts w:ascii="Cambria" w:eastAsia="Cambria" w:hAnsi="Cambria" w:cs="Cambria"/>
        </w:rPr>
      </w:pPr>
    </w:p>
    <w:p w14:paraId="2568401A" w14:textId="77777777" w:rsidR="00C11C33" w:rsidRDefault="00C11C33" w:rsidP="00026662">
      <w:pPr>
        <w:pStyle w:val="normal0"/>
        <w:spacing w:line="240" w:lineRule="auto"/>
        <w:rPr>
          <w:rFonts w:ascii="Cambria" w:eastAsia="Cambria" w:hAnsi="Cambria" w:cs="Cambria"/>
        </w:rPr>
      </w:pPr>
    </w:p>
    <w:p w14:paraId="2B6FFEE9" w14:textId="77777777" w:rsidR="00C11C33" w:rsidRDefault="00C11C33" w:rsidP="00026662">
      <w:pPr>
        <w:pStyle w:val="normal0"/>
        <w:spacing w:line="240" w:lineRule="auto"/>
        <w:rPr>
          <w:rFonts w:ascii="Cambria" w:eastAsia="Cambria" w:hAnsi="Cambria" w:cs="Cambria"/>
        </w:rPr>
      </w:pPr>
    </w:p>
    <w:p w14:paraId="029305D8" w14:textId="77777777" w:rsidR="00C11C33" w:rsidRDefault="00C11C33" w:rsidP="00026662">
      <w:pPr>
        <w:pStyle w:val="normal0"/>
        <w:spacing w:line="240" w:lineRule="auto"/>
        <w:rPr>
          <w:rFonts w:ascii="Cambria" w:eastAsia="Cambria" w:hAnsi="Cambria" w:cs="Cambria"/>
        </w:rPr>
      </w:pPr>
    </w:p>
    <w:p w14:paraId="5D53D0BC" w14:textId="77777777" w:rsidR="00C11C33" w:rsidRDefault="00C11C33" w:rsidP="00026662">
      <w:pPr>
        <w:pStyle w:val="normal0"/>
        <w:spacing w:line="240" w:lineRule="auto"/>
        <w:rPr>
          <w:rFonts w:ascii="Cambria" w:eastAsia="Cambria" w:hAnsi="Cambria" w:cs="Cambria"/>
        </w:rPr>
      </w:pPr>
    </w:p>
    <w:p w14:paraId="737BAF03" w14:textId="77777777" w:rsidR="00C11C33" w:rsidRDefault="00C11C33" w:rsidP="00026662">
      <w:pPr>
        <w:pStyle w:val="normal0"/>
        <w:spacing w:line="240" w:lineRule="auto"/>
        <w:rPr>
          <w:rFonts w:ascii="Cambria" w:eastAsia="Cambria" w:hAnsi="Cambria" w:cs="Cambria"/>
        </w:rPr>
      </w:pPr>
    </w:p>
    <w:p w14:paraId="6AF5FA74" w14:textId="77777777" w:rsidR="00C11C33" w:rsidRDefault="00C11C33" w:rsidP="00026662">
      <w:pPr>
        <w:pStyle w:val="normal0"/>
        <w:spacing w:line="240" w:lineRule="auto"/>
        <w:rPr>
          <w:rFonts w:ascii="Cambria" w:eastAsia="Cambria" w:hAnsi="Cambria" w:cs="Cambria"/>
        </w:rPr>
      </w:pPr>
    </w:p>
    <w:p w14:paraId="7996116C" w14:textId="77777777" w:rsidR="00C11C33" w:rsidRDefault="00C11C33" w:rsidP="00026662">
      <w:pPr>
        <w:pStyle w:val="normal0"/>
        <w:spacing w:line="240" w:lineRule="auto"/>
        <w:rPr>
          <w:rFonts w:ascii="Cambria" w:eastAsia="Cambria" w:hAnsi="Cambria" w:cs="Cambria"/>
        </w:rPr>
      </w:pPr>
    </w:p>
    <w:p w14:paraId="0D2761FC" w14:textId="77777777" w:rsidR="00C11C33" w:rsidRDefault="00C11C33" w:rsidP="00026662">
      <w:pPr>
        <w:pStyle w:val="normal0"/>
        <w:spacing w:line="240" w:lineRule="auto"/>
        <w:rPr>
          <w:rFonts w:ascii="Cambria" w:eastAsia="Cambria" w:hAnsi="Cambria" w:cs="Cambria"/>
        </w:rPr>
      </w:pPr>
    </w:p>
    <w:p w14:paraId="3AE6BCDD" w14:textId="77777777" w:rsidR="00C11C33" w:rsidRDefault="00C11C33" w:rsidP="00026662">
      <w:pPr>
        <w:pStyle w:val="normal0"/>
        <w:spacing w:line="240" w:lineRule="auto"/>
        <w:rPr>
          <w:rFonts w:ascii="Cambria" w:eastAsia="Cambria" w:hAnsi="Cambria" w:cs="Cambria"/>
        </w:rPr>
      </w:pPr>
    </w:p>
    <w:p w14:paraId="40E84C97" w14:textId="77777777" w:rsidR="00C11C33" w:rsidRDefault="00C11C33" w:rsidP="00026662">
      <w:pPr>
        <w:pStyle w:val="normal0"/>
        <w:spacing w:line="240" w:lineRule="auto"/>
        <w:rPr>
          <w:rFonts w:ascii="Cambria" w:eastAsia="Cambria" w:hAnsi="Cambria" w:cs="Cambria"/>
        </w:rPr>
      </w:pPr>
    </w:p>
    <w:p w14:paraId="2ACF22AF" w14:textId="77777777" w:rsidR="00C11C33" w:rsidRDefault="00C11C33" w:rsidP="00026662">
      <w:pPr>
        <w:pStyle w:val="normal0"/>
        <w:spacing w:line="240" w:lineRule="auto"/>
        <w:rPr>
          <w:rFonts w:ascii="Cambria" w:eastAsia="Cambria" w:hAnsi="Cambria" w:cs="Cambria"/>
        </w:rPr>
      </w:pPr>
    </w:p>
    <w:p w14:paraId="677267A4" w14:textId="77777777" w:rsidR="00C11C33" w:rsidRDefault="00C11C33" w:rsidP="00026662">
      <w:pPr>
        <w:pStyle w:val="normal0"/>
        <w:spacing w:line="240" w:lineRule="auto"/>
        <w:rPr>
          <w:rFonts w:ascii="Cambria" w:eastAsia="Cambria" w:hAnsi="Cambria" w:cs="Cambria"/>
        </w:rPr>
      </w:pPr>
    </w:p>
    <w:p w14:paraId="2AFEF724" w14:textId="77777777" w:rsidR="00C11C33" w:rsidRDefault="00C11C33" w:rsidP="00026662">
      <w:pPr>
        <w:pStyle w:val="normal0"/>
        <w:spacing w:line="240" w:lineRule="auto"/>
        <w:rPr>
          <w:rFonts w:ascii="Cambria" w:eastAsia="Cambria" w:hAnsi="Cambria" w:cs="Cambria"/>
        </w:rPr>
      </w:pPr>
    </w:p>
    <w:p w14:paraId="125BDD86" w14:textId="77777777" w:rsidR="00C11C33" w:rsidRDefault="00C11C33" w:rsidP="00026662">
      <w:pPr>
        <w:pStyle w:val="normal0"/>
        <w:spacing w:line="240" w:lineRule="auto"/>
        <w:rPr>
          <w:rFonts w:ascii="Cambria" w:eastAsia="Cambria" w:hAnsi="Cambria" w:cs="Cambria"/>
        </w:rPr>
      </w:pPr>
    </w:p>
    <w:p w14:paraId="694E0F0E" w14:textId="77777777" w:rsidR="00C11C33" w:rsidRDefault="00C11C33" w:rsidP="00026662">
      <w:pPr>
        <w:pStyle w:val="normal0"/>
        <w:spacing w:line="240" w:lineRule="auto"/>
        <w:rPr>
          <w:rFonts w:ascii="Cambria" w:eastAsia="Cambria" w:hAnsi="Cambria" w:cs="Cambria"/>
        </w:rPr>
      </w:pPr>
    </w:p>
    <w:p w14:paraId="72A480D2" w14:textId="77777777" w:rsidR="00C11C33" w:rsidRDefault="00C11C33" w:rsidP="00026662">
      <w:pPr>
        <w:pStyle w:val="normal0"/>
        <w:spacing w:line="240" w:lineRule="auto"/>
        <w:jc w:val="right"/>
      </w:pPr>
    </w:p>
    <w:p w14:paraId="2BEEF858" w14:textId="77777777" w:rsidR="00026662" w:rsidRDefault="00026662" w:rsidP="00026662">
      <w:pPr>
        <w:pStyle w:val="normal0"/>
        <w:spacing w:line="240" w:lineRule="auto"/>
        <w:jc w:val="right"/>
      </w:pPr>
    </w:p>
    <w:p w14:paraId="09BA0BC8" w14:textId="77777777" w:rsidR="00026662" w:rsidRDefault="00026662" w:rsidP="00026662">
      <w:pPr>
        <w:pStyle w:val="normal0"/>
        <w:spacing w:line="240" w:lineRule="auto"/>
        <w:jc w:val="right"/>
      </w:pPr>
    </w:p>
    <w:p w14:paraId="4162B9E5" w14:textId="77777777" w:rsidR="00026662" w:rsidRDefault="00026662" w:rsidP="00026662">
      <w:pPr>
        <w:pStyle w:val="normal0"/>
        <w:spacing w:line="240" w:lineRule="auto"/>
        <w:jc w:val="right"/>
      </w:pPr>
    </w:p>
    <w:p w14:paraId="03824F8D" w14:textId="77777777" w:rsidR="00026662" w:rsidRDefault="00026662" w:rsidP="00026662">
      <w:pPr>
        <w:pStyle w:val="normal0"/>
        <w:spacing w:line="240" w:lineRule="auto"/>
        <w:jc w:val="right"/>
      </w:pPr>
    </w:p>
    <w:p w14:paraId="39328108" w14:textId="77777777" w:rsidR="00C11C33" w:rsidRDefault="00026662" w:rsidP="00026662">
      <w:pPr>
        <w:pStyle w:val="normal0"/>
        <w:spacing w:line="240" w:lineRule="auto"/>
        <w:jc w:val="right"/>
      </w:pPr>
      <w:r>
        <w:t>Version 1.7</w:t>
      </w:r>
    </w:p>
    <w:p w14:paraId="618CDB35" w14:textId="77777777" w:rsidR="00C11C33" w:rsidRDefault="00026662" w:rsidP="00026662">
      <w:pPr>
        <w:pStyle w:val="normal0"/>
        <w:spacing w:line="240" w:lineRule="auto"/>
        <w:jc w:val="right"/>
      </w:pPr>
      <w:r>
        <w:t>8/25/17</w:t>
      </w:r>
    </w:p>
    <w:p w14:paraId="73C26F25" w14:textId="77777777" w:rsidR="00C11C33" w:rsidRDefault="00026662" w:rsidP="00026662">
      <w:pPr>
        <w:pStyle w:val="normal0"/>
        <w:spacing w:line="240" w:lineRule="auto"/>
        <w:jc w:val="right"/>
      </w:pPr>
      <w:r>
        <w:t>hackingmaterials.lbl.gov</w:t>
      </w:r>
    </w:p>
    <w:p w14:paraId="052ED80E" w14:textId="77777777" w:rsidR="00C11C33" w:rsidRDefault="00026662" w:rsidP="00026662">
      <w:pPr>
        <w:pStyle w:val="normal0"/>
        <w:spacing w:line="240" w:lineRule="auto"/>
        <w:jc w:val="right"/>
      </w:pPr>
      <w:r>
        <w:t>maintained by Anubhav Jain</w:t>
      </w:r>
    </w:p>
    <w:p w14:paraId="71233D11" w14:textId="77777777" w:rsidR="00026662" w:rsidRDefault="00026662" w:rsidP="00026662">
      <w:pPr>
        <w:pStyle w:val="normal0"/>
        <w:spacing w:line="240" w:lineRule="auto"/>
        <w:jc w:val="right"/>
      </w:pPr>
    </w:p>
    <w:p w14:paraId="6FEAA6EA" w14:textId="77777777" w:rsidR="00026662" w:rsidRPr="00026662" w:rsidRDefault="00026662" w:rsidP="00026662">
      <w:pPr>
        <w:pStyle w:val="normal0"/>
        <w:rPr>
          <w:u w:val="single"/>
        </w:rPr>
      </w:pPr>
      <w:bookmarkStart w:id="1" w:name="_6u7wuh9kyicu" w:colFirst="0" w:colLast="0"/>
      <w:bookmarkStart w:id="2" w:name="_2wvjstbg8eqq" w:colFirst="0" w:colLast="0"/>
      <w:bookmarkEnd w:id="1"/>
      <w:bookmarkEnd w:id="2"/>
      <w:r w:rsidRPr="00026662">
        <w:rPr>
          <w:u w:val="single"/>
        </w:rPr>
        <w:t>TABLE OF CONTENTS</w:t>
      </w:r>
    </w:p>
    <w:bookmarkStart w:id="3" w:name="_6ar6y1lz8di4" w:colFirst="0" w:colLast="0"/>
    <w:bookmarkEnd w:id="3"/>
    <w:p w14:paraId="18125506"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sz w:val="22"/>
          <w:szCs w:val="22"/>
        </w:rPr>
        <w:fldChar w:fldCharType="begin"/>
      </w:r>
      <w:r w:rsidRPr="00026662">
        <w:rPr>
          <w:rFonts w:ascii="Crimson Text" w:hAnsi="Crimson Text"/>
          <w:sz w:val="22"/>
          <w:szCs w:val="22"/>
        </w:rPr>
        <w:instrText xml:space="preserve"> TOC \o "1-3" </w:instrText>
      </w:r>
      <w:r w:rsidRPr="00026662">
        <w:rPr>
          <w:rFonts w:ascii="Crimson Text" w:hAnsi="Crimson Text"/>
          <w:sz w:val="22"/>
          <w:szCs w:val="22"/>
        </w:rPr>
        <w:fldChar w:fldCharType="separate"/>
      </w:r>
      <w:r w:rsidRPr="00026662">
        <w:rPr>
          <w:rFonts w:ascii="Crimson Text" w:hAnsi="Crimson Text"/>
          <w:noProof/>
          <w:sz w:val="22"/>
          <w:szCs w:val="22"/>
        </w:rPr>
        <w:t>Preamble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_Toc365278118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6</w:t>
      </w:r>
      <w:r w:rsidRPr="00026662">
        <w:rPr>
          <w:rFonts w:ascii="Crimson Text" w:hAnsi="Crimson Text"/>
          <w:noProof/>
          <w:sz w:val="22"/>
          <w:szCs w:val="22"/>
        </w:rPr>
        <w:fldChar w:fldCharType="end"/>
      </w:r>
    </w:p>
    <w:p w14:paraId="12547DF5"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About our group</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_Toc365278119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7</w:t>
      </w:r>
      <w:r w:rsidRPr="00026662">
        <w:rPr>
          <w:rFonts w:ascii="Crimson Text" w:hAnsi="Crimson Text"/>
          <w:noProof/>
          <w:sz w:val="22"/>
          <w:szCs w:val="22"/>
        </w:rPr>
        <w:fldChar w:fldCharType="end"/>
      </w:r>
    </w:p>
    <w:p w14:paraId="4E70CB03"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Before you arrive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_Toc365278120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9</w:t>
      </w:r>
      <w:r w:rsidRPr="00026662">
        <w:rPr>
          <w:rFonts w:ascii="Crimson Text" w:hAnsi="Crimson Text"/>
          <w:noProof/>
          <w:sz w:val="22"/>
          <w:szCs w:val="22"/>
        </w:rPr>
        <w:fldChar w:fldCharType="end"/>
      </w:r>
    </w:p>
    <w:p w14:paraId="582915F8"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After arriving at LBNL</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_Toc365278121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10</w:t>
      </w:r>
      <w:r w:rsidRPr="00026662">
        <w:rPr>
          <w:rFonts w:ascii="Crimson Text" w:hAnsi="Crimson Text"/>
          <w:noProof/>
          <w:sz w:val="22"/>
          <w:szCs w:val="22"/>
        </w:rPr>
        <w:fldChar w:fldCharType="end"/>
      </w:r>
    </w:p>
    <w:p w14:paraId="3B3CA9CE"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Getting set up to work</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10</w:t>
      </w:r>
      <w:r w:rsidRPr="00026662">
        <w:rPr>
          <w:rFonts w:ascii="Crimson Text" w:hAnsi="Crimson Text"/>
          <w:noProof/>
        </w:rPr>
        <w:fldChar w:fldCharType="end"/>
      </w:r>
    </w:p>
    <w:p w14:paraId="214B0E18"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Getting situated in your office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11</w:t>
      </w:r>
      <w:r w:rsidRPr="00026662">
        <w:rPr>
          <w:rFonts w:ascii="Crimson Text" w:hAnsi="Crimson Text"/>
          <w:noProof/>
        </w:rPr>
        <w:fldChar w:fldCharType="end"/>
      </w:r>
    </w:p>
    <w:p w14:paraId="5768626B"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Food and coffee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12</w:t>
      </w:r>
      <w:r w:rsidRPr="00026662">
        <w:rPr>
          <w:rFonts w:ascii="Crimson Text" w:hAnsi="Crimson Text"/>
          <w:noProof/>
        </w:rPr>
        <w:fldChar w:fldCharType="end"/>
      </w:r>
    </w:p>
    <w:p w14:paraId="5A94897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Mail and fax</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12</w:t>
      </w:r>
      <w:r w:rsidRPr="00026662">
        <w:rPr>
          <w:rFonts w:ascii="Crimson Text" w:hAnsi="Crimson Text"/>
          <w:noProof/>
        </w:rPr>
        <w:fldChar w:fldCharType="end"/>
      </w:r>
    </w:p>
    <w:p w14:paraId="0F69CDC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Equipment and conference rooms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13</w:t>
      </w:r>
      <w:r w:rsidRPr="00026662">
        <w:rPr>
          <w:rFonts w:ascii="Crimson Text" w:hAnsi="Crimson Text"/>
          <w:noProof/>
        </w:rPr>
        <w:fldChar w:fldCharType="end"/>
      </w:r>
    </w:p>
    <w:p w14:paraId="6909272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The Panic Monster</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14</w:t>
      </w:r>
      <w:r w:rsidRPr="00026662">
        <w:rPr>
          <w:rFonts w:ascii="Crimson Text" w:hAnsi="Crimson Text"/>
          <w:noProof/>
        </w:rPr>
        <w:fldChar w:fldCharType="end"/>
      </w:r>
    </w:p>
    <w:p w14:paraId="1F311DA1"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Postdoc union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14</w:t>
      </w:r>
      <w:r w:rsidRPr="00026662">
        <w:rPr>
          <w:rFonts w:ascii="Crimson Text" w:hAnsi="Crimson Text"/>
          <w:noProof/>
        </w:rPr>
        <w:fldChar w:fldCharType="end"/>
      </w:r>
    </w:p>
    <w:p w14:paraId="3A4A5E04"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Vacation days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_Toc365278129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14</w:t>
      </w:r>
      <w:r w:rsidRPr="00026662">
        <w:rPr>
          <w:rFonts w:ascii="Crimson Text" w:hAnsi="Crimson Text"/>
          <w:noProof/>
        </w:rPr>
        <w:fldChar w:fldCharType="end"/>
      </w:r>
    </w:p>
    <w:p w14:paraId="52057F9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What to do if you’re sick</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15</w:t>
      </w:r>
      <w:r w:rsidRPr="00026662">
        <w:rPr>
          <w:rFonts w:ascii="Crimson Text" w:hAnsi="Crimson Text"/>
          <w:noProof/>
        </w:rPr>
        <w:fldChar w:fldCharType="end"/>
      </w:r>
    </w:p>
    <w:p w14:paraId="37FCB04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Filling out your timecard (LETS)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15</w:t>
      </w:r>
      <w:r w:rsidRPr="00026662">
        <w:rPr>
          <w:rFonts w:ascii="Crimson Text" w:hAnsi="Crimson Text"/>
          <w:noProof/>
        </w:rPr>
        <w:fldChar w:fldCharType="end"/>
      </w:r>
    </w:p>
    <w:p w14:paraId="74036743"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Other issues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16</w:t>
      </w:r>
      <w:r w:rsidRPr="00026662">
        <w:rPr>
          <w:rFonts w:ascii="Crimson Text" w:hAnsi="Crimson Text"/>
          <w:noProof/>
        </w:rPr>
        <w:fldChar w:fldCharType="end"/>
      </w:r>
    </w:p>
    <w:p w14:paraId="419D5C84"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Places to work outside of your office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_Toc365278133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16</w:t>
      </w:r>
      <w:r w:rsidRPr="00026662">
        <w:rPr>
          <w:rFonts w:ascii="Crimson Text" w:hAnsi="Crimson Text"/>
          <w:noProof/>
          <w:sz w:val="22"/>
          <w:szCs w:val="22"/>
        </w:rPr>
        <w:fldChar w:fldCharType="end"/>
      </w:r>
    </w:p>
    <w:p w14:paraId="4CF31270"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Making purchases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_Toc365278134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19</w:t>
      </w:r>
      <w:r w:rsidRPr="00026662">
        <w:rPr>
          <w:rFonts w:ascii="Crimson Text" w:hAnsi="Crimson Text"/>
          <w:noProof/>
          <w:sz w:val="22"/>
          <w:szCs w:val="22"/>
        </w:rPr>
        <w:fldChar w:fldCharType="end"/>
      </w:r>
    </w:p>
    <w:p w14:paraId="24172E67"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Booking conference travel</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_Toc365278135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20</w:t>
      </w:r>
      <w:r w:rsidRPr="00026662">
        <w:rPr>
          <w:rFonts w:ascii="Crimson Text" w:hAnsi="Crimson Text"/>
          <w:noProof/>
          <w:sz w:val="22"/>
          <w:szCs w:val="22"/>
        </w:rPr>
        <w:fldChar w:fldCharType="end"/>
      </w:r>
    </w:p>
    <w:p w14:paraId="285BE57C"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Asking your advisor for research help</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_Toc365278136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22</w:t>
      </w:r>
      <w:r w:rsidRPr="00026662">
        <w:rPr>
          <w:rFonts w:ascii="Crimson Text" w:hAnsi="Crimson Text"/>
          <w:noProof/>
          <w:sz w:val="22"/>
          <w:szCs w:val="22"/>
        </w:rPr>
        <w:fldChar w:fldCharType="end"/>
      </w:r>
    </w:p>
    <w:p w14:paraId="687F852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Face-to-face meetings: weekly 10-minute checkups and targeted meetings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22</w:t>
      </w:r>
      <w:r w:rsidRPr="00026662">
        <w:rPr>
          <w:rFonts w:ascii="Crimson Text" w:hAnsi="Crimson Text"/>
          <w:noProof/>
        </w:rPr>
        <w:fldChar w:fldCharType="end"/>
      </w:r>
    </w:p>
    <w:p w14:paraId="7F23674D"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Email help (and general guidance)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24</w:t>
      </w:r>
      <w:r w:rsidRPr="00026662">
        <w:rPr>
          <w:rFonts w:ascii="Crimson Text" w:hAnsi="Crimson Text"/>
          <w:noProof/>
        </w:rPr>
        <w:fldChar w:fldCharType="end"/>
      </w:r>
    </w:p>
    <w:p w14:paraId="0C3F0224"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Software help groups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_Toc365278139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25</w:t>
      </w:r>
      <w:r w:rsidRPr="00026662">
        <w:rPr>
          <w:rFonts w:ascii="Crimson Text" w:hAnsi="Crimson Text"/>
          <w:noProof/>
        </w:rPr>
        <w:fldChar w:fldCharType="end"/>
      </w:r>
    </w:p>
    <w:p w14:paraId="6841DAA5"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Friday Afternoon Tinkerings (FATs)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_Toc365278140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26</w:t>
      </w:r>
      <w:r w:rsidRPr="00026662">
        <w:rPr>
          <w:rFonts w:ascii="Crimson Text" w:hAnsi="Crimson Text"/>
          <w:noProof/>
          <w:sz w:val="22"/>
          <w:szCs w:val="22"/>
        </w:rPr>
        <w:fldChar w:fldCharType="end"/>
      </w:r>
    </w:p>
    <w:p w14:paraId="416DD54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FAT rules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27</w:t>
      </w:r>
      <w:r w:rsidRPr="00026662">
        <w:rPr>
          <w:rFonts w:ascii="Crimson Text" w:hAnsi="Crimson Text"/>
          <w:noProof/>
        </w:rPr>
        <w:fldChar w:fldCharType="end"/>
      </w:r>
    </w:p>
    <w:p w14:paraId="2D9C608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Metrics for successful FATs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28</w:t>
      </w:r>
      <w:r w:rsidRPr="00026662">
        <w:rPr>
          <w:rFonts w:ascii="Crimson Text" w:hAnsi="Crimson Text"/>
          <w:noProof/>
        </w:rPr>
        <w:fldChar w:fldCharType="end"/>
      </w:r>
    </w:p>
    <w:p w14:paraId="63311E45"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Our computing systems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_Toc365278143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29</w:t>
      </w:r>
      <w:r w:rsidRPr="00026662">
        <w:rPr>
          <w:rFonts w:ascii="Crimson Text" w:hAnsi="Crimson Text"/>
          <w:noProof/>
          <w:sz w:val="22"/>
          <w:szCs w:val="22"/>
        </w:rPr>
        <w:fldChar w:fldCharType="end"/>
      </w:r>
    </w:p>
    <w:p w14:paraId="6E63327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NERSC</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29</w:t>
      </w:r>
      <w:r w:rsidRPr="00026662">
        <w:rPr>
          <w:rFonts w:ascii="Crimson Text" w:hAnsi="Crimson Text"/>
          <w:noProof/>
        </w:rPr>
        <w:fldChar w:fldCharType="end"/>
      </w:r>
    </w:p>
    <w:p w14:paraId="6E94645C"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Lawrencium</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30</w:t>
      </w:r>
      <w:r w:rsidRPr="00026662">
        <w:rPr>
          <w:rFonts w:ascii="Crimson Text" w:hAnsi="Crimson Text"/>
          <w:noProof/>
        </w:rPr>
        <w:fldChar w:fldCharType="end"/>
      </w:r>
    </w:p>
    <w:p w14:paraId="4DDB08F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ALCF and OLCF</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31</w:t>
      </w:r>
      <w:r w:rsidRPr="00026662">
        <w:rPr>
          <w:rFonts w:ascii="Crimson Text" w:hAnsi="Crimson Text"/>
          <w:noProof/>
        </w:rPr>
        <w:fldChar w:fldCharType="end"/>
      </w:r>
    </w:p>
    <w:p w14:paraId="66F2F890"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Our software stack</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_Toc365278147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31</w:t>
      </w:r>
      <w:r w:rsidRPr="00026662">
        <w:rPr>
          <w:rFonts w:ascii="Crimson Text" w:hAnsi="Crimson Text"/>
          <w:noProof/>
          <w:sz w:val="22"/>
          <w:szCs w:val="22"/>
        </w:rPr>
        <w:fldChar w:fldCharType="end"/>
      </w:r>
    </w:p>
    <w:p w14:paraId="1236A58D"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Resources for learning new topics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_Toc365278148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32</w:t>
      </w:r>
      <w:r w:rsidRPr="00026662">
        <w:rPr>
          <w:rFonts w:ascii="Crimson Text" w:hAnsi="Crimson Text"/>
          <w:noProof/>
          <w:sz w:val="22"/>
          <w:szCs w:val="22"/>
        </w:rPr>
        <w:fldChar w:fldCharType="end"/>
      </w:r>
    </w:p>
    <w:p w14:paraId="5579C1A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Slack</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_Toc365278149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32</w:t>
      </w:r>
      <w:r w:rsidRPr="00026662">
        <w:rPr>
          <w:rFonts w:ascii="Crimson Text" w:hAnsi="Crimson Text"/>
          <w:noProof/>
        </w:rPr>
        <w:fldChar w:fldCharType="end"/>
      </w:r>
    </w:p>
    <w:p w14:paraId="3B06FCA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Books: LBNL, UC Berkeley, public libraries, and the “group library”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32</w:t>
      </w:r>
      <w:r w:rsidRPr="00026662">
        <w:rPr>
          <w:rFonts w:ascii="Crimson Text" w:hAnsi="Crimson Text"/>
          <w:noProof/>
        </w:rPr>
        <w:fldChar w:fldCharType="end"/>
      </w:r>
    </w:p>
    <w:p w14:paraId="16189753"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Materials Science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33</w:t>
      </w:r>
      <w:r w:rsidRPr="00026662">
        <w:rPr>
          <w:rFonts w:ascii="Crimson Text" w:hAnsi="Crimson Text"/>
          <w:noProof/>
        </w:rPr>
        <w:fldChar w:fldCharType="end"/>
      </w:r>
    </w:p>
    <w:p w14:paraId="48720526"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Density functional theory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33</w:t>
      </w:r>
      <w:r w:rsidRPr="00026662">
        <w:rPr>
          <w:rFonts w:ascii="Crimson Text" w:hAnsi="Crimson Text"/>
          <w:noProof/>
        </w:rPr>
        <w:fldChar w:fldCharType="end"/>
      </w:r>
    </w:p>
    <w:p w14:paraId="593C4CE8"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General materials science topics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34</w:t>
      </w:r>
      <w:r w:rsidRPr="00026662">
        <w:rPr>
          <w:rFonts w:ascii="Crimson Text" w:hAnsi="Crimson Text"/>
          <w:noProof/>
        </w:rPr>
        <w:fldChar w:fldCharType="end"/>
      </w:r>
    </w:p>
    <w:p w14:paraId="795F52C5"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Online tools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35</w:t>
      </w:r>
      <w:r w:rsidRPr="00026662">
        <w:rPr>
          <w:rFonts w:ascii="Crimson Text" w:hAnsi="Crimson Text"/>
          <w:noProof/>
        </w:rPr>
        <w:fldChar w:fldCharType="end"/>
      </w:r>
    </w:p>
    <w:p w14:paraId="58F73E6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Computer programming</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35</w:t>
      </w:r>
      <w:r w:rsidRPr="00026662">
        <w:rPr>
          <w:rFonts w:ascii="Crimson Text" w:hAnsi="Crimson Text"/>
          <w:noProof/>
        </w:rPr>
        <w:fldChar w:fldCharType="end"/>
      </w:r>
    </w:p>
    <w:p w14:paraId="20212852"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Python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35</w:t>
      </w:r>
      <w:r w:rsidRPr="00026662">
        <w:rPr>
          <w:rFonts w:ascii="Crimson Text" w:hAnsi="Crimson Text"/>
          <w:noProof/>
        </w:rPr>
        <w:fldChar w:fldCharType="end"/>
      </w:r>
    </w:p>
    <w:p w14:paraId="331488CA"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Data mining and Data Analysis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35</w:t>
      </w:r>
      <w:r w:rsidRPr="00026662">
        <w:rPr>
          <w:rFonts w:ascii="Crimson Text" w:hAnsi="Crimson Text"/>
          <w:noProof/>
        </w:rPr>
        <w:fldChar w:fldCharType="end"/>
      </w:r>
    </w:p>
    <w:p w14:paraId="35D06D4C"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MongoDb</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36</w:t>
      </w:r>
      <w:r w:rsidRPr="00026662">
        <w:rPr>
          <w:rFonts w:ascii="Crimson Text" w:hAnsi="Crimson Text"/>
          <w:noProof/>
        </w:rPr>
        <w:fldChar w:fldCharType="end"/>
      </w:r>
    </w:p>
    <w:p w14:paraId="17FDD421"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Professional skills: writing papers and presenting talks and posters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_Toc365278159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36</w:t>
      </w:r>
      <w:r w:rsidRPr="00026662">
        <w:rPr>
          <w:rFonts w:ascii="Crimson Text" w:hAnsi="Crimson Text"/>
          <w:noProof/>
        </w:rPr>
        <w:fldChar w:fldCharType="end"/>
      </w:r>
    </w:p>
    <w:p w14:paraId="7FBFAF74"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Eleven questions for self-assessment</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_Toc365278160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37</w:t>
      </w:r>
      <w:r w:rsidRPr="00026662">
        <w:rPr>
          <w:rFonts w:ascii="Crimson Text" w:hAnsi="Crimson Text"/>
          <w:noProof/>
          <w:sz w:val="22"/>
          <w:szCs w:val="22"/>
        </w:rPr>
        <w:fldChar w:fldCharType="end"/>
      </w:r>
    </w:p>
    <w:p w14:paraId="77BB018E"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Fun things to do in the area</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_Toc365278161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40</w:t>
      </w:r>
      <w:r w:rsidRPr="00026662">
        <w:rPr>
          <w:rFonts w:ascii="Crimson Text" w:hAnsi="Crimson Text"/>
          <w:noProof/>
          <w:sz w:val="22"/>
          <w:szCs w:val="22"/>
        </w:rPr>
        <w:fldChar w:fldCharType="end"/>
      </w:r>
    </w:p>
    <w:p w14:paraId="5C378DB5"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A: Finding a place to live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_Toc365278162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41</w:t>
      </w:r>
      <w:r w:rsidRPr="00026662">
        <w:rPr>
          <w:rFonts w:ascii="Crimson Text" w:hAnsi="Crimson Text"/>
          <w:noProof/>
          <w:sz w:val="22"/>
          <w:szCs w:val="22"/>
        </w:rPr>
        <w:fldChar w:fldCharType="end"/>
      </w:r>
    </w:p>
    <w:p w14:paraId="5A4452F6"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Resources for finding housing</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41</w:t>
      </w:r>
      <w:r w:rsidRPr="00026662">
        <w:rPr>
          <w:rFonts w:ascii="Crimson Text" w:hAnsi="Crimson Text"/>
          <w:noProof/>
        </w:rPr>
        <w:fldChar w:fldCharType="end"/>
      </w:r>
    </w:p>
    <w:p w14:paraId="0A2F8B0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Notes on the Bay Area housing situation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42</w:t>
      </w:r>
      <w:r w:rsidRPr="00026662">
        <w:rPr>
          <w:rFonts w:ascii="Crimson Text" w:hAnsi="Crimson Text"/>
          <w:noProof/>
        </w:rPr>
        <w:fldChar w:fldCharType="end"/>
      </w:r>
    </w:p>
    <w:p w14:paraId="5CF52EFC"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Commuting</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43</w:t>
      </w:r>
      <w:r w:rsidRPr="00026662">
        <w:rPr>
          <w:rFonts w:ascii="Crimson Text" w:hAnsi="Crimson Text"/>
          <w:noProof/>
        </w:rPr>
        <w:fldChar w:fldCharType="end"/>
      </w:r>
    </w:p>
    <w:p w14:paraId="4518502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General suggestions when evaluating a place to live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43</w:t>
      </w:r>
      <w:r w:rsidRPr="00026662">
        <w:rPr>
          <w:rFonts w:ascii="Crimson Text" w:hAnsi="Crimson Text"/>
          <w:noProof/>
        </w:rPr>
        <w:fldChar w:fldCharType="end"/>
      </w:r>
    </w:p>
    <w:p w14:paraId="50C8343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 note about UC Village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44</w:t>
      </w:r>
      <w:r w:rsidRPr="00026662">
        <w:rPr>
          <w:rFonts w:ascii="Crimson Text" w:hAnsi="Crimson Text"/>
          <w:noProof/>
        </w:rPr>
        <w:fldChar w:fldCharType="end"/>
      </w:r>
    </w:p>
    <w:p w14:paraId="2B87534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What are the different neighborhoods like?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_Toc365278168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44</w:t>
      </w:r>
      <w:r w:rsidRPr="00026662">
        <w:rPr>
          <w:rFonts w:ascii="Crimson Text" w:hAnsi="Crimson Text"/>
          <w:noProof/>
        </w:rPr>
        <w:fldChar w:fldCharType="end"/>
      </w:r>
    </w:p>
    <w:p w14:paraId="0193BBD2"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B: Purchasing a computer</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_Toc365278169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44</w:t>
      </w:r>
      <w:r w:rsidRPr="00026662">
        <w:rPr>
          <w:rFonts w:ascii="Crimson Text" w:hAnsi="Crimson Text"/>
          <w:noProof/>
          <w:sz w:val="22"/>
          <w:szCs w:val="22"/>
        </w:rPr>
        <w:fldChar w:fldCharType="end"/>
      </w:r>
    </w:p>
    <w:p w14:paraId="1B990AA8"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Mac, Windows, or Linux?</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45</w:t>
      </w:r>
      <w:r w:rsidRPr="00026662">
        <w:rPr>
          <w:rFonts w:ascii="Crimson Text" w:hAnsi="Crimson Text"/>
          <w:noProof/>
        </w:rPr>
        <w:fldChar w:fldCharType="end"/>
      </w:r>
    </w:p>
    <w:p w14:paraId="593A9EAE"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Preliminaries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46</w:t>
      </w:r>
      <w:r w:rsidRPr="00026662">
        <w:rPr>
          <w:rFonts w:ascii="Crimson Text" w:hAnsi="Crimson Text"/>
          <w:noProof/>
        </w:rPr>
        <w:fldChar w:fldCharType="end"/>
      </w:r>
    </w:p>
    <w:p w14:paraId="38E661C6"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Selecting a computer, monitor, and accessories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47</w:t>
      </w:r>
      <w:r w:rsidRPr="00026662">
        <w:rPr>
          <w:rFonts w:ascii="Crimson Text" w:hAnsi="Crimson Text"/>
          <w:noProof/>
        </w:rPr>
        <w:fldChar w:fldCharType="end"/>
      </w:r>
    </w:p>
    <w:p w14:paraId="7941C1F1"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Making the purchase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48</w:t>
      </w:r>
      <w:r w:rsidRPr="00026662">
        <w:rPr>
          <w:rFonts w:ascii="Crimson Text" w:hAnsi="Crimson Text"/>
          <w:noProof/>
        </w:rPr>
        <w:fldChar w:fldCharType="end"/>
      </w:r>
    </w:p>
    <w:p w14:paraId="6ABA32A9"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C: Setting up a new Macbook</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_Toc365278174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49</w:t>
      </w:r>
      <w:r w:rsidRPr="00026662">
        <w:rPr>
          <w:rFonts w:ascii="Crimson Text" w:hAnsi="Crimson Text"/>
          <w:noProof/>
          <w:sz w:val="22"/>
          <w:szCs w:val="22"/>
        </w:rPr>
        <w:fldChar w:fldCharType="end"/>
      </w:r>
    </w:p>
    <w:p w14:paraId="04365DD5"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Upgrade your OS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49</w:t>
      </w:r>
      <w:r w:rsidRPr="00026662">
        <w:rPr>
          <w:rFonts w:ascii="Crimson Text" w:hAnsi="Crimson Text"/>
          <w:noProof/>
        </w:rPr>
        <w:fldChar w:fldCharType="end"/>
      </w:r>
    </w:p>
    <w:p w14:paraId="34BA5F1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Installing Python development environment</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49</w:t>
      </w:r>
      <w:r w:rsidRPr="00026662">
        <w:rPr>
          <w:rFonts w:ascii="Crimson Text" w:hAnsi="Crimson Text"/>
          <w:noProof/>
        </w:rPr>
        <w:fldChar w:fldCharType="end"/>
      </w:r>
    </w:p>
    <w:p w14:paraId="6CDEBD5C"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Install high-throughput computation environment</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50</w:t>
      </w:r>
      <w:r w:rsidRPr="00026662">
        <w:rPr>
          <w:rFonts w:ascii="Crimson Text" w:hAnsi="Crimson Text"/>
          <w:noProof/>
        </w:rPr>
        <w:fldChar w:fldCharType="end"/>
      </w:r>
    </w:p>
    <w:p w14:paraId="3813619E"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Configure Pycharm IDE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51</w:t>
      </w:r>
      <w:r w:rsidRPr="00026662">
        <w:rPr>
          <w:rFonts w:ascii="Crimson Text" w:hAnsi="Crimson Text"/>
          <w:noProof/>
        </w:rPr>
        <w:fldChar w:fldCharType="end"/>
      </w:r>
    </w:p>
    <w:p w14:paraId="5A94B32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Other things to do</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_Toc365278179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54</w:t>
      </w:r>
      <w:r w:rsidRPr="00026662">
        <w:rPr>
          <w:rFonts w:ascii="Crimson Text" w:hAnsi="Crimson Text"/>
          <w:noProof/>
        </w:rPr>
        <w:fldChar w:fldCharType="end"/>
      </w:r>
    </w:p>
    <w:p w14:paraId="15A9C752"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D: Some notes on using a Mac from Anubhav</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_Toc365278180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54</w:t>
      </w:r>
      <w:r w:rsidRPr="00026662">
        <w:rPr>
          <w:rFonts w:ascii="Crimson Text" w:hAnsi="Crimson Text"/>
          <w:noProof/>
          <w:sz w:val="22"/>
          <w:szCs w:val="22"/>
        </w:rPr>
        <w:fldChar w:fldCharType="end"/>
      </w:r>
    </w:p>
    <w:p w14:paraId="2D505AB3"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Basic setup</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54</w:t>
      </w:r>
      <w:r w:rsidRPr="00026662">
        <w:rPr>
          <w:rFonts w:ascii="Crimson Text" w:hAnsi="Crimson Text"/>
          <w:noProof/>
        </w:rPr>
        <w:fldChar w:fldCharType="end"/>
      </w:r>
    </w:p>
    <w:p w14:paraId="7EB44A8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Apps I use for programming</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55</w:t>
      </w:r>
      <w:r w:rsidRPr="00026662">
        <w:rPr>
          <w:rFonts w:ascii="Crimson Text" w:hAnsi="Crimson Text"/>
          <w:noProof/>
        </w:rPr>
        <w:fldChar w:fldCharType="end"/>
      </w:r>
    </w:p>
    <w:p w14:paraId="659D3F5E"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Apps I use for Science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57</w:t>
      </w:r>
      <w:r w:rsidRPr="00026662">
        <w:rPr>
          <w:rFonts w:ascii="Crimson Text" w:hAnsi="Crimson Text"/>
          <w:noProof/>
        </w:rPr>
        <w:fldChar w:fldCharType="end"/>
      </w:r>
    </w:p>
    <w:p w14:paraId="5C94D6E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Apps I use for working more quickly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58</w:t>
      </w:r>
      <w:r w:rsidRPr="00026662">
        <w:rPr>
          <w:rFonts w:ascii="Crimson Text" w:hAnsi="Crimson Text"/>
          <w:noProof/>
        </w:rPr>
        <w:fldChar w:fldCharType="end"/>
      </w:r>
    </w:p>
    <w:p w14:paraId="55047EDB"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Apps I use to keep things organized</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58</w:t>
      </w:r>
      <w:r w:rsidRPr="00026662">
        <w:rPr>
          <w:rFonts w:ascii="Crimson Text" w:hAnsi="Crimson Text"/>
          <w:noProof/>
        </w:rPr>
        <w:fldChar w:fldCharType="end"/>
      </w:r>
    </w:p>
    <w:p w14:paraId="288380D6"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Misc Apps I use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_Toc365278186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59</w:t>
      </w:r>
      <w:r w:rsidRPr="00026662">
        <w:rPr>
          <w:rFonts w:ascii="Crimson Text" w:hAnsi="Crimson Text"/>
          <w:noProof/>
        </w:rPr>
        <w:fldChar w:fldCharType="end"/>
      </w:r>
    </w:p>
    <w:p w14:paraId="57F24D16"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E: Our open source software philosophy</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_Toc365278187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60</w:t>
      </w:r>
      <w:r w:rsidRPr="00026662">
        <w:rPr>
          <w:rFonts w:ascii="Crimson Text" w:hAnsi="Crimson Text"/>
          <w:noProof/>
          <w:sz w:val="22"/>
          <w:szCs w:val="22"/>
        </w:rPr>
        <w:fldChar w:fldCharType="end"/>
      </w:r>
    </w:p>
    <w:p w14:paraId="05841971"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F: 10 ways to write better code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_Toc365278188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62</w:t>
      </w:r>
      <w:r w:rsidRPr="00026662">
        <w:rPr>
          <w:rFonts w:ascii="Crimson Text" w:hAnsi="Crimson Text"/>
          <w:noProof/>
          <w:sz w:val="22"/>
          <w:szCs w:val="22"/>
        </w:rPr>
        <w:fldChar w:fldCharType="end"/>
      </w:r>
    </w:p>
    <w:p w14:paraId="37D0AC5D"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G: Giving effective presentations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_Toc365278189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70</w:t>
      </w:r>
      <w:r w:rsidRPr="00026662">
        <w:rPr>
          <w:rFonts w:ascii="Crimson Text" w:hAnsi="Crimson Text"/>
          <w:noProof/>
          <w:sz w:val="22"/>
          <w:szCs w:val="22"/>
        </w:rPr>
        <w:fldChar w:fldCharType="end"/>
      </w:r>
    </w:p>
    <w:p w14:paraId="5B713AFC"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Good presentations have a thoughtful purpose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71</w:t>
      </w:r>
      <w:r w:rsidRPr="00026662">
        <w:rPr>
          <w:rFonts w:ascii="Crimson Text" w:hAnsi="Crimson Text"/>
          <w:noProof/>
        </w:rPr>
        <w:fldChar w:fldCharType="end"/>
      </w:r>
    </w:p>
    <w:p w14:paraId="21F0AF2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Three good presentations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72</w:t>
      </w:r>
      <w:r w:rsidRPr="00026662">
        <w:rPr>
          <w:rFonts w:ascii="Crimson Text" w:hAnsi="Crimson Text"/>
          <w:noProof/>
        </w:rPr>
        <w:fldChar w:fldCharType="end"/>
      </w:r>
    </w:p>
    <w:p w14:paraId="297C9B0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Two presentations “close to home”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73</w:t>
      </w:r>
      <w:r w:rsidRPr="00026662">
        <w:rPr>
          <w:rFonts w:ascii="Crimson Text" w:hAnsi="Crimson Text"/>
          <w:noProof/>
        </w:rPr>
        <w:fldChar w:fldCharType="end"/>
      </w:r>
    </w:p>
    <w:p w14:paraId="2C541AEF"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Presentation checklist</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74</w:t>
      </w:r>
      <w:r w:rsidRPr="00026662">
        <w:rPr>
          <w:rFonts w:ascii="Crimson Text" w:hAnsi="Crimson Text"/>
          <w:noProof/>
        </w:rPr>
        <w:fldChar w:fldCharType="end"/>
      </w:r>
    </w:p>
    <w:p w14:paraId="319A0FED"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Miscellaneous advice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77</w:t>
      </w:r>
      <w:r w:rsidRPr="00026662">
        <w:rPr>
          <w:rFonts w:ascii="Crimson Text" w:hAnsi="Crimson Text"/>
          <w:noProof/>
        </w:rPr>
        <w:fldChar w:fldCharType="end"/>
      </w:r>
    </w:p>
    <w:p w14:paraId="7E61CD69"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H: Writing effective papers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_Toc365278195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78</w:t>
      </w:r>
      <w:r w:rsidRPr="00026662">
        <w:rPr>
          <w:rFonts w:ascii="Crimson Text" w:hAnsi="Crimson Text"/>
          <w:noProof/>
          <w:sz w:val="22"/>
          <w:szCs w:val="22"/>
        </w:rPr>
        <w:fldChar w:fldCharType="end"/>
      </w:r>
    </w:p>
    <w:p w14:paraId="09123EF1"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Writing style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78</w:t>
      </w:r>
      <w:r w:rsidRPr="00026662">
        <w:rPr>
          <w:rFonts w:ascii="Crimson Text" w:hAnsi="Crimson Text"/>
          <w:noProof/>
        </w:rPr>
        <w:fldChar w:fldCharType="end"/>
      </w:r>
    </w:p>
    <w:p w14:paraId="1C055887"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Active vs. passive voice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78</w:t>
      </w:r>
      <w:r w:rsidRPr="00026662">
        <w:rPr>
          <w:rFonts w:ascii="Crimson Text" w:hAnsi="Crimson Text"/>
          <w:noProof/>
        </w:rPr>
        <w:fldChar w:fldCharType="end"/>
      </w:r>
    </w:p>
    <w:p w14:paraId="1421F6A2"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Science is quantitative - give numbers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78</w:t>
      </w:r>
      <w:r w:rsidRPr="00026662">
        <w:rPr>
          <w:rFonts w:ascii="Crimson Text" w:hAnsi="Crimson Text"/>
          <w:noProof/>
        </w:rPr>
        <w:fldChar w:fldCharType="end"/>
      </w:r>
    </w:p>
    <w:p w14:paraId="75FF522E"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Use specific verbs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_Toc365278199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79</w:t>
      </w:r>
      <w:r w:rsidRPr="00026662">
        <w:rPr>
          <w:rFonts w:ascii="Crimson Text" w:hAnsi="Crimson Text"/>
          <w:noProof/>
        </w:rPr>
        <w:fldChar w:fldCharType="end"/>
      </w:r>
    </w:p>
    <w:p w14:paraId="5F00AAC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Discussion section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80</w:t>
      </w:r>
      <w:r w:rsidRPr="00026662">
        <w:rPr>
          <w:rFonts w:ascii="Crimson Text" w:hAnsi="Crimson Text"/>
          <w:noProof/>
        </w:rPr>
        <w:fldChar w:fldCharType="end"/>
      </w:r>
    </w:p>
    <w:p w14:paraId="37A4FFCB"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Conclusion section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81</w:t>
      </w:r>
      <w:r w:rsidRPr="00026662">
        <w:rPr>
          <w:rFonts w:ascii="Crimson Text" w:hAnsi="Crimson Text"/>
          <w:noProof/>
        </w:rPr>
        <w:fldChar w:fldCharType="end"/>
      </w:r>
    </w:p>
    <w:p w14:paraId="4FF5E49D"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Paper checklist</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81</w:t>
      </w:r>
      <w:r w:rsidRPr="00026662">
        <w:rPr>
          <w:rFonts w:ascii="Crimson Text" w:hAnsi="Crimson Text"/>
          <w:noProof/>
        </w:rPr>
        <w:fldChar w:fldCharType="end"/>
      </w:r>
    </w:p>
    <w:p w14:paraId="27503B05"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Miscellaneous advice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82</w:t>
      </w:r>
      <w:r w:rsidRPr="00026662">
        <w:rPr>
          <w:rFonts w:ascii="Crimson Text" w:hAnsi="Crimson Text"/>
          <w:noProof/>
        </w:rPr>
        <w:fldChar w:fldCharType="end"/>
      </w:r>
    </w:p>
    <w:p w14:paraId="4BF4FC71"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I: Mechanics of writing papers in Microsoft Word</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_Toc365278204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83</w:t>
      </w:r>
      <w:r w:rsidRPr="00026662">
        <w:rPr>
          <w:rFonts w:ascii="Crimson Text" w:hAnsi="Crimson Text"/>
          <w:noProof/>
          <w:sz w:val="22"/>
          <w:szCs w:val="22"/>
        </w:rPr>
        <w:fldChar w:fldCharType="end"/>
      </w:r>
    </w:p>
    <w:p w14:paraId="10855BC9"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Start with a visually attractive template</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84</w:t>
      </w:r>
      <w:r w:rsidRPr="00026662">
        <w:rPr>
          <w:rFonts w:ascii="Crimson Text" w:hAnsi="Crimson Text"/>
          <w:noProof/>
        </w:rPr>
        <w:fldChar w:fldCharType="end"/>
      </w:r>
    </w:p>
    <w:p w14:paraId="671EF49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Add sections and subsection headings properly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84</w:t>
      </w:r>
      <w:r w:rsidRPr="00026662">
        <w:rPr>
          <w:rFonts w:ascii="Crimson Text" w:hAnsi="Crimson Text"/>
          <w:noProof/>
        </w:rPr>
        <w:fldChar w:fldCharType="end"/>
      </w:r>
    </w:p>
    <w:p w14:paraId="299A95D5"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Insert figures and tables and their captions properly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85</w:t>
      </w:r>
      <w:r w:rsidRPr="00026662">
        <w:rPr>
          <w:rFonts w:ascii="Crimson Text" w:hAnsi="Crimson Text"/>
          <w:noProof/>
        </w:rPr>
        <w:fldChar w:fldCharType="end"/>
      </w:r>
    </w:p>
    <w:p w14:paraId="2A72D6B6"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Cross-referencing objects: sections, subsections, figures, tables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_Toc365278208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86</w:t>
      </w:r>
      <w:r w:rsidRPr="00026662">
        <w:rPr>
          <w:rFonts w:ascii="Crimson Text" w:hAnsi="Crimson Text"/>
          <w:noProof/>
        </w:rPr>
        <w:fldChar w:fldCharType="end"/>
      </w:r>
    </w:p>
    <w:p w14:paraId="12A3BECA" w14:textId="77777777" w:rsidR="00026662" w:rsidRPr="00026662" w:rsidRDefault="00026662">
      <w:pPr>
        <w:pStyle w:val="TOC3"/>
        <w:tabs>
          <w:tab w:val="right" w:leader="dot" w:pos="6221"/>
        </w:tabs>
        <w:rPr>
          <w:rFonts w:ascii="Crimson Text" w:eastAsiaTheme="minorEastAsia" w:hAnsi="Crimson Text" w:cstheme="minorBidi"/>
          <w:noProof/>
          <w:color w:val="auto"/>
          <w:lang w:val="en-US" w:eastAsia="ja-JP"/>
        </w:rPr>
      </w:pPr>
      <w:r w:rsidRPr="00026662">
        <w:rPr>
          <w:rFonts w:ascii="Crimson Text" w:hAnsi="Crimson Text"/>
          <w:noProof/>
        </w:rPr>
        <w:t>Citing articles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_Toc365278209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86</w:t>
      </w:r>
      <w:r w:rsidRPr="00026662">
        <w:rPr>
          <w:rFonts w:ascii="Crimson Text" w:hAnsi="Crimson Text"/>
          <w:noProof/>
        </w:rPr>
        <w:fldChar w:fldCharType="end"/>
      </w:r>
    </w:p>
    <w:p w14:paraId="2EDB077A"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Troubleshooting</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88</w:t>
      </w:r>
      <w:r w:rsidRPr="00026662">
        <w:rPr>
          <w:rFonts w:ascii="Crimson Text" w:hAnsi="Crimson Text"/>
          <w:noProof/>
        </w:rPr>
        <w:fldChar w:fldCharType="end"/>
      </w:r>
    </w:p>
    <w:p w14:paraId="23BAA0B9"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J: Hands-on exercises for machine learning in materials</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_Toc365278211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88</w:t>
      </w:r>
      <w:r w:rsidRPr="00026662">
        <w:rPr>
          <w:rFonts w:ascii="Crimson Text" w:hAnsi="Crimson Text"/>
          <w:noProof/>
          <w:sz w:val="22"/>
          <w:szCs w:val="22"/>
        </w:rPr>
        <w:fldChar w:fldCharType="end"/>
      </w:r>
    </w:p>
    <w:p w14:paraId="49B4A509"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1 - git and Citrine tutorial</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88</w:t>
      </w:r>
      <w:r w:rsidRPr="00026662">
        <w:rPr>
          <w:rFonts w:ascii="Crimson Text" w:hAnsi="Crimson Text"/>
          <w:noProof/>
        </w:rPr>
        <w:fldChar w:fldCharType="end"/>
      </w:r>
    </w:p>
    <w:p w14:paraId="322C1D3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2 - pandas and data exploration</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89</w:t>
      </w:r>
      <w:r w:rsidRPr="00026662">
        <w:rPr>
          <w:rFonts w:ascii="Crimson Text" w:hAnsi="Crimson Text"/>
          <w:noProof/>
        </w:rPr>
        <w:fldChar w:fldCharType="end"/>
      </w:r>
    </w:p>
    <w:p w14:paraId="6169A3BD"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3 - further explorations with pandas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_Toc365278214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89</w:t>
      </w:r>
      <w:r w:rsidRPr="00026662">
        <w:rPr>
          <w:rFonts w:ascii="Crimson Text" w:hAnsi="Crimson Text"/>
          <w:noProof/>
        </w:rPr>
        <w:fldChar w:fldCharType="end"/>
      </w:r>
    </w:p>
    <w:p w14:paraId="2CBB84EB"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4 - playing with different models</w:t>
      </w:r>
      <w:bookmarkStart w:id="4" w:name="_GoBack"/>
      <w:bookmarkEnd w:id="4"/>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_Toc365278215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90</w:t>
      </w:r>
      <w:r w:rsidRPr="00026662">
        <w:rPr>
          <w:rFonts w:ascii="Crimson Text" w:hAnsi="Crimson Text"/>
          <w:noProof/>
        </w:rPr>
        <w:fldChar w:fldCharType="end"/>
      </w:r>
    </w:p>
    <w:p w14:paraId="30E6FD7E"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5 - the interactive Jupyter notebook</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_Toc365278216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91</w:t>
      </w:r>
      <w:r w:rsidRPr="00026662">
        <w:rPr>
          <w:rFonts w:ascii="Crimson Text" w:hAnsi="Crimson Text"/>
          <w:noProof/>
        </w:rPr>
        <w:fldChar w:fldCharType="end"/>
      </w:r>
    </w:p>
    <w:p w14:paraId="2897A79D"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Step 6 - matminer</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_Toc365278217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91</w:t>
      </w:r>
      <w:r w:rsidRPr="00026662">
        <w:rPr>
          <w:rFonts w:ascii="Crimson Text" w:hAnsi="Crimson Text"/>
          <w:noProof/>
        </w:rPr>
        <w:fldChar w:fldCharType="end"/>
      </w:r>
    </w:p>
    <w:p w14:paraId="5D05E788"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K: Managing the group web site</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_Toc365278218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91</w:t>
      </w:r>
      <w:r w:rsidRPr="00026662">
        <w:rPr>
          <w:rFonts w:ascii="Crimson Text" w:hAnsi="Crimson Text"/>
          <w:noProof/>
          <w:sz w:val="22"/>
          <w:szCs w:val="22"/>
        </w:rPr>
        <w:fldChar w:fldCharType="end"/>
      </w:r>
    </w:p>
    <w:p w14:paraId="469040C5"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L: Group library</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_Toc365278219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92</w:t>
      </w:r>
      <w:r w:rsidRPr="00026662">
        <w:rPr>
          <w:rFonts w:ascii="Crimson Text" w:hAnsi="Crimson Text"/>
          <w:noProof/>
          <w:sz w:val="22"/>
          <w:szCs w:val="22"/>
        </w:rPr>
        <w:fldChar w:fldCharType="end"/>
      </w:r>
    </w:p>
    <w:p w14:paraId="2711A2C7"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Solid state physics / thermodynamics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_Toc365278220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92</w:t>
      </w:r>
      <w:r w:rsidRPr="00026662">
        <w:rPr>
          <w:rFonts w:ascii="Crimson Text" w:hAnsi="Crimson Text"/>
          <w:noProof/>
        </w:rPr>
        <w:fldChar w:fldCharType="end"/>
      </w:r>
    </w:p>
    <w:p w14:paraId="6A9E84A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Materials science / chemistry</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_Toc365278221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93</w:t>
      </w:r>
      <w:r w:rsidRPr="00026662">
        <w:rPr>
          <w:rFonts w:ascii="Crimson Text" w:hAnsi="Crimson Text"/>
          <w:noProof/>
        </w:rPr>
        <w:fldChar w:fldCharType="end"/>
      </w:r>
    </w:p>
    <w:p w14:paraId="5E531A9C"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Programming / Data Science / Statistics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_Toc365278222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94</w:t>
      </w:r>
      <w:r w:rsidRPr="00026662">
        <w:rPr>
          <w:rFonts w:ascii="Crimson Text" w:hAnsi="Crimson Text"/>
          <w:noProof/>
        </w:rPr>
        <w:fldChar w:fldCharType="end"/>
      </w:r>
    </w:p>
    <w:p w14:paraId="3530B1C2" w14:textId="77777777" w:rsidR="00026662" w:rsidRPr="00026662" w:rsidRDefault="00026662">
      <w:pPr>
        <w:pStyle w:val="TOC2"/>
        <w:tabs>
          <w:tab w:val="right" w:leader="dot" w:pos="6221"/>
        </w:tabs>
        <w:rPr>
          <w:rFonts w:ascii="Crimson Text" w:eastAsiaTheme="minorEastAsia" w:hAnsi="Crimson Text" w:cstheme="minorBidi"/>
          <w:b w:val="0"/>
          <w:noProof/>
          <w:color w:val="auto"/>
          <w:lang w:val="en-US" w:eastAsia="ja-JP"/>
        </w:rPr>
      </w:pPr>
      <w:r w:rsidRPr="00026662">
        <w:rPr>
          <w:rFonts w:ascii="Crimson Text" w:hAnsi="Crimson Text"/>
          <w:noProof/>
        </w:rPr>
        <w:t>Writing / presenting / professional skills</w:t>
      </w:r>
      <w:r w:rsidRPr="00026662">
        <w:rPr>
          <w:rFonts w:ascii="Crimson Text" w:hAnsi="Crimson Text"/>
          <w:noProof/>
        </w:rPr>
        <w:tab/>
      </w:r>
      <w:r w:rsidRPr="00026662">
        <w:rPr>
          <w:rFonts w:ascii="Crimson Text" w:hAnsi="Crimson Text"/>
          <w:noProof/>
        </w:rPr>
        <w:fldChar w:fldCharType="begin"/>
      </w:r>
      <w:r w:rsidRPr="00026662">
        <w:rPr>
          <w:rFonts w:ascii="Crimson Text" w:hAnsi="Crimson Text"/>
          <w:noProof/>
        </w:rPr>
        <w:instrText xml:space="preserve"> PAGEREF _Toc365278223 \h </w:instrText>
      </w:r>
      <w:r w:rsidRPr="00026662">
        <w:rPr>
          <w:rFonts w:ascii="Crimson Text" w:hAnsi="Crimson Text"/>
          <w:noProof/>
        </w:rPr>
      </w:r>
      <w:r w:rsidRPr="00026662">
        <w:rPr>
          <w:rFonts w:ascii="Crimson Text" w:hAnsi="Crimson Text"/>
          <w:noProof/>
        </w:rPr>
        <w:fldChar w:fldCharType="separate"/>
      </w:r>
      <w:r w:rsidRPr="00026662">
        <w:rPr>
          <w:rFonts w:ascii="Crimson Text" w:hAnsi="Crimson Text"/>
          <w:noProof/>
        </w:rPr>
        <w:t>94</w:t>
      </w:r>
      <w:r w:rsidRPr="00026662">
        <w:rPr>
          <w:rFonts w:ascii="Crimson Text" w:hAnsi="Crimson Text"/>
          <w:noProof/>
        </w:rPr>
        <w:fldChar w:fldCharType="end"/>
      </w:r>
    </w:p>
    <w:p w14:paraId="28202636"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Appendix M: Poster printing</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_Toc365278224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95</w:t>
      </w:r>
      <w:r w:rsidRPr="00026662">
        <w:rPr>
          <w:rFonts w:ascii="Crimson Text" w:hAnsi="Crimson Text"/>
          <w:noProof/>
          <w:sz w:val="22"/>
          <w:szCs w:val="22"/>
        </w:rPr>
        <w:fldChar w:fldCharType="end"/>
      </w:r>
    </w:p>
    <w:p w14:paraId="7466AB13" w14:textId="77777777" w:rsidR="00026662" w:rsidRPr="00026662" w:rsidRDefault="00026662">
      <w:pPr>
        <w:pStyle w:val="TOC1"/>
        <w:tabs>
          <w:tab w:val="right" w:leader="dot" w:pos="6221"/>
        </w:tabs>
        <w:rPr>
          <w:rFonts w:ascii="Crimson Text" w:eastAsiaTheme="minorEastAsia" w:hAnsi="Crimson Text" w:cstheme="minorBidi"/>
          <w:b w:val="0"/>
          <w:noProof/>
          <w:color w:val="auto"/>
          <w:sz w:val="22"/>
          <w:szCs w:val="22"/>
          <w:lang w:val="en-US" w:eastAsia="ja-JP"/>
        </w:rPr>
      </w:pPr>
      <w:r w:rsidRPr="00026662">
        <w:rPr>
          <w:rFonts w:ascii="Crimson Text" w:hAnsi="Crimson Text"/>
          <w:noProof/>
          <w:sz w:val="22"/>
          <w:szCs w:val="22"/>
        </w:rPr>
        <w:t>Thank you!</w:t>
      </w:r>
      <w:r w:rsidRPr="00026662">
        <w:rPr>
          <w:rFonts w:ascii="Crimson Text" w:hAnsi="Crimson Text"/>
          <w:noProof/>
          <w:sz w:val="22"/>
          <w:szCs w:val="22"/>
        </w:rPr>
        <w:tab/>
      </w:r>
      <w:r w:rsidRPr="00026662">
        <w:rPr>
          <w:rFonts w:ascii="Crimson Text" w:hAnsi="Crimson Text"/>
          <w:noProof/>
          <w:sz w:val="22"/>
          <w:szCs w:val="22"/>
        </w:rPr>
        <w:fldChar w:fldCharType="begin"/>
      </w:r>
      <w:r w:rsidRPr="00026662">
        <w:rPr>
          <w:rFonts w:ascii="Crimson Text" w:hAnsi="Crimson Text"/>
          <w:noProof/>
          <w:sz w:val="22"/>
          <w:szCs w:val="22"/>
        </w:rPr>
        <w:instrText xml:space="preserve"> PAGEREF _Toc365278225 \h </w:instrText>
      </w:r>
      <w:r w:rsidRPr="00026662">
        <w:rPr>
          <w:rFonts w:ascii="Crimson Text" w:hAnsi="Crimson Text"/>
          <w:noProof/>
          <w:sz w:val="22"/>
          <w:szCs w:val="22"/>
        </w:rPr>
      </w:r>
      <w:r w:rsidRPr="00026662">
        <w:rPr>
          <w:rFonts w:ascii="Crimson Text" w:hAnsi="Crimson Text"/>
          <w:noProof/>
          <w:sz w:val="22"/>
          <w:szCs w:val="22"/>
        </w:rPr>
        <w:fldChar w:fldCharType="separate"/>
      </w:r>
      <w:r w:rsidRPr="00026662">
        <w:rPr>
          <w:rFonts w:ascii="Crimson Text" w:hAnsi="Crimson Text"/>
          <w:noProof/>
          <w:sz w:val="22"/>
          <w:szCs w:val="22"/>
        </w:rPr>
        <w:t>96</w:t>
      </w:r>
      <w:r w:rsidRPr="00026662">
        <w:rPr>
          <w:rFonts w:ascii="Crimson Text" w:hAnsi="Crimson Text"/>
          <w:noProof/>
          <w:sz w:val="22"/>
          <w:szCs w:val="22"/>
        </w:rPr>
        <w:fldChar w:fldCharType="end"/>
      </w:r>
    </w:p>
    <w:p w14:paraId="21BDE05B" w14:textId="77777777" w:rsidR="00C11C33" w:rsidRDefault="00026662" w:rsidP="00026662">
      <w:pPr>
        <w:pStyle w:val="Heading1"/>
        <w:spacing w:line="240" w:lineRule="auto"/>
      </w:pPr>
      <w:r w:rsidRPr="00026662">
        <w:rPr>
          <w:rFonts w:ascii="Crimson Text" w:hAnsi="Crimson Text"/>
          <w:sz w:val="22"/>
          <w:szCs w:val="22"/>
        </w:rPr>
        <w:fldChar w:fldCharType="end"/>
      </w:r>
      <w:r>
        <w:br w:type="page"/>
      </w:r>
    </w:p>
    <w:p w14:paraId="0C54BEA1" w14:textId="77777777" w:rsidR="00C11C33" w:rsidRDefault="00026662" w:rsidP="00026662">
      <w:pPr>
        <w:pStyle w:val="Heading1"/>
        <w:spacing w:line="240" w:lineRule="auto"/>
      </w:pPr>
      <w:bookmarkStart w:id="5" w:name="_vv72vu5a4vcv" w:colFirst="0" w:colLast="0"/>
      <w:bookmarkStart w:id="6" w:name="_Toc365278118"/>
      <w:bookmarkEnd w:id="5"/>
      <w:r>
        <w:lastRenderedPageBreak/>
        <w:t>Preamble</w:t>
      </w:r>
      <w:bookmarkEnd w:id="6"/>
    </w:p>
    <w:p w14:paraId="2A21E97A"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7206AFA1"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Peter Drucker</w:t>
      </w:r>
    </w:p>
    <w:p w14:paraId="058CAA2E" w14:textId="77777777" w:rsidR="00C11C33" w:rsidRDefault="00C11C33" w:rsidP="00026662">
      <w:pPr>
        <w:pStyle w:val="normal0"/>
        <w:spacing w:line="240" w:lineRule="auto"/>
        <w:rPr>
          <w:rFonts w:ascii="Rokkitt" w:eastAsia="Rokkitt" w:hAnsi="Rokkitt" w:cs="Rokkitt"/>
          <w:b/>
          <w:i/>
        </w:rPr>
      </w:pPr>
    </w:p>
    <w:p w14:paraId="00694F67" w14:textId="77777777" w:rsidR="00C11C33" w:rsidRDefault="00026662" w:rsidP="00026662">
      <w:pPr>
        <w:pStyle w:val="normal0"/>
        <w:spacing w:line="240" w:lineRule="auto"/>
      </w:pPr>
      <w:r>
        <w:t>Welcome to the HackingMaterials research group! The purpose of this guide is to ease your transition int</w:t>
      </w:r>
      <w:r>
        <w:t>o our research group and help make your time here as productive and enjoyable as possible.</w:t>
      </w:r>
    </w:p>
    <w:p w14:paraId="6317C7BB" w14:textId="77777777" w:rsidR="00C11C33" w:rsidRDefault="00C11C33" w:rsidP="00026662">
      <w:pPr>
        <w:pStyle w:val="normal0"/>
        <w:spacing w:line="240" w:lineRule="auto"/>
      </w:pPr>
    </w:p>
    <w:p w14:paraId="22563C4F" w14:textId="77777777" w:rsidR="00C11C33" w:rsidRDefault="00026662" w:rsidP="00026662">
      <w:pPr>
        <w:pStyle w:val="normal0"/>
        <w:spacing w:line="240" w:lineRule="auto"/>
      </w:pPr>
      <w:r>
        <w:t xml:space="preserve">An editable copy of this guide, where </w:t>
      </w:r>
      <w:r>
        <w:rPr>
          <w:i/>
        </w:rPr>
        <w:t>everyone</w:t>
      </w:r>
      <w:r>
        <w:t xml:space="preserve"> is welcome to make comments and suggestions, is always available at:</w:t>
      </w:r>
    </w:p>
    <w:p w14:paraId="61546FB9" w14:textId="77777777" w:rsidR="00C11C33" w:rsidRDefault="00026662" w:rsidP="00026662">
      <w:pPr>
        <w:pStyle w:val="normal0"/>
        <w:spacing w:line="240" w:lineRule="auto"/>
        <w:rPr>
          <w:b/>
          <w:i/>
        </w:rPr>
      </w:pPr>
      <w:r>
        <w:rPr>
          <w:b/>
          <w:i/>
        </w:rPr>
        <w:t>https://bit.ly/2huxUJW</w:t>
      </w:r>
    </w:p>
    <w:p w14:paraId="7F4F01EA" w14:textId="77777777" w:rsidR="00C11C33" w:rsidRDefault="00C11C33" w:rsidP="00026662">
      <w:pPr>
        <w:pStyle w:val="normal0"/>
        <w:spacing w:line="240" w:lineRule="auto"/>
      </w:pPr>
    </w:p>
    <w:p w14:paraId="15097BED" w14:textId="77777777" w:rsidR="00C11C33" w:rsidRDefault="00026662" w:rsidP="00026662">
      <w:pPr>
        <w:pStyle w:val="normal0"/>
        <w:spacing w:line="240" w:lineRule="auto"/>
        <w:rPr>
          <w:b/>
          <w:i/>
        </w:rPr>
      </w:pPr>
      <w:r>
        <w:t xml:space="preserve">You can also download the latest “PDF release” of this guide at </w:t>
      </w:r>
      <w:r>
        <w:rPr>
          <w:b/>
          <w:i/>
        </w:rPr>
        <w:t>https://hackingmaterials.lbl.gov/handbook.pdf</w:t>
      </w:r>
    </w:p>
    <w:p w14:paraId="27E3E7C6" w14:textId="77777777" w:rsidR="00C11C33" w:rsidRDefault="00C11C33" w:rsidP="00026662">
      <w:pPr>
        <w:pStyle w:val="normal0"/>
        <w:spacing w:line="240" w:lineRule="auto"/>
      </w:pPr>
    </w:p>
    <w:p w14:paraId="6D3F6501" w14:textId="77777777" w:rsidR="00C11C33" w:rsidRDefault="00026662" w:rsidP="00026662">
      <w:pPr>
        <w:pStyle w:val="normal0"/>
        <w:spacing w:line="240" w:lineRule="auto"/>
      </w:pPr>
      <w:r>
        <w:t xml:space="preserve">The page size of this document is A5, which makes it work well for </w:t>
      </w:r>
      <w:r>
        <w:rPr>
          <w:b/>
        </w:rPr>
        <w:t>two-page</w:t>
      </w:r>
      <w:r>
        <w:t xml:space="preserve"> viewing and printing. We suggest you give that a try.</w:t>
      </w:r>
    </w:p>
    <w:p w14:paraId="3412BB8B" w14:textId="77777777" w:rsidR="00C11C33" w:rsidRDefault="00C11C33" w:rsidP="00026662">
      <w:pPr>
        <w:pStyle w:val="normal0"/>
        <w:spacing w:line="240" w:lineRule="auto"/>
      </w:pPr>
    </w:p>
    <w:p w14:paraId="4DB197CA" w14:textId="77777777" w:rsidR="00C11C33" w:rsidRDefault="00026662" w:rsidP="00026662">
      <w:pPr>
        <w:pStyle w:val="normal0"/>
        <w:spacing w:line="240" w:lineRule="auto"/>
      </w:pPr>
      <w:r>
        <w:t>This is an ope</w:t>
      </w:r>
      <w:r>
        <w:t>n document that you can freely share and adapt with attribution and is licensed under the Creative Commons Attribution 4.0 International License. To view a copy of this license, please visit:</w:t>
      </w:r>
    </w:p>
    <w:p w14:paraId="3119077C" w14:textId="77777777" w:rsidR="00C11C33" w:rsidRDefault="00026662" w:rsidP="00026662">
      <w:pPr>
        <w:pStyle w:val="normal0"/>
        <w:spacing w:line="240" w:lineRule="auto"/>
        <w:rPr>
          <w:b/>
          <w:i/>
        </w:rPr>
      </w:pPr>
      <w:r>
        <w:rPr>
          <w:b/>
          <w:i/>
        </w:rPr>
        <w:t>https://creativecommons.org/licenses/by/4.0/</w:t>
      </w:r>
    </w:p>
    <w:p w14:paraId="2840F77D" w14:textId="77777777" w:rsidR="00C11C33" w:rsidRDefault="00C11C33" w:rsidP="00026662">
      <w:pPr>
        <w:pStyle w:val="normal0"/>
        <w:spacing w:line="240" w:lineRule="auto"/>
      </w:pPr>
    </w:p>
    <w:p w14:paraId="5F634F46" w14:textId="77777777" w:rsidR="00C11C33" w:rsidRDefault="00026662" w:rsidP="00026662">
      <w:pPr>
        <w:pStyle w:val="normal0"/>
        <w:spacing w:line="240" w:lineRule="auto"/>
      </w:pPr>
      <w:r>
        <w:t xml:space="preserve">We thank Valve software (a video game company) for openly publishing their employee handbook, which helped inspire this effort. Also, thank you to those who help create and update this guide; each of us gains from the contributions of those before us, and </w:t>
      </w:r>
      <w:r>
        <w:t>we hope you are able to pay it forward to future members by contributing as well.</w:t>
      </w:r>
    </w:p>
    <w:p w14:paraId="7FE51A99" w14:textId="77777777" w:rsidR="00C11C33" w:rsidRDefault="00026662" w:rsidP="00026662">
      <w:pPr>
        <w:pStyle w:val="Heading1"/>
        <w:spacing w:line="240" w:lineRule="auto"/>
      </w:pPr>
      <w:bookmarkStart w:id="7" w:name="_n3r6pbxvmr5r" w:colFirst="0" w:colLast="0"/>
      <w:bookmarkStart w:id="8" w:name="_Toc365278119"/>
      <w:bookmarkEnd w:id="7"/>
      <w:r>
        <w:lastRenderedPageBreak/>
        <w:t>About our group</w:t>
      </w:r>
      <w:r>
        <w:rPr>
          <w:noProof/>
          <w:lang w:val="en-US"/>
        </w:rPr>
        <w:drawing>
          <wp:anchor distT="114300" distB="114300" distL="114300" distR="114300" simplePos="0" relativeHeight="251659264" behindDoc="0" locked="0" layoutInCell="1" hidden="0" allowOverlap="1" wp14:anchorId="4CF0635B" wp14:editId="3D206716">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4" name="image13.jpg" descr="IMG_1441.jpg"/>
            <wp:cNvGraphicFramePr/>
            <a:graphic xmlns:a="http://schemas.openxmlformats.org/drawingml/2006/main">
              <a:graphicData uri="http://schemas.openxmlformats.org/drawingml/2006/picture">
                <pic:pic xmlns:pic="http://schemas.openxmlformats.org/drawingml/2006/picture">
                  <pic:nvPicPr>
                    <pic:cNvPr id="0" name="image13.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bookmarkEnd w:id="8"/>
    </w:p>
    <w:p w14:paraId="133A6E8C" w14:textId="77777777" w:rsidR="00C11C33" w:rsidRDefault="00026662" w:rsidP="00026662">
      <w:pPr>
        <w:pStyle w:val="normal0"/>
        <w:spacing w:line="240" w:lineRule="auto"/>
        <w:jc w:val="both"/>
      </w:pPr>
      <w:r>
        <w:t>Our group is located at Lawrence Berkeley National Laboratory (LBNL) in Berkeley, California. LBNL is managed by the University of California at Berkeley, wh</w:t>
      </w:r>
      <w:r>
        <w:t>ich is located just down the hill. 13 Nobel prizes have been awarded to scientists from LBNL. The lab has spectacular views of San Francisco, which is located across the bay and is about a 30 minute drive or BART train ride away. Berkeley itself is a vibra</w:t>
      </w:r>
      <w:r>
        <w:t>nt city of 115,000 people filled with cafes, restaurants of all types, and cultural activities.</w:t>
      </w:r>
    </w:p>
    <w:p w14:paraId="43AFBA37" w14:textId="77777777" w:rsidR="00C11C33" w:rsidRDefault="00C11C33" w:rsidP="00026662">
      <w:pPr>
        <w:pStyle w:val="normal0"/>
        <w:spacing w:line="240" w:lineRule="auto"/>
        <w:jc w:val="both"/>
      </w:pPr>
    </w:p>
    <w:p w14:paraId="4787A327" w14:textId="77777777" w:rsidR="00C11C33" w:rsidRDefault="00026662" w:rsidP="00026662">
      <w:pPr>
        <w:pStyle w:val="normal0"/>
        <w:spacing w:line="240" w:lineRule="auto"/>
        <w:jc w:val="both"/>
      </w:pPr>
      <w:r>
        <w:t>Our group aims to tackle some the most important problems lying at the intersection of materials science and computer science. We differ from a traditional mat</w:t>
      </w:r>
      <w:r>
        <w:t>erials theory group in our emphasis on building long-term software, in leveraging large supercomputers, and in applying statistical learning to materials problems. Most of our projects use a “materials genomics” approach, a new mode of research that has tr</w:t>
      </w:r>
      <w:r>
        <w:t>emendous potential to discover new materials and to improve our fundamental understanding of how materials behave.</w:t>
      </w:r>
    </w:p>
    <w:p w14:paraId="398ADA79" w14:textId="77777777" w:rsidR="00C11C33" w:rsidRDefault="00C11C33" w:rsidP="00026662">
      <w:pPr>
        <w:pStyle w:val="normal0"/>
        <w:spacing w:line="240" w:lineRule="auto"/>
        <w:jc w:val="both"/>
      </w:pPr>
    </w:p>
    <w:p w14:paraId="1EEC1C7D" w14:textId="77777777" w:rsidR="00C11C33" w:rsidRDefault="00026662" w:rsidP="00026662">
      <w:pPr>
        <w:pStyle w:val="normal0"/>
        <w:spacing w:line="240" w:lineRule="auto"/>
        <w:jc w:val="both"/>
      </w:pPr>
      <w:r>
        <w:t>Our research group is its own microcosm within the materials science theory efforts at Berkeley. In the same way that Berkeley is a small ci</w:t>
      </w:r>
      <w:r>
        <w:t xml:space="preserve">ty adjacent to the bigger city of San Francisco, our group is a smaller unit </w:t>
      </w:r>
      <w:r>
        <w:lastRenderedPageBreak/>
        <w:t>linked to the larger theory groups of Kristin Persson, Gerbrand Ceder, Jeffrey Neaton, and Mark Asta – creating a close-knit community of materials theory within Berkeley. We also</w:t>
      </w:r>
      <w:r>
        <w:t xml:space="preserve">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w:t>
      </w:r>
      <w:r>
        <w:t xml:space="preserve"> of these resources during your stay!</w:t>
      </w:r>
    </w:p>
    <w:p w14:paraId="630DBAA7" w14:textId="77777777" w:rsidR="00C11C33" w:rsidRDefault="00C11C33" w:rsidP="00026662">
      <w:pPr>
        <w:pStyle w:val="normal0"/>
        <w:spacing w:line="240" w:lineRule="auto"/>
        <w:jc w:val="both"/>
      </w:pPr>
    </w:p>
    <w:p w14:paraId="20BE914E" w14:textId="77777777" w:rsidR="00C11C33" w:rsidRDefault="00026662" w:rsidP="00026662">
      <w:pPr>
        <w:pStyle w:val="normal0"/>
        <w:spacing w:line="240" w:lineRule="auto"/>
        <w:jc w:val="both"/>
      </w:pPr>
      <w:r>
        <w:t>Many new discoveries remain to be uncovered in the field of materials design and in our relatively new subfield of materials informatics. Your contributions are urgently needed to make this new vision a reality - welc</w:t>
      </w:r>
      <w:r>
        <w:t>ome!</w:t>
      </w:r>
    </w:p>
    <w:p w14:paraId="49D921BF" w14:textId="77777777" w:rsidR="00C11C33" w:rsidRDefault="00C11C33" w:rsidP="00026662">
      <w:pPr>
        <w:pStyle w:val="normal0"/>
        <w:spacing w:line="240" w:lineRule="auto"/>
        <w:jc w:val="both"/>
      </w:pPr>
    </w:p>
    <w:p w14:paraId="29F07002" w14:textId="77777777" w:rsidR="00C11C33" w:rsidRDefault="00C11C33" w:rsidP="00026662">
      <w:pPr>
        <w:pStyle w:val="Heading1"/>
        <w:spacing w:line="240" w:lineRule="auto"/>
      </w:pPr>
      <w:bookmarkStart w:id="9" w:name="_7j3lihui0poc" w:colFirst="0" w:colLast="0"/>
      <w:bookmarkEnd w:id="9"/>
    </w:p>
    <w:p w14:paraId="0805CB7B" w14:textId="77777777" w:rsidR="00C11C33" w:rsidRDefault="00026662" w:rsidP="00026662">
      <w:pPr>
        <w:pStyle w:val="Heading1"/>
        <w:spacing w:line="240" w:lineRule="auto"/>
      </w:pPr>
      <w:bookmarkStart w:id="10" w:name="_pjfe4l1sqjn6" w:colFirst="0" w:colLast="0"/>
      <w:bookmarkEnd w:id="10"/>
      <w:r>
        <w:br w:type="page"/>
      </w:r>
    </w:p>
    <w:p w14:paraId="615BDD7C" w14:textId="77777777" w:rsidR="00C11C33" w:rsidRDefault="00026662" w:rsidP="00026662">
      <w:pPr>
        <w:pStyle w:val="Heading1"/>
        <w:spacing w:line="240" w:lineRule="auto"/>
      </w:pPr>
      <w:bookmarkStart w:id="11" w:name="_g87ykm7jyfns" w:colFirst="0" w:colLast="0"/>
      <w:bookmarkStart w:id="12" w:name="_Toc365278120"/>
      <w:bookmarkEnd w:id="11"/>
      <w:r>
        <w:lastRenderedPageBreak/>
        <w:t>Before you arrive</w:t>
      </w:r>
      <w:bookmarkEnd w:id="12"/>
    </w:p>
    <w:p w14:paraId="1C4CD9E8" w14:textId="77777777" w:rsidR="00C11C33" w:rsidRDefault="00026662" w:rsidP="00026662">
      <w:pPr>
        <w:pStyle w:val="normal0"/>
        <w:spacing w:line="240" w:lineRule="auto"/>
      </w:pPr>
      <w:r>
        <w:t>Although many things can only be taken care of after arriving at LBNL, here are a few simple things you should do in advance.</w:t>
      </w:r>
    </w:p>
    <w:p w14:paraId="4B50566C" w14:textId="77777777" w:rsidR="00C11C33" w:rsidRDefault="00026662" w:rsidP="00026662">
      <w:pPr>
        <w:pStyle w:val="normal0"/>
        <w:spacing w:line="240" w:lineRule="auto"/>
      </w:pPr>
      <w:r>
        <w:pict w14:anchorId="1F1F8658">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17719F29" wp14:editId="7CF39C6A">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3" name="image8.png" descr="app-256.png"/>
            <wp:cNvGraphicFramePr/>
            <a:graphic xmlns:a="http://schemas.openxmlformats.org/drawingml/2006/main">
              <a:graphicData uri="http://schemas.openxmlformats.org/drawingml/2006/picture">
                <pic:pic xmlns:pic="http://schemas.openxmlformats.org/drawingml/2006/picture">
                  <pic:nvPicPr>
                    <pic:cNvPr id="0" name="image8.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64104F77" w14:textId="77777777" w:rsidR="00C11C33" w:rsidRDefault="00026662" w:rsidP="00026662">
      <w:pPr>
        <w:pStyle w:val="normal0"/>
        <w:spacing w:line="240" w:lineRule="auto"/>
        <w:rPr>
          <w:rFonts w:ascii="Roboto" w:eastAsia="Roboto" w:hAnsi="Roboto" w:cs="Roboto"/>
          <w:b/>
        </w:rPr>
      </w:pPr>
      <w:r>
        <w:rPr>
          <w:rFonts w:ascii="Roboto" w:eastAsia="Roboto" w:hAnsi="Roboto" w:cs="Roboto"/>
          <w:b/>
        </w:rPr>
        <w:t>Join the Slack group!</w:t>
      </w:r>
    </w:p>
    <w:p w14:paraId="60C56717" w14:textId="77777777" w:rsidR="00C11C33" w:rsidRDefault="00026662" w:rsidP="00026662">
      <w:pPr>
        <w:pStyle w:val="normal0"/>
        <w:spacing w:line="240" w:lineRule="auto"/>
      </w:pPr>
      <w:r>
        <w:t>The berkeleytheory Slack group spans several research groups at LBNL. There ar</w:t>
      </w:r>
      <w:r>
        <w:t>e channels to ask housing questions, programming questions, science discussion, and general hijinx.</w:t>
      </w:r>
    </w:p>
    <w:p w14:paraId="1010B58D" w14:textId="77777777" w:rsidR="00C11C33" w:rsidRDefault="00026662" w:rsidP="00026662">
      <w:pPr>
        <w:pStyle w:val="normal0"/>
        <w:spacing w:line="240" w:lineRule="auto"/>
        <w:rPr>
          <w:b/>
        </w:rPr>
      </w:pPr>
      <w:r>
        <w:rPr>
          <w:b/>
          <w:i/>
        </w:rPr>
        <w:t>How?</w:t>
      </w:r>
      <w:r>
        <w:rPr>
          <w:b/>
        </w:rPr>
        <w:t xml:space="preserve"> Contact Anubhav - he’ll introduce you.</w:t>
      </w:r>
    </w:p>
    <w:p w14:paraId="6C118DAE" w14:textId="77777777" w:rsidR="00C11C33" w:rsidRDefault="00026662" w:rsidP="00026662">
      <w:pPr>
        <w:pStyle w:val="normal0"/>
        <w:spacing w:line="240" w:lineRule="auto"/>
      </w:pPr>
      <w:r>
        <w:pict w14:anchorId="28C49B60">
          <v:rect id="_x0000_i1026" style="width:0;height:1.5pt" o:hralign="center" o:hrstd="t" o:hr="t" fillcolor="#a0a0a0" stroked="f"/>
        </w:pict>
      </w:r>
    </w:p>
    <w:p w14:paraId="78753389" w14:textId="77777777" w:rsidR="00C11C33" w:rsidRDefault="00026662" w:rsidP="00026662">
      <w:pPr>
        <w:pStyle w:val="normal0"/>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198977F0" wp14:editId="49CADF4B">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4346FB31" w14:textId="77777777" w:rsidR="00C11C33" w:rsidRDefault="00026662" w:rsidP="00026662">
      <w:pPr>
        <w:pStyle w:val="normal0"/>
        <w:spacing w:line="240" w:lineRule="auto"/>
      </w:pPr>
      <w:r>
        <w:t>Postdocs and graduate students - let’s order your workstation in advance so that it’s ready</w:t>
      </w:r>
      <w:r>
        <w:t xml:space="preserve"> by the time you arrive.</w:t>
      </w:r>
    </w:p>
    <w:p w14:paraId="151F5A59" w14:textId="77777777" w:rsidR="00C11C33" w:rsidRDefault="00026662" w:rsidP="00026662">
      <w:pPr>
        <w:pStyle w:val="normal0"/>
        <w:spacing w:line="240" w:lineRule="auto"/>
        <w:rPr>
          <w:b/>
        </w:rPr>
      </w:pPr>
      <w:r>
        <w:rPr>
          <w:b/>
          <w:i/>
        </w:rPr>
        <w:t xml:space="preserve">How? </w:t>
      </w:r>
      <w:r>
        <w:rPr>
          <w:b/>
        </w:rPr>
        <w:t>See Appendix on purchasing a computer.</w:t>
      </w:r>
    </w:p>
    <w:p w14:paraId="6ED9D01C" w14:textId="77777777" w:rsidR="00C11C33" w:rsidRDefault="00026662" w:rsidP="00026662">
      <w:pPr>
        <w:pStyle w:val="normal0"/>
        <w:spacing w:line="240" w:lineRule="auto"/>
        <w:rPr>
          <w:b/>
        </w:rPr>
      </w:pPr>
      <w:r>
        <w:pict w14:anchorId="06E5276D">
          <v:rect id="_x0000_i1027" style="width:0;height:1.5pt" o:hralign="center" o:hrstd="t" o:hr="t" fillcolor="#a0a0a0" stroked="f"/>
        </w:pict>
      </w:r>
    </w:p>
    <w:p w14:paraId="3511C2D3" w14:textId="77777777" w:rsidR="00C11C33" w:rsidRDefault="00026662" w:rsidP="00026662">
      <w:pPr>
        <w:pStyle w:val="normal0"/>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202638A5" wp14:editId="7557E6AF">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7" name="image16.png" descr="2016-12-28 07.08.25 am.png"/>
            <wp:cNvGraphicFramePr/>
            <a:graphic xmlns:a="http://schemas.openxmlformats.org/drawingml/2006/main">
              <a:graphicData uri="http://schemas.openxmlformats.org/drawingml/2006/picture">
                <pic:pic xmlns:pic="http://schemas.openxmlformats.org/drawingml/2006/picture">
                  <pic:nvPicPr>
                    <pic:cNvPr id="0" name="image16.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056BEDDA" w14:textId="77777777" w:rsidR="00C11C33" w:rsidRDefault="00026662" w:rsidP="00026662">
      <w:pPr>
        <w:pStyle w:val="normal0"/>
        <w:spacing w:line="240" w:lineRule="auto"/>
      </w:pPr>
      <w:r>
        <w:t>Berkeley and the surrounding areas are wonderful places to live, but finding an apartment can be difficult and is best done with knowledge of the various neighbor</w:t>
      </w:r>
      <w:r>
        <w:t>hoods.</w:t>
      </w:r>
    </w:p>
    <w:p w14:paraId="18906577" w14:textId="77777777" w:rsidR="00C11C33" w:rsidRDefault="00026662" w:rsidP="00026662">
      <w:pPr>
        <w:pStyle w:val="normal0"/>
        <w:spacing w:line="240" w:lineRule="auto"/>
      </w:pPr>
      <w:r>
        <w:rPr>
          <w:b/>
          <w:i/>
        </w:rPr>
        <w:t xml:space="preserve">How? </w:t>
      </w:r>
      <w:r>
        <w:rPr>
          <w:b/>
        </w:rPr>
        <w:t>See Appendix on housing.</w:t>
      </w:r>
      <w:r>
        <w:pict w14:anchorId="4839B21F">
          <v:rect id="_x0000_i1028" style="width:0;height:1.5pt" o:hralign="center" o:hrstd="t" o:hr="t" fillcolor="#a0a0a0" stroked="f"/>
        </w:pict>
      </w:r>
    </w:p>
    <w:p w14:paraId="76915294" w14:textId="77777777" w:rsidR="00C11C33" w:rsidRDefault="00C11C33" w:rsidP="00026662">
      <w:pPr>
        <w:pStyle w:val="normal0"/>
        <w:spacing w:line="240" w:lineRule="auto"/>
      </w:pPr>
    </w:p>
    <w:p w14:paraId="4019FB7D" w14:textId="77777777" w:rsidR="00C11C33" w:rsidRDefault="00C11C33" w:rsidP="00026662">
      <w:pPr>
        <w:pStyle w:val="Heading1"/>
        <w:spacing w:line="240" w:lineRule="auto"/>
      </w:pPr>
      <w:bookmarkStart w:id="13" w:name="_r499uv6kp4mt" w:colFirst="0" w:colLast="0"/>
      <w:bookmarkEnd w:id="13"/>
    </w:p>
    <w:p w14:paraId="3FD1D0D6" w14:textId="77777777" w:rsidR="00C11C33" w:rsidRDefault="00026662" w:rsidP="00026662">
      <w:pPr>
        <w:pStyle w:val="Heading1"/>
        <w:spacing w:line="240" w:lineRule="auto"/>
      </w:pPr>
      <w:bookmarkStart w:id="14" w:name="_2mw9ilotj8d2" w:colFirst="0" w:colLast="0"/>
      <w:bookmarkEnd w:id="14"/>
      <w:r>
        <w:br w:type="page"/>
      </w:r>
    </w:p>
    <w:p w14:paraId="6F458731" w14:textId="77777777" w:rsidR="00C11C33" w:rsidRDefault="00026662" w:rsidP="00026662">
      <w:pPr>
        <w:pStyle w:val="Heading1"/>
        <w:spacing w:line="240" w:lineRule="auto"/>
      </w:pPr>
      <w:bookmarkStart w:id="15" w:name="_dod8oloeya10" w:colFirst="0" w:colLast="0"/>
      <w:bookmarkStart w:id="16" w:name="_Toc365278121"/>
      <w:bookmarkEnd w:id="15"/>
      <w:r>
        <w:lastRenderedPageBreak/>
        <w:t>After arriving at LBNL</w:t>
      </w:r>
      <w:bookmarkEnd w:id="16"/>
    </w:p>
    <w:p w14:paraId="596060C1" w14:textId="77777777" w:rsidR="00C11C33" w:rsidRDefault="00026662" w:rsidP="00026662">
      <w:pPr>
        <w:pStyle w:val="normal0"/>
        <w:spacing w:line="240" w:lineRule="auto"/>
      </w:pPr>
      <w:r>
        <w:t>Welcome to Berkeley! Here are a few pointers for getting started.</w:t>
      </w:r>
    </w:p>
    <w:p w14:paraId="616CB2FD" w14:textId="77777777" w:rsidR="00C11C33" w:rsidRDefault="00026662" w:rsidP="00026662">
      <w:pPr>
        <w:pStyle w:val="Heading2"/>
        <w:spacing w:line="240" w:lineRule="auto"/>
      </w:pPr>
      <w:bookmarkStart w:id="17" w:name="_t3nl9u2amzec" w:colFirst="0" w:colLast="0"/>
      <w:bookmarkStart w:id="18" w:name="_Toc365278122"/>
      <w:bookmarkEnd w:id="17"/>
      <w:r>
        <w:t>Getting set up to work</w:t>
      </w:r>
      <w:bookmarkEnd w:id="18"/>
    </w:p>
    <w:p w14:paraId="221B7CD0" w14:textId="77777777" w:rsidR="00C11C33" w:rsidRDefault="00026662" w:rsidP="00026662">
      <w:pPr>
        <w:pStyle w:val="normal0"/>
        <w:spacing w:line="240" w:lineRule="auto"/>
      </w:pPr>
      <w:r>
        <w:t>Here is a checklist of things you should complete within your first week:</w:t>
      </w:r>
    </w:p>
    <w:p w14:paraId="138FF66E" w14:textId="77777777" w:rsidR="00C11C33" w:rsidRDefault="00C11C33" w:rsidP="00026662">
      <w:pPr>
        <w:pStyle w:val="normal0"/>
        <w:spacing w:line="240" w:lineRule="auto"/>
      </w:pPr>
    </w:p>
    <w:p w14:paraId="14ED9CA6" w14:textId="77777777" w:rsidR="00C11C33" w:rsidRDefault="00026662" w:rsidP="00026662">
      <w:pPr>
        <w:pStyle w:val="normal0"/>
        <w:numPr>
          <w:ilvl w:val="0"/>
          <w:numId w:val="41"/>
        </w:numPr>
        <w:spacing w:line="240" w:lineRule="auto"/>
        <w:contextualSpacing/>
      </w:pPr>
      <w:r>
        <w:rPr>
          <w:b/>
        </w:rPr>
        <w:t>Set up your computer</w:t>
      </w:r>
      <w:r>
        <w:t>. See Appendix documentation on how to do this and some recommended software to install.</w:t>
      </w:r>
    </w:p>
    <w:p w14:paraId="7A9F591A" w14:textId="77777777" w:rsidR="00C11C33" w:rsidRDefault="00026662" w:rsidP="00026662">
      <w:pPr>
        <w:pStyle w:val="normal0"/>
        <w:numPr>
          <w:ilvl w:val="0"/>
          <w:numId w:val="41"/>
        </w:numPr>
        <w:spacing w:line="240" w:lineRule="auto"/>
        <w:contextualSpacing/>
        <w:rPr>
          <w:b/>
        </w:rPr>
      </w:pPr>
      <w:r>
        <w:rPr>
          <w:b/>
        </w:rPr>
        <w:t xml:space="preserve">Complete the checklist that HR gives you in your welcome package. </w:t>
      </w:r>
      <w:r>
        <w:t>Note: postdocs cannot select retirement plans; an obligatory UCRS DCP is deducted from your pre-tax s</w:t>
      </w:r>
      <w:r>
        <w:t>alary each month but the money belongs to you.</w:t>
      </w:r>
    </w:p>
    <w:p w14:paraId="4E2A419E" w14:textId="77777777" w:rsidR="00C11C33" w:rsidRDefault="00026662" w:rsidP="00026662">
      <w:pPr>
        <w:pStyle w:val="normal0"/>
        <w:numPr>
          <w:ilvl w:val="0"/>
          <w:numId w:val="41"/>
        </w:numPr>
        <w:spacing w:line="240" w:lineRule="auto"/>
        <w:contextualSpacing/>
        <w:rPr>
          <w:b/>
        </w:rPr>
      </w:pPr>
      <w:r>
        <w:rPr>
          <w:b/>
        </w:rPr>
        <w:t>Complete all LBNL training courses.</w:t>
      </w:r>
    </w:p>
    <w:p w14:paraId="462417F3" w14:textId="77777777" w:rsidR="00C11C33" w:rsidRDefault="00026662" w:rsidP="00026662">
      <w:pPr>
        <w:pStyle w:val="normal0"/>
        <w:numPr>
          <w:ilvl w:val="0"/>
          <w:numId w:val="41"/>
        </w:numPr>
        <w:spacing w:line="240" w:lineRule="auto"/>
        <w:contextualSpacing/>
        <w:rPr>
          <w:b/>
        </w:rPr>
      </w:pPr>
      <w:r>
        <w:rPr>
          <w:b/>
        </w:rPr>
        <w:t>Request to be added to the group email list.</w:t>
      </w:r>
      <w:r>
        <w:t xml:space="preserve"> Alireza can add you to </w:t>
      </w:r>
      <w:r>
        <w:rPr>
          <w:i/>
        </w:rPr>
        <w:t>hackmat@lists.lbl.gov</w:t>
      </w:r>
      <w:r>
        <w:t xml:space="preserve"> </w:t>
      </w:r>
    </w:p>
    <w:p w14:paraId="71B79F0A" w14:textId="77777777" w:rsidR="00C11C33" w:rsidRDefault="00026662" w:rsidP="00026662">
      <w:pPr>
        <w:pStyle w:val="normal0"/>
        <w:numPr>
          <w:ilvl w:val="0"/>
          <w:numId w:val="41"/>
        </w:numPr>
        <w:spacing w:line="240" w:lineRule="auto"/>
        <w:contextualSpacing/>
      </w:pPr>
      <w:r>
        <w:rPr>
          <w:b/>
        </w:rPr>
        <w:t>Set up the employee wifi</w:t>
      </w:r>
      <w:r>
        <w:t>. Note that the visitor wifi is open access. To connect to</w:t>
      </w:r>
      <w:r>
        <w:t xml:space="preserve"> employee wifi, go to </w:t>
      </w:r>
      <w:r>
        <w:rPr>
          <w:b/>
          <w:i/>
        </w:rPr>
        <w:t>https://software.lbl.gov/</w:t>
      </w:r>
      <w:r>
        <w:t xml:space="preserve">, search for “Wireless Networking”, and download the configuration file. </w:t>
      </w:r>
    </w:p>
    <w:p w14:paraId="2C5D33B3" w14:textId="77777777" w:rsidR="00C11C33" w:rsidRDefault="00026662" w:rsidP="00026662">
      <w:pPr>
        <w:pStyle w:val="normal0"/>
        <w:numPr>
          <w:ilvl w:val="0"/>
          <w:numId w:val="41"/>
        </w:numPr>
        <w:spacing w:line="240" w:lineRule="auto"/>
        <w:contextualSpacing/>
      </w:pPr>
      <w:r>
        <w:rPr>
          <w:b/>
        </w:rPr>
        <w:t>Request access to the group’s Google Drive folder.</w:t>
      </w:r>
    </w:p>
    <w:p w14:paraId="0E95379E" w14:textId="77777777" w:rsidR="00C11C33" w:rsidRDefault="00026662" w:rsidP="00026662">
      <w:pPr>
        <w:pStyle w:val="normal0"/>
        <w:numPr>
          <w:ilvl w:val="0"/>
          <w:numId w:val="41"/>
        </w:numPr>
        <w:spacing w:line="240" w:lineRule="auto"/>
        <w:contextualSpacing/>
        <w:rPr>
          <w:b/>
        </w:rPr>
      </w:pPr>
      <w:r>
        <w:rPr>
          <w:b/>
        </w:rPr>
        <w:t xml:space="preserve">Install VPN for connecting to the lab network from home. </w:t>
      </w:r>
      <w:r>
        <w:t xml:space="preserve">For example, this lets you </w:t>
      </w:r>
      <w:r>
        <w:t>download research articles from home</w:t>
      </w:r>
      <w:r>
        <w:rPr>
          <w:b/>
        </w:rPr>
        <w:t>.</w:t>
      </w:r>
      <w:r>
        <w:t xml:space="preserve"> See </w:t>
      </w:r>
      <w:r>
        <w:rPr>
          <w:b/>
          <w:i/>
        </w:rPr>
        <w:t>https://software.lbl.gov</w:t>
      </w:r>
      <w:r>
        <w:t xml:space="preserve"> for instructions on installation.</w:t>
      </w:r>
    </w:p>
    <w:p w14:paraId="0D8356DB" w14:textId="77777777" w:rsidR="00C11C33" w:rsidRDefault="00026662" w:rsidP="00026662">
      <w:pPr>
        <w:pStyle w:val="normal0"/>
        <w:numPr>
          <w:ilvl w:val="0"/>
          <w:numId w:val="41"/>
        </w:numPr>
        <w:spacing w:line="240" w:lineRule="auto"/>
        <w:contextualSpacing/>
      </w:pPr>
      <w:r>
        <w:rPr>
          <w:b/>
        </w:rPr>
        <w:t>Obtain user accounts for any computing resources you may be using</w:t>
      </w:r>
      <w:r>
        <w:t>. See documentation later in this handbook.</w:t>
      </w:r>
    </w:p>
    <w:p w14:paraId="02A7DAB7" w14:textId="77777777" w:rsidR="00C11C33" w:rsidRDefault="00026662" w:rsidP="00026662">
      <w:pPr>
        <w:pStyle w:val="normal0"/>
        <w:numPr>
          <w:ilvl w:val="0"/>
          <w:numId w:val="41"/>
        </w:numPr>
        <w:spacing w:line="240" w:lineRule="auto"/>
        <w:contextualSpacing/>
      </w:pPr>
      <w:r>
        <w:rPr>
          <w:b/>
        </w:rPr>
        <w:t xml:space="preserve">Schedule a 10-minute weekly meeting time with </w:t>
      </w:r>
      <w:r>
        <w:rPr>
          <w:b/>
        </w:rPr>
        <w:t>Anubhav.</w:t>
      </w:r>
      <w:r>
        <w:t xml:space="preserve"> Ask about any other meetings.</w:t>
      </w:r>
    </w:p>
    <w:p w14:paraId="7C7E5912" w14:textId="77777777" w:rsidR="00C11C33" w:rsidRDefault="00026662" w:rsidP="00026662">
      <w:pPr>
        <w:pStyle w:val="normal0"/>
        <w:numPr>
          <w:ilvl w:val="0"/>
          <w:numId w:val="41"/>
        </w:numPr>
        <w:spacing w:line="240" w:lineRule="auto"/>
        <w:contextualSpacing/>
        <w:rPr>
          <w:b/>
        </w:rPr>
      </w:pPr>
      <w:r>
        <w:rPr>
          <w:b/>
        </w:rPr>
        <w:lastRenderedPageBreak/>
        <w:t>Obtain a license for any software packages you might be using.</w:t>
      </w:r>
      <w:r>
        <w:t xml:space="preserve"> For example, you may need to be added to the VASP users list (for VASP, you should also register for the forum.)</w:t>
      </w:r>
    </w:p>
    <w:p w14:paraId="162C0965" w14:textId="77777777" w:rsidR="00C11C33" w:rsidRDefault="00026662" w:rsidP="00026662">
      <w:pPr>
        <w:pStyle w:val="normal0"/>
        <w:numPr>
          <w:ilvl w:val="0"/>
          <w:numId w:val="41"/>
        </w:numPr>
        <w:spacing w:line="240" w:lineRule="auto"/>
        <w:contextualSpacing/>
        <w:rPr>
          <w:b/>
        </w:rPr>
      </w:pPr>
      <w:r>
        <w:rPr>
          <w:b/>
        </w:rPr>
        <w:t>Set up the printer.</w:t>
      </w:r>
      <w:r>
        <w:t xml:space="preserve"> The printer is locate</w:t>
      </w:r>
      <w:r>
        <w:t xml:space="preserve">d in the corner of the third floor of building 62 near the water fountain. Follow instructions at </w:t>
      </w:r>
      <w:r>
        <w:rPr>
          <w:b/>
          <w:i/>
        </w:rPr>
        <w:t>http://bit.ly/2sB6yIX</w:t>
      </w:r>
      <w:r>
        <w:t xml:space="preserve"> to connect. The name of the printer is </w:t>
      </w:r>
      <w:r>
        <w:rPr>
          <w:i/>
        </w:rPr>
        <w:t>ms-div-copyprnt3.lbl.gov</w:t>
      </w:r>
      <w:r>
        <w:t>.</w:t>
      </w:r>
    </w:p>
    <w:p w14:paraId="327129DB" w14:textId="77777777" w:rsidR="00C11C33" w:rsidRDefault="00026662" w:rsidP="00026662">
      <w:pPr>
        <w:pStyle w:val="normal0"/>
        <w:numPr>
          <w:ilvl w:val="0"/>
          <w:numId w:val="41"/>
        </w:numPr>
        <w:spacing w:line="240" w:lineRule="auto"/>
        <w:contextualSpacing/>
      </w:pPr>
      <w:r>
        <w:rPr>
          <w:b/>
        </w:rPr>
        <w:t>Request after-hours access</w:t>
      </w:r>
      <w:r>
        <w:t>. By default, you will not have off-hours sit</w:t>
      </w:r>
      <w:r>
        <w:t xml:space="preserve">e access to building 62, </w:t>
      </w:r>
      <w:r>
        <w:rPr>
          <w:i/>
        </w:rPr>
        <w:t>i.e.</w:t>
      </w:r>
      <w:r>
        <w:t>, on weekends, holidays, and from ~6pm to 7am on weekdays. To obtain off-hours site access, email the ESDR admin (</w:t>
      </w:r>
      <w:r>
        <w:rPr>
          <w:i/>
        </w:rPr>
        <w:t>esdradmin@lbl.gov</w:t>
      </w:r>
      <w:r>
        <w:t>), tell them you need after-hours building access, and cc Anubhav.</w:t>
      </w:r>
    </w:p>
    <w:p w14:paraId="3A5F78F2" w14:textId="77777777" w:rsidR="00C11C33" w:rsidRDefault="00026662" w:rsidP="00026662">
      <w:pPr>
        <w:pStyle w:val="normal0"/>
        <w:numPr>
          <w:ilvl w:val="0"/>
          <w:numId w:val="41"/>
        </w:numPr>
        <w:spacing w:line="240" w:lineRule="auto"/>
        <w:contextualSpacing/>
      </w:pPr>
      <w:r>
        <w:rPr>
          <w:b/>
        </w:rPr>
        <w:t>Ask to read the proposal that</w:t>
      </w:r>
      <w:r>
        <w:rPr>
          <w:b/>
        </w:rPr>
        <w:t xml:space="preserve"> funds your work. </w:t>
      </w:r>
      <w:r>
        <w:t>This will help explain the impact of your project, the long-term plans and goals, and how your project fits in with other efforts.</w:t>
      </w:r>
    </w:p>
    <w:p w14:paraId="7BAFB334" w14:textId="77777777" w:rsidR="00C11C33" w:rsidRDefault="00026662" w:rsidP="00026662">
      <w:pPr>
        <w:pStyle w:val="normal0"/>
        <w:numPr>
          <w:ilvl w:val="0"/>
          <w:numId w:val="41"/>
        </w:numPr>
        <w:spacing w:line="240" w:lineRule="auto"/>
        <w:contextualSpacing/>
      </w:pPr>
      <w:r>
        <w:rPr>
          <w:b/>
        </w:rPr>
        <w:t>Have your picture taken for the group web site.</w:t>
      </w:r>
      <w:r>
        <w:t xml:space="preserve"> Coordinate this with Anubhav, who will take the picture.</w:t>
      </w:r>
    </w:p>
    <w:p w14:paraId="1E7AC32F" w14:textId="77777777" w:rsidR="00C11C33" w:rsidRDefault="00026662" w:rsidP="00026662">
      <w:pPr>
        <w:pStyle w:val="normal0"/>
        <w:numPr>
          <w:ilvl w:val="0"/>
          <w:numId w:val="41"/>
        </w:numPr>
        <w:spacing w:line="240" w:lineRule="auto"/>
        <w:contextualSpacing/>
      </w:pPr>
      <w:r>
        <w:rPr>
          <w:b/>
        </w:rPr>
        <w:t>Up</w:t>
      </w:r>
      <w:r>
        <w:rPr>
          <w:b/>
        </w:rPr>
        <w:t>date your name tag outside your office.</w:t>
      </w:r>
    </w:p>
    <w:p w14:paraId="669EAE20" w14:textId="77777777" w:rsidR="00C11C33" w:rsidRDefault="00026662" w:rsidP="00026662">
      <w:pPr>
        <w:pStyle w:val="normal0"/>
        <w:numPr>
          <w:ilvl w:val="0"/>
          <w:numId w:val="41"/>
        </w:numPr>
        <w:spacing w:line="240" w:lineRule="auto"/>
        <w:contextualSpacing/>
        <w:rPr>
          <w:b/>
        </w:rPr>
      </w:pPr>
      <w:r>
        <w:rPr>
          <w:b/>
        </w:rPr>
        <w:t>Add your name to the 62-253 mail room.</w:t>
      </w:r>
    </w:p>
    <w:p w14:paraId="708AE979" w14:textId="77777777" w:rsidR="00C11C33" w:rsidRDefault="00026662" w:rsidP="00026662">
      <w:pPr>
        <w:pStyle w:val="normal0"/>
        <w:numPr>
          <w:ilvl w:val="0"/>
          <w:numId w:val="41"/>
        </w:numPr>
        <w:spacing w:line="240" w:lineRule="auto"/>
        <w:contextualSpacing/>
        <w:rPr>
          <w:b/>
        </w:rPr>
      </w:pPr>
      <w:r>
        <w:rPr>
          <w:b/>
        </w:rPr>
        <w:t>Say “hi” to your neighbors!</w:t>
      </w:r>
      <w:r>
        <w:t xml:space="preserve"> Working here will be more pleasant if you get to know some of the people around you. One good time to introduce yourself is when you see people eatin</w:t>
      </w:r>
      <w:r>
        <w:t>g lunch in the kitchen area.</w:t>
      </w:r>
    </w:p>
    <w:p w14:paraId="1C2BBDB9" w14:textId="77777777" w:rsidR="00C11C33" w:rsidRDefault="00026662" w:rsidP="00026662">
      <w:pPr>
        <w:pStyle w:val="Heading2"/>
        <w:spacing w:line="240" w:lineRule="auto"/>
      </w:pPr>
      <w:bookmarkStart w:id="19" w:name="_yp6lekrmh28" w:colFirst="0" w:colLast="0"/>
      <w:bookmarkStart w:id="20" w:name="_Toc365278123"/>
      <w:bookmarkEnd w:id="19"/>
      <w:r>
        <w:t>Getting situated in your office</w:t>
      </w:r>
      <w:bookmarkEnd w:id="20"/>
    </w:p>
    <w:p w14:paraId="551A11EF" w14:textId="77777777" w:rsidR="00C11C33" w:rsidRDefault="00026662" w:rsidP="00026662">
      <w:pPr>
        <w:pStyle w:val="normal0"/>
        <w:spacing w:line="240" w:lineRule="auto"/>
      </w:pPr>
      <w:r>
        <w:t xml:space="preserve">There is no rule that says your office must be dull and generic. Decorate your lab space with photos, posters, or other personal touches. You are </w:t>
      </w:r>
      <w:r>
        <w:lastRenderedPageBreak/>
        <w:t>likely going to be sitting in this office for qui</w:t>
      </w:r>
      <w:r>
        <w:t>te some time so you should take a moment to make this space your own.</w:t>
      </w:r>
    </w:p>
    <w:p w14:paraId="642EF2B6" w14:textId="77777777" w:rsidR="00C11C33" w:rsidRDefault="00026662" w:rsidP="00026662">
      <w:pPr>
        <w:pStyle w:val="Heading2"/>
        <w:spacing w:line="240" w:lineRule="auto"/>
      </w:pPr>
      <w:bookmarkStart w:id="21" w:name="_fzr04fvr5n1t" w:colFirst="0" w:colLast="0"/>
      <w:bookmarkStart w:id="22" w:name="_Toc365278124"/>
      <w:bookmarkEnd w:id="21"/>
      <w:r>
        <w:t>Food and coffee</w:t>
      </w:r>
      <w:bookmarkEnd w:id="22"/>
    </w:p>
    <w:p w14:paraId="782217BD" w14:textId="77777777" w:rsidR="00C11C33" w:rsidRDefault="00026662" w:rsidP="00026662">
      <w:pPr>
        <w:pStyle w:val="normal0"/>
        <w:spacing w:line="240" w:lineRule="auto"/>
      </w:pPr>
      <w:r>
        <w:t>There is a common kitchen in building 62 with microwave, fridge, and coffee machine. I don’t know who the coffee machine belongs to but you can try to make friends with whomever that is. There is a coffee machine in the 2nd floor of Molecular Foundry ($1/c</w:t>
      </w:r>
      <w:r>
        <w:t xml:space="preserve">up or $15/month) that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w:t>
      </w:r>
      <w:r>
        <w:t>e middle of a videoconference).</w:t>
      </w:r>
    </w:p>
    <w:p w14:paraId="4EF5B5E1" w14:textId="77777777" w:rsidR="00C11C33" w:rsidRDefault="00C11C33" w:rsidP="00026662">
      <w:pPr>
        <w:pStyle w:val="normal0"/>
        <w:spacing w:line="240" w:lineRule="auto"/>
      </w:pPr>
    </w:p>
    <w:p w14:paraId="434F5B45" w14:textId="77777777" w:rsidR="00C11C33" w:rsidRDefault="00026662" w:rsidP="00026662">
      <w:pPr>
        <w:pStyle w:val="normal0"/>
        <w:spacing w:line="240" w:lineRule="auto"/>
      </w:pPr>
      <w:r>
        <w:t>There are no vending machines in building 62, but if you go down to the first floor you walk to building 66 and there are some vending machines on the bottom floor. There are also some vending machines on the bottom floor o</w:t>
      </w:r>
      <w:r>
        <w:t>f 67 (Molecular Foundry).</w:t>
      </w:r>
    </w:p>
    <w:p w14:paraId="566D3A6F" w14:textId="77777777" w:rsidR="00C11C33" w:rsidRDefault="00C11C33" w:rsidP="00026662">
      <w:pPr>
        <w:pStyle w:val="normal0"/>
        <w:spacing w:line="240" w:lineRule="auto"/>
      </w:pPr>
    </w:p>
    <w:p w14:paraId="3767A265" w14:textId="77777777" w:rsidR="00C11C33" w:rsidRDefault="00026662" w:rsidP="00026662">
      <w:pPr>
        <w:pStyle w:val="normal0"/>
        <w:spacing w:line="240" w:lineRule="auto"/>
      </w:pPr>
      <w:r>
        <w:t xml:space="preserve">The only real food is in the lab cafe, which is about a 15 minute walk from our building. The menu is posted at (some items change weekly): </w:t>
      </w:r>
      <w:r>
        <w:rPr>
          <w:b/>
          <w:i/>
        </w:rPr>
        <w:t>http://www.bayviewcafelbl.com</w:t>
      </w:r>
    </w:p>
    <w:p w14:paraId="1DCDD004" w14:textId="77777777" w:rsidR="00C11C33" w:rsidRDefault="00026662" w:rsidP="00026662">
      <w:pPr>
        <w:pStyle w:val="Heading2"/>
        <w:spacing w:line="240" w:lineRule="auto"/>
      </w:pPr>
      <w:bookmarkStart w:id="23" w:name="_7qw7ktj9gl89" w:colFirst="0" w:colLast="0"/>
      <w:bookmarkStart w:id="24" w:name="_Toc365278125"/>
      <w:bookmarkEnd w:id="23"/>
      <w:r>
        <w:t>Mail and fax</w:t>
      </w:r>
      <w:bookmarkEnd w:id="24"/>
    </w:p>
    <w:p w14:paraId="7BB1DC53" w14:textId="77777777" w:rsidR="00C11C33" w:rsidRDefault="00026662" w:rsidP="00026662">
      <w:pPr>
        <w:pStyle w:val="normal0"/>
        <w:spacing w:line="240" w:lineRule="auto"/>
      </w:pPr>
      <w:r>
        <w:t>The incoming and outgoing mail corridor is loc</w:t>
      </w:r>
      <w:r>
        <w:t xml:space="preserve">ated in building 62, second floor. You can find an empty slot and put your name there; sometimes, your mail will end up there, other times your mail will just end up in a common pile, so you may need to check both. Please do not </w:t>
      </w:r>
      <w:r>
        <w:lastRenderedPageBreak/>
        <w:t>have any personal (non-busi</w:t>
      </w:r>
      <w:r>
        <w:t>ness related) mail sent to your LBNL address - this is not allowed.</w:t>
      </w:r>
    </w:p>
    <w:p w14:paraId="715E692A" w14:textId="77777777" w:rsidR="00C11C33" w:rsidRDefault="00C11C33" w:rsidP="00026662">
      <w:pPr>
        <w:pStyle w:val="normal0"/>
        <w:spacing w:line="240" w:lineRule="auto"/>
      </w:pPr>
    </w:p>
    <w:p w14:paraId="4DF56AC4" w14:textId="77777777" w:rsidR="00C11C33" w:rsidRDefault="00026662" w:rsidP="00026662">
      <w:pPr>
        <w:pStyle w:val="normal0"/>
        <w:spacing w:line="240" w:lineRule="auto"/>
      </w:pPr>
      <w:r>
        <w:t>If you would like to mail something internally (including the benefit office, which is not on the hill), first get an envelope either from 62-309 or from building 66 (room 237-250, make a</w:t>
      </w:r>
      <w:r>
        <w:t xml:space="preserve"> left right after entering). Scratch off all the previous mail stops and write down the destination mail stop ( something like: 90P-0101 ) and then put it in the outgoing mailbox in the mail corridor in 62. There are also some miscellaneous mailing supplie</w:t>
      </w:r>
      <w:r>
        <w:t>s in 62-309 on the shelves.</w:t>
      </w:r>
    </w:p>
    <w:p w14:paraId="5B0DBA71" w14:textId="77777777" w:rsidR="00C11C33" w:rsidRDefault="00026662" w:rsidP="00026662">
      <w:pPr>
        <w:pStyle w:val="normal0"/>
        <w:spacing w:line="240" w:lineRule="auto"/>
      </w:pPr>
      <w:r>
        <w:br/>
        <w:t>There is a fax machine in 62-309. For outside numbers, dial 9 first, then the country code (1), then the rest of the number.</w:t>
      </w:r>
    </w:p>
    <w:p w14:paraId="38B667B4" w14:textId="77777777" w:rsidR="00C11C33" w:rsidRDefault="00026662" w:rsidP="00026662">
      <w:pPr>
        <w:pStyle w:val="Heading2"/>
        <w:spacing w:line="240" w:lineRule="auto"/>
      </w:pPr>
      <w:bookmarkStart w:id="25" w:name="_hzoqnyvhemdt" w:colFirst="0" w:colLast="0"/>
      <w:bookmarkStart w:id="26" w:name="_Toc365278126"/>
      <w:bookmarkEnd w:id="25"/>
      <w:r>
        <w:t>Equipment and conference rooms</w:t>
      </w:r>
      <w:bookmarkEnd w:id="26"/>
    </w:p>
    <w:p w14:paraId="48B53863" w14:textId="77777777" w:rsidR="00C11C33" w:rsidRDefault="00026662" w:rsidP="00026662">
      <w:pPr>
        <w:pStyle w:val="normal0"/>
        <w:spacing w:line="240" w:lineRule="auto"/>
      </w:pPr>
      <w:r>
        <w:t>Should you need it, Anubhav has a projector that you can borrow. If he is not in the office, feel free to go in and just grab it (it is visible on the gray shelf). Just leave a note and remember to return it.</w:t>
      </w:r>
    </w:p>
    <w:p w14:paraId="6B40F931" w14:textId="77777777" w:rsidR="00C11C33" w:rsidRDefault="00C11C33" w:rsidP="00026662">
      <w:pPr>
        <w:pStyle w:val="normal0"/>
        <w:spacing w:line="240" w:lineRule="auto"/>
      </w:pPr>
    </w:p>
    <w:p w14:paraId="36A4B4BA" w14:textId="77777777" w:rsidR="00C11C33" w:rsidRDefault="00026662" w:rsidP="00026662">
      <w:pPr>
        <w:pStyle w:val="normal0"/>
        <w:spacing w:line="240" w:lineRule="auto"/>
      </w:pPr>
      <w:r>
        <w:t>Anyone can reserve conference rooms through th</w:t>
      </w:r>
      <w:r>
        <w:t>e LBNL Google calendar. Make sure you are logged in to your lbl.gov account.To see the availability of a room, just add the conference room calendar to your list of calendars (find the area that says “Other calendars” and then type the room into “Add cowor</w:t>
      </w:r>
      <w:r>
        <w:t xml:space="preserve">ker’s calendar”). To book a room, add an event to your own Google Calendar and use the option within Google calendar to add a room. You will see a list of LBNL rooms displayed. </w:t>
      </w:r>
      <w:r>
        <w:rPr>
          <w:i/>
        </w:rPr>
        <w:t>e.g.</w:t>
      </w:r>
      <w:r>
        <w:t>, 62-203 (big main room) and 62-253 (smaller room with poor wi-fi). Note th</w:t>
      </w:r>
      <w:r>
        <w:t xml:space="preserve">at when adding a room, you will see a number in parenthesis like (20) - </w:t>
      </w:r>
      <w:r>
        <w:lastRenderedPageBreak/>
        <w:t xml:space="preserve">that is approximately the number of people that the room can accommodate. For more detailed information, see </w:t>
      </w:r>
      <w:r>
        <w:rPr>
          <w:b/>
          <w:i/>
        </w:rPr>
        <w:t>https://commons.lbl.gov/display/fac/Conference+Rooms</w:t>
      </w:r>
      <w:r>
        <w:t xml:space="preserve">. </w:t>
      </w:r>
    </w:p>
    <w:p w14:paraId="67B61B02" w14:textId="77777777" w:rsidR="00C11C33" w:rsidRDefault="00026662" w:rsidP="00026662">
      <w:pPr>
        <w:pStyle w:val="Heading2"/>
        <w:spacing w:line="240" w:lineRule="auto"/>
      </w:pPr>
      <w:bookmarkStart w:id="27" w:name="_bq5f6uup8tya" w:colFirst="0" w:colLast="0"/>
      <w:bookmarkStart w:id="28" w:name="_Toc365278127"/>
      <w:bookmarkEnd w:id="27"/>
      <w:r>
        <w:t>The Panic Monster</w:t>
      </w:r>
      <w:r>
        <w:rPr>
          <w:noProof/>
          <w:lang w:val="en-US"/>
        </w:rPr>
        <w:drawing>
          <wp:anchor distT="114300" distB="114300" distL="114300" distR="114300" simplePos="0" relativeHeight="251663360" behindDoc="0" locked="0" layoutInCell="1" hidden="0" allowOverlap="1" wp14:anchorId="6873347D" wp14:editId="26B18876">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2" name="image7.png" descr="PM.png"/>
            <wp:cNvGraphicFramePr/>
            <a:graphic xmlns:a="http://schemas.openxmlformats.org/drawingml/2006/main">
              <a:graphicData uri="http://schemas.openxmlformats.org/drawingml/2006/picture">
                <pic:pic xmlns:pic="http://schemas.openxmlformats.org/drawingml/2006/picture">
                  <pic:nvPicPr>
                    <pic:cNvPr id="0" name="image7.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bookmarkEnd w:id="28"/>
    </w:p>
    <w:p w14:paraId="50371AF4" w14:textId="77777777" w:rsidR="00C11C33" w:rsidRDefault="00026662" w:rsidP="00026662">
      <w:pPr>
        <w:pStyle w:val="normal0"/>
        <w:spacing w:line="240" w:lineRule="auto"/>
      </w:pPr>
      <w:r>
        <w:t>T</w:t>
      </w:r>
      <w:r>
        <w:t xml:space="preserve">he Panic Monster is a red doll in Anubhav’s office based on a blog post from </w:t>
      </w:r>
      <w:r>
        <w:rPr>
          <w:i/>
        </w:rPr>
        <w:t>Wait But Why</w:t>
      </w:r>
      <w:r>
        <w:t>.</w:t>
      </w:r>
      <w:r>
        <w:rPr>
          <w:i/>
        </w:rPr>
        <w:t xml:space="preserve"> </w:t>
      </w:r>
      <w:r>
        <w:t xml:space="preserve">If you see the Panic Monster on Anubhav’s desk, it is best not to bother him. If you see the Panic Monster on </w:t>
      </w:r>
      <w:r>
        <w:rPr>
          <w:i/>
        </w:rPr>
        <w:t>your</w:t>
      </w:r>
      <w:r>
        <w:t xml:space="preserve"> desk, it means you have lots of work to catch up o</w:t>
      </w:r>
      <w:r>
        <w:t>n and you need to get working!</w:t>
      </w:r>
    </w:p>
    <w:p w14:paraId="6D11ECD0" w14:textId="77777777" w:rsidR="00C11C33" w:rsidRDefault="00026662" w:rsidP="00026662">
      <w:pPr>
        <w:pStyle w:val="Heading2"/>
        <w:spacing w:line="240" w:lineRule="auto"/>
      </w:pPr>
      <w:bookmarkStart w:id="29" w:name="_2nua3vk083lx" w:colFirst="0" w:colLast="0"/>
      <w:bookmarkStart w:id="30" w:name="_Toc365278128"/>
      <w:bookmarkEnd w:id="29"/>
      <w:r>
        <w:t>Postdoc union</w:t>
      </w:r>
      <w:bookmarkEnd w:id="30"/>
    </w:p>
    <w:p w14:paraId="63B6D029" w14:textId="77777777" w:rsidR="00C11C33" w:rsidRDefault="00026662" w:rsidP="00026662">
      <w:pPr>
        <w:pStyle w:val="normal0"/>
        <w:spacing w:line="240" w:lineRule="auto"/>
        <w:rPr>
          <w:b/>
          <w:i/>
        </w:rPr>
      </w:pPr>
      <w:r>
        <w:t xml:space="preserve">Note that Berkeley postdocs have unionized with the </w:t>
      </w:r>
      <w:r>
        <w:rPr>
          <w:i/>
        </w:rPr>
        <w:t>International Union, United Automobile, Aerospace and Agricultural Implement Workers of America</w:t>
      </w:r>
      <w:r>
        <w:t xml:space="preserve"> to obtain collective bargaining agreements. Joining the union i</w:t>
      </w:r>
      <w:r>
        <w:t xml:space="preserve">s an option, and many of the details are present here:  </w:t>
      </w:r>
      <w:r>
        <w:rPr>
          <w:b/>
          <w:i/>
        </w:rPr>
        <w:t>http://uaw5810.org</w:t>
      </w:r>
    </w:p>
    <w:p w14:paraId="775CA49C" w14:textId="77777777" w:rsidR="00C11C33" w:rsidRDefault="00026662" w:rsidP="00026662">
      <w:pPr>
        <w:pStyle w:val="normal0"/>
        <w:spacing w:line="240" w:lineRule="auto"/>
      </w:pPr>
      <w:r>
        <w:t>You can also message the Slack group to get opinions from the current postdocs in the group.</w:t>
      </w:r>
    </w:p>
    <w:p w14:paraId="3823EE35" w14:textId="77777777" w:rsidR="00C11C33" w:rsidRDefault="00026662" w:rsidP="00026662">
      <w:pPr>
        <w:pStyle w:val="Heading2"/>
        <w:spacing w:line="240" w:lineRule="auto"/>
      </w:pPr>
      <w:bookmarkStart w:id="31" w:name="_e2so2377i8t" w:colFirst="0" w:colLast="0"/>
      <w:bookmarkStart w:id="32" w:name="_Toc365278129"/>
      <w:bookmarkEnd w:id="31"/>
      <w:r>
        <w:t>Vacation days</w:t>
      </w:r>
      <w:bookmarkEnd w:id="32"/>
    </w:p>
    <w:p w14:paraId="557632B5" w14:textId="77777777" w:rsidR="00C11C33" w:rsidRDefault="00026662" w:rsidP="00026662">
      <w:pPr>
        <w:pStyle w:val="normal0"/>
        <w:spacing w:line="240" w:lineRule="auto"/>
      </w:pPr>
      <w:r>
        <w:t>You will receive a set number of vacation / personal time off (PTO) days t</w:t>
      </w:r>
      <w:r>
        <w:t xml:space="preserve">hat will be outlined in your hiring package. For union postdocs, the </w:t>
      </w:r>
      <w:r>
        <w:lastRenderedPageBreak/>
        <w:t>union has currently negotiated 24 PTO days per year along with other benefits.</w:t>
      </w:r>
    </w:p>
    <w:p w14:paraId="32842039" w14:textId="77777777" w:rsidR="00C11C33" w:rsidRDefault="00C11C33" w:rsidP="00026662">
      <w:pPr>
        <w:pStyle w:val="normal0"/>
        <w:spacing w:line="240" w:lineRule="auto"/>
      </w:pPr>
    </w:p>
    <w:p w14:paraId="11D4F5B7" w14:textId="77777777" w:rsidR="00C11C33" w:rsidRDefault="00026662" w:rsidP="00026662">
      <w:pPr>
        <w:pStyle w:val="normal0"/>
        <w:spacing w:line="240" w:lineRule="auto"/>
      </w:pPr>
      <w:r>
        <w:t>You should coordinate the specific days of vacation and personal time off with Anubhav, especially for an e</w:t>
      </w:r>
      <w:r>
        <w:t>xtended absence.</w:t>
      </w:r>
    </w:p>
    <w:p w14:paraId="31E31A24" w14:textId="77777777" w:rsidR="00C11C33" w:rsidRDefault="00026662" w:rsidP="00026662">
      <w:pPr>
        <w:pStyle w:val="Heading2"/>
        <w:spacing w:line="240" w:lineRule="auto"/>
      </w:pPr>
      <w:bookmarkStart w:id="33" w:name="_yxfu2z9a1ltj" w:colFirst="0" w:colLast="0"/>
      <w:bookmarkStart w:id="34" w:name="_Toc365278130"/>
      <w:bookmarkEnd w:id="33"/>
      <w:r>
        <w:t>What to do if you’re sick</w:t>
      </w:r>
      <w:bookmarkEnd w:id="34"/>
    </w:p>
    <w:p w14:paraId="706E9471" w14:textId="77777777" w:rsidR="00C11C33" w:rsidRDefault="00026662" w:rsidP="00026662">
      <w:pPr>
        <w:pStyle w:val="normal0"/>
        <w:spacing w:line="240" w:lineRule="auto"/>
      </w:pPr>
      <w:r>
        <w:t xml:space="preserve">If you’re sick, </w:t>
      </w:r>
      <w:r>
        <w:rPr>
          <w:b/>
          <w:i/>
          <w:u w:val="single"/>
        </w:rPr>
        <w:t>do not come to the office</w:t>
      </w:r>
      <w:r>
        <w:t xml:space="preserve">. This is very important; otherwise, you can get others sick and potentially bring down the productivity of the entire group. Instead, work from home or take a sick day to </w:t>
      </w:r>
      <w:r>
        <w:t>rest, relax, and recover. Simply e-mail Anubhav and let him know what you’re doing. Just don’t come into the office!</w:t>
      </w:r>
    </w:p>
    <w:p w14:paraId="5D41AA2F" w14:textId="77777777" w:rsidR="00C11C33" w:rsidRDefault="00026662" w:rsidP="00026662">
      <w:pPr>
        <w:pStyle w:val="Heading2"/>
        <w:spacing w:line="240" w:lineRule="auto"/>
      </w:pPr>
      <w:bookmarkStart w:id="35" w:name="_7oh1c9rqn1kl" w:colFirst="0" w:colLast="0"/>
      <w:bookmarkStart w:id="36" w:name="_Toc365278131"/>
      <w:bookmarkEnd w:id="35"/>
      <w:r>
        <w:t>Filling out your timecard (LETS)</w:t>
      </w:r>
      <w:bookmarkEnd w:id="36"/>
    </w:p>
    <w:p w14:paraId="3B2AC616" w14:textId="77777777" w:rsidR="00C11C33" w:rsidRDefault="00026662" w:rsidP="00026662">
      <w:pPr>
        <w:pStyle w:val="normal0"/>
        <w:spacing w:line="240" w:lineRule="auto"/>
      </w:pPr>
      <w:r>
        <w:t xml:space="preserve">Every month, you are required to fill out your timecard at </w:t>
      </w:r>
      <w:r>
        <w:rPr>
          <w:b/>
          <w:i/>
        </w:rPr>
        <w:t>https://lets.lbl.gov</w:t>
      </w:r>
      <w:r>
        <w:rPr>
          <w:i/>
        </w:rPr>
        <w:t>.</w:t>
      </w:r>
      <w:r>
        <w:t xml:space="preserve"> This is mostly straightfo</w:t>
      </w:r>
      <w:r>
        <w:t>rward but here are a few pointers:</w:t>
      </w:r>
    </w:p>
    <w:p w14:paraId="72FDFAE1" w14:textId="77777777" w:rsidR="00C11C33" w:rsidRDefault="00026662" w:rsidP="00026662">
      <w:pPr>
        <w:pStyle w:val="normal0"/>
        <w:numPr>
          <w:ilvl w:val="0"/>
          <w:numId w:val="48"/>
        </w:numPr>
        <w:spacing w:line="240" w:lineRule="auto"/>
        <w:contextualSpacing/>
      </w:pPr>
      <w:r>
        <w:t xml:space="preserve">To fill out your work hours, leave “Earning Type” as Regular and “Shift” as 1. For project id, activity id, and days, use the information Anubhav gives you. You do </w:t>
      </w:r>
      <w:r>
        <w:rPr>
          <w:u w:val="single"/>
        </w:rPr>
        <w:t>not</w:t>
      </w:r>
      <w:r>
        <w:t xml:space="preserve"> need to fill out the work/job number or the specific </w:t>
      </w:r>
      <w:r>
        <w:t>days on which you worked.</w:t>
      </w:r>
    </w:p>
    <w:p w14:paraId="148E6F1F" w14:textId="77777777" w:rsidR="00C11C33" w:rsidRDefault="00026662" w:rsidP="00026662">
      <w:pPr>
        <w:pStyle w:val="normal0"/>
        <w:numPr>
          <w:ilvl w:val="0"/>
          <w:numId w:val="48"/>
        </w:numPr>
        <w:spacing w:line="240" w:lineRule="auto"/>
        <w:contextualSpacing/>
      </w:pPr>
      <w:r>
        <w:t>For sick or vacation days, set “Earnings Type” to the appropriate value. You will need to enter both the number of days as well as the specific dates that you took sick leave/vacation.</w:t>
      </w:r>
    </w:p>
    <w:p w14:paraId="3749A299" w14:textId="77777777" w:rsidR="00C11C33" w:rsidRDefault="00026662" w:rsidP="00026662">
      <w:pPr>
        <w:pStyle w:val="normal0"/>
        <w:numPr>
          <w:ilvl w:val="0"/>
          <w:numId w:val="48"/>
        </w:numPr>
        <w:spacing w:line="240" w:lineRule="auto"/>
        <w:contextualSpacing/>
      </w:pPr>
      <w:r>
        <w:t>In total, the number of days should match the “Work days” listed in the top-left. If you took vacation or sick days, simply deduct those number of days from your project (proportionally if you have multiple projects).</w:t>
      </w:r>
    </w:p>
    <w:p w14:paraId="1EEF931D" w14:textId="77777777" w:rsidR="00C11C33" w:rsidRDefault="00026662" w:rsidP="00026662">
      <w:pPr>
        <w:pStyle w:val="normal0"/>
        <w:numPr>
          <w:ilvl w:val="0"/>
          <w:numId w:val="48"/>
        </w:numPr>
        <w:spacing w:line="240" w:lineRule="auto"/>
        <w:contextualSpacing/>
      </w:pPr>
      <w:r>
        <w:lastRenderedPageBreak/>
        <w:t>When finished, click “Run Report”, the</w:t>
      </w:r>
      <w:r>
        <w:t>n “Release”.</w:t>
      </w:r>
    </w:p>
    <w:p w14:paraId="67EB769B" w14:textId="77777777" w:rsidR="00C11C33" w:rsidRDefault="00026662" w:rsidP="00026662">
      <w:pPr>
        <w:pStyle w:val="normal0"/>
        <w:numPr>
          <w:ilvl w:val="0"/>
          <w:numId w:val="48"/>
        </w:numPr>
        <w:spacing w:line="240" w:lineRule="auto"/>
        <w:contextualSpacing/>
      </w:pPr>
      <w:r>
        <w:t>Note that your “Leave Balance” in the bottom-left assumes 8 hours per day.</w:t>
      </w:r>
    </w:p>
    <w:p w14:paraId="4F32058E" w14:textId="77777777" w:rsidR="00C11C33" w:rsidRDefault="00026662" w:rsidP="00026662">
      <w:pPr>
        <w:pStyle w:val="Heading2"/>
        <w:spacing w:line="240" w:lineRule="auto"/>
      </w:pPr>
      <w:bookmarkStart w:id="37" w:name="_7xi9c6bo876g" w:colFirst="0" w:colLast="0"/>
      <w:bookmarkStart w:id="38" w:name="_Toc365278132"/>
      <w:bookmarkEnd w:id="37"/>
      <w:r>
        <w:t>Other issues</w:t>
      </w:r>
      <w:bookmarkEnd w:id="38"/>
    </w:p>
    <w:p w14:paraId="4D0BEBFB" w14:textId="77777777" w:rsidR="00C11C33" w:rsidRDefault="00026662" w:rsidP="00026662">
      <w:pPr>
        <w:pStyle w:val="normal0"/>
        <w:spacing w:line="240" w:lineRule="auto"/>
      </w:pPr>
      <w:r>
        <w:t>If you are struggling with stress or other personal problems, you can contact the LBNL Employee Assistance Program (EAP), which provides free and confident</w:t>
      </w:r>
      <w:r>
        <w:t>ial counseling, consultation, and referral for LBNL staff. If you are comfortable doing so, you can also discuss the problem with Anubhav to brainstorm if there are ways forward.</w:t>
      </w:r>
    </w:p>
    <w:p w14:paraId="5D68DC64" w14:textId="77777777" w:rsidR="00C11C33" w:rsidRDefault="00C11C33" w:rsidP="00026662">
      <w:pPr>
        <w:pStyle w:val="normal0"/>
        <w:spacing w:line="240" w:lineRule="auto"/>
      </w:pPr>
    </w:p>
    <w:p w14:paraId="1ADBCADD" w14:textId="77777777" w:rsidR="00C11C33" w:rsidRDefault="00026662" w:rsidP="00026662">
      <w:pPr>
        <w:pStyle w:val="Heading1"/>
        <w:spacing w:line="240" w:lineRule="auto"/>
      </w:pPr>
      <w:bookmarkStart w:id="39" w:name="_1cntorieiryb" w:colFirst="0" w:colLast="0"/>
      <w:bookmarkStart w:id="40" w:name="_Toc365278133"/>
      <w:bookmarkEnd w:id="39"/>
      <w:r>
        <w:t>Places to work outside of your office</w:t>
      </w:r>
      <w:bookmarkEnd w:id="40"/>
    </w:p>
    <w:p w14:paraId="7D022E4A" w14:textId="77777777" w:rsidR="00C11C33" w:rsidRDefault="00026662" w:rsidP="00026662">
      <w:pPr>
        <w:pStyle w:val="normal0"/>
        <w:spacing w:line="240" w:lineRule="auto"/>
      </w:pPr>
      <w:r>
        <w:t>Anubhav is much more interested in you</w:t>
      </w:r>
      <w:r>
        <w:t xml:space="preserve">r research output than where you work. Indeed, one of the advantages of choosing computational science as a career is that it can afford you some more flexibility than other jobs. Overall, you are encouraged to work where you feel best </w:t>
      </w:r>
      <w:r>
        <w:rPr>
          <w:i/>
        </w:rPr>
        <w:t>from time-to-time</w:t>
      </w:r>
      <w:r>
        <w:t xml:space="preserve"> to</w:t>
      </w:r>
      <w:r>
        <w:t xml:space="preserve"> maximize your energy and productivity. The more accurate policy is that the more productive you are in terms out output (see “questions for self assessment” section), the less Anubhav cares about where you are doing your work.</w:t>
      </w:r>
    </w:p>
    <w:p w14:paraId="57B6BAF4" w14:textId="77777777" w:rsidR="00C11C33" w:rsidRDefault="00026662" w:rsidP="00026662">
      <w:pPr>
        <w:pStyle w:val="normal0"/>
        <w:spacing w:line="240" w:lineRule="auto"/>
      </w:pPr>
      <w:r>
        <w:t xml:space="preserve">If you do end up spending a </w:t>
      </w:r>
      <w:r>
        <w:t>day working elsewhere, follow these  rules:</w:t>
      </w:r>
    </w:p>
    <w:p w14:paraId="182EF60A" w14:textId="77777777" w:rsidR="00C11C33" w:rsidRDefault="00026662" w:rsidP="00026662">
      <w:pPr>
        <w:pStyle w:val="normal0"/>
        <w:numPr>
          <w:ilvl w:val="0"/>
          <w:numId w:val="11"/>
        </w:numPr>
        <w:spacing w:line="240" w:lineRule="auto"/>
        <w:contextualSpacing/>
      </w:pPr>
      <w:r>
        <w:t xml:space="preserve"> Let me know when in advance and also your collaborators</w:t>
      </w:r>
    </w:p>
    <w:p w14:paraId="5CA1977A" w14:textId="77777777" w:rsidR="00C11C33" w:rsidRDefault="00026662" w:rsidP="00026662">
      <w:pPr>
        <w:pStyle w:val="normal0"/>
        <w:numPr>
          <w:ilvl w:val="0"/>
          <w:numId w:val="11"/>
        </w:numPr>
        <w:spacing w:line="240" w:lineRule="auto"/>
        <w:contextualSpacing/>
      </w:pPr>
      <w:r>
        <w:t>Get your work done</w:t>
      </w:r>
    </w:p>
    <w:p w14:paraId="3E3D05DA" w14:textId="77777777" w:rsidR="00C11C33" w:rsidRDefault="00026662" w:rsidP="00026662">
      <w:pPr>
        <w:pStyle w:val="normal0"/>
        <w:numPr>
          <w:ilvl w:val="0"/>
          <w:numId w:val="11"/>
        </w:numPr>
        <w:spacing w:line="240" w:lineRule="auto"/>
        <w:contextualSpacing/>
      </w:pPr>
      <w:r>
        <w:t>Be available, e.g., don’t miss meetings and keep an eye on your email</w:t>
      </w:r>
    </w:p>
    <w:p w14:paraId="46165091" w14:textId="77777777" w:rsidR="00C11C33" w:rsidRDefault="00026662" w:rsidP="00026662">
      <w:pPr>
        <w:pStyle w:val="normal0"/>
        <w:numPr>
          <w:ilvl w:val="0"/>
          <w:numId w:val="11"/>
        </w:numPr>
        <w:spacing w:line="240" w:lineRule="auto"/>
        <w:contextualSpacing/>
      </w:pPr>
      <w:r>
        <w:t>Overcommunicate (i.e., send me an email with your progress for the</w:t>
      </w:r>
      <w:r>
        <w:t xml:space="preserve"> day)</w:t>
      </w:r>
    </w:p>
    <w:p w14:paraId="611D9261" w14:textId="77777777" w:rsidR="00C11C33" w:rsidRDefault="00C11C33" w:rsidP="00026662">
      <w:pPr>
        <w:pStyle w:val="normal0"/>
        <w:spacing w:line="240" w:lineRule="auto"/>
      </w:pPr>
    </w:p>
    <w:p w14:paraId="46858CEC" w14:textId="77777777" w:rsidR="00C11C33" w:rsidRDefault="00026662" w:rsidP="00026662">
      <w:pPr>
        <w:pStyle w:val="normal0"/>
        <w:spacing w:line="240" w:lineRule="auto"/>
      </w:pPr>
      <w:r>
        <w:lastRenderedPageBreak/>
        <w:t>When those rules are followed (particularly the last one), there is usually no problem in working outside your office from time to time. Indeed, this handbook even tells you where you might go.</w:t>
      </w:r>
    </w:p>
    <w:p w14:paraId="0C7C12FA" w14:textId="77777777" w:rsidR="00C11C33" w:rsidRDefault="00C11C33" w:rsidP="00026662">
      <w:pPr>
        <w:pStyle w:val="normal0"/>
        <w:spacing w:line="240" w:lineRule="auto"/>
      </w:pPr>
    </w:p>
    <w:p w14:paraId="0EF0C11D" w14:textId="77777777" w:rsidR="00C11C33" w:rsidRDefault="00026662" w:rsidP="00026662">
      <w:pPr>
        <w:pStyle w:val="normal0"/>
        <w:spacing w:line="240" w:lineRule="auto"/>
      </w:pPr>
      <w:r>
        <w:t>Some places to work apart from your office include:</w:t>
      </w:r>
    </w:p>
    <w:p w14:paraId="452D232B" w14:textId="77777777" w:rsidR="00C11C33" w:rsidRDefault="00026662" w:rsidP="00026662">
      <w:pPr>
        <w:pStyle w:val="normal0"/>
        <w:numPr>
          <w:ilvl w:val="0"/>
          <w:numId w:val="9"/>
        </w:numPr>
        <w:spacing w:line="240" w:lineRule="auto"/>
        <w:contextualSpacing/>
      </w:pPr>
      <w:r>
        <w:t>The Molecular Foundry 3rd floor lounge</w:t>
      </w:r>
    </w:p>
    <w:p w14:paraId="6FAAF3D9" w14:textId="77777777" w:rsidR="00C11C33" w:rsidRDefault="00026662" w:rsidP="00026662">
      <w:pPr>
        <w:pStyle w:val="normal0"/>
        <w:numPr>
          <w:ilvl w:val="0"/>
          <w:numId w:val="9"/>
        </w:numPr>
        <w:spacing w:line="240" w:lineRule="auto"/>
        <w:contextualSpacing/>
      </w:pPr>
      <w:r>
        <w:t>The LBNL coffee shop and library reading room (downstairs from the cafeteria cash register area)</w:t>
      </w:r>
    </w:p>
    <w:p w14:paraId="0C59B3C3" w14:textId="77777777" w:rsidR="00C11C33" w:rsidRDefault="00026662" w:rsidP="00026662">
      <w:pPr>
        <w:pStyle w:val="normal0"/>
        <w:numPr>
          <w:ilvl w:val="0"/>
          <w:numId w:val="9"/>
        </w:numPr>
        <w:spacing w:line="240" w:lineRule="auto"/>
        <w:contextualSpacing/>
      </w:pPr>
      <w:r>
        <w:t>The UC Botanical Garden and Redwood Grove (free admission for LBNL)</w:t>
      </w:r>
    </w:p>
    <w:p w14:paraId="6851F0EA" w14:textId="77777777" w:rsidR="00C11C33" w:rsidRDefault="00026662" w:rsidP="00026662">
      <w:pPr>
        <w:pStyle w:val="normal0"/>
        <w:numPr>
          <w:ilvl w:val="0"/>
          <w:numId w:val="9"/>
        </w:numPr>
        <w:spacing w:line="240" w:lineRule="auto"/>
        <w:contextualSpacing/>
      </w:pPr>
      <w:r>
        <w:t>UC Berkeley campus, including the Free Speech Moveme</w:t>
      </w:r>
      <w:r>
        <w:t>nt cafe which has rotating newspaper headlines</w:t>
      </w:r>
    </w:p>
    <w:p w14:paraId="2A94403D" w14:textId="77777777" w:rsidR="00C11C33" w:rsidRDefault="00026662" w:rsidP="00026662">
      <w:pPr>
        <w:pStyle w:val="normal0"/>
        <w:numPr>
          <w:ilvl w:val="0"/>
          <w:numId w:val="9"/>
        </w:numPr>
        <w:spacing w:line="240" w:lineRule="auto"/>
        <w:contextualSpacing/>
      </w:pPr>
      <w:r>
        <w:t>Downtown and campus-area coffee shops</w:t>
      </w:r>
    </w:p>
    <w:p w14:paraId="147127F9" w14:textId="77777777" w:rsidR="00C11C33" w:rsidRDefault="00C11C33" w:rsidP="00026662">
      <w:pPr>
        <w:pStyle w:val="normal0"/>
        <w:spacing w:line="240" w:lineRule="auto"/>
      </w:pPr>
    </w:p>
    <w:p w14:paraId="54173DB1" w14:textId="77777777" w:rsidR="00C11C33" w:rsidRDefault="00026662" w:rsidP="00026662">
      <w:pPr>
        <w:pStyle w:val="normal0"/>
        <w:spacing w:line="240" w:lineRule="auto"/>
      </w:pPr>
      <w:r>
        <w:rPr>
          <w:noProof/>
          <w:lang w:val="en-US"/>
        </w:rPr>
        <w:drawing>
          <wp:inline distT="114300" distB="114300" distL="114300" distR="114300" wp14:anchorId="03CCE3AC" wp14:editId="6646F7ED">
            <wp:extent cx="2947988" cy="2220399"/>
            <wp:effectExtent l="0" t="0" r="0" b="0"/>
            <wp:docPr id="5" name="image14.jpg" descr="IMG_0061.jpg"/>
            <wp:cNvGraphicFramePr/>
            <a:graphic xmlns:a="http://schemas.openxmlformats.org/drawingml/2006/main">
              <a:graphicData uri="http://schemas.openxmlformats.org/drawingml/2006/picture">
                <pic:pic xmlns:pic="http://schemas.openxmlformats.org/drawingml/2006/picture">
                  <pic:nvPicPr>
                    <pic:cNvPr id="0" name="image14.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1AA69F05" w14:textId="77777777" w:rsidR="00C11C33" w:rsidRDefault="00026662" w:rsidP="00026662">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052F55FE" w14:textId="77777777" w:rsidR="00C11C33" w:rsidRDefault="00C11C33" w:rsidP="00026662">
      <w:pPr>
        <w:pStyle w:val="normal0"/>
        <w:spacing w:line="240" w:lineRule="auto"/>
        <w:rPr>
          <w:rFonts w:ascii="Roboto Condensed" w:eastAsia="Roboto Condensed" w:hAnsi="Roboto Condensed" w:cs="Roboto Condensed"/>
          <w:sz w:val="20"/>
          <w:szCs w:val="20"/>
        </w:rPr>
      </w:pPr>
    </w:p>
    <w:p w14:paraId="04029638" w14:textId="77777777" w:rsidR="00C11C33" w:rsidRDefault="00026662" w:rsidP="00026662">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4BA23303" wp14:editId="288BD3DB">
            <wp:extent cx="2822228" cy="2100263"/>
            <wp:effectExtent l="0" t="0" r="0" b="0"/>
            <wp:docPr id="9" name="image18.jpg" descr="IMG_4876_nl.jpeg"/>
            <wp:cNvGraphicFramePr/>
            <a:graphic xmlns:a="http://schemas.openxmlformats.org/drawingml/2006/main">
              <a:graphicData uri="http://schemas.openxmlformats.org/drawingml/2006/picture">
                <pic:pic xmlns:pic="http://schemas.openxmlformats.org/drawingml/2006/picture">
                  <pic:nvPicPr>
                    <pic:cNvPr id="0" name="image18.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72498482" w14:textId="77777777" w:rsidR="00C11C33" w:rsidRDefault="00026662" w:rsidP="00026662">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096D68D7" w14:textId="77777777" w:rsidR="00C11C33" w:rsidRDefault="00C11C33" w:rsidP="00026662">
      <w:pPr>
        <w:pStyle w:val="normal0"/>
        <w:spacing w:line="240" w:lineRule="auto"/>
        <w:rPr>
          <w:rFonts w:ascii="Roboto Condensed" w:eastAsia="Roboto Condensed" w:hAnsi="Roboto Condensed" w:cs="Roboto Condensed"/>
          <w:sz w:val="20"/>
          <w:szCs w:val="20"/>
        </w:rPr>
      </w:pPr>
    </w:p>
    <w:p w14:paraId="455BAC17" w14:textId="77777777" w:rsidR="00C11C33" w:rsidRDefault="00026662" w:rsidP="00026662">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174B4344" wp14:editId="3D603EDA">
            <wp:extent cx="2806598" cy="21097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68E5B9BB" w14:textId="77777777" w:rsidR="00C11C33" w:rsidRDefault="00026662" w:rsidP="00026662">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501330CC" w14:textId="77777777" w:rsidR="00C11C33" w:rsidRDefault="00C11C33" w:rsidP="00026662">
      <w:pPr>
        <w:pStyle w:val="Heading1"/>
        <w:spacing w:line="240" w:lineRule="auto"/>
      </w:pPr>
      <w:bookmarkStart w:id="41" w:name="_21v9uqgsuvus" w:colFirst="0" w:colLast="0"/>
      <w:bookmarkEnd w:id="41"/>
    </w:p>
    <w:p w14:paraId="0B43D13D" w14:textId="77777777" w:rsidR="00C11C33" w:rsidRDefault="00026662" w:rsidP="00026662">
      <w:pPr>
        <w:pStyle w:val="Heading1"/>
        <w:spacing w:line="240" w:lineRule="auto"/>
      </w:pPr>
      <w:bookmarkStart w:id="42" w:name="_54zal9cc1nfh" w:colFirst="0" w:colLast="0"/>
      <w:bookmarkStart w:id="43" w:name="_Toc365278134"/>
      <w:bookmarkEnd w:id="42"/>
      <w:r>
        <w:t>Making purchases</w:t>
      </w:r>
      <w:bookmarkEnd w:id="43"/>
    </w:p>
    <w:p w14:paraId="43BEBD71" w14:textId="77777777" w:rsidR="00C11C33" w:rsidRDefault="00026662" w:rsidP="00026662">
      <w:pPr>
        <w:pStyle w:val="normal0"/>
        <w:spacing w:line="240" w:lineRule="auto"/>
      </w:pPr>
      <w:r>
        <w:t>You are encouraged to make purchases that are likely to save you a lot of time. For example, if a commercial version of a software is superior to open-source alter</w:t>
      </w:r>
      <w:r>
        <w:t>natives, then you should purchase the commercial version. Your time is valuable and if we can solve a problem with funds, then we should try to do so.</w:t>
      </w:r>
    </w:p>
    <w:p w14:paraId="07767F4E" w14:textId="77777777" w:rsidR="00C11C33" w:rsidRDefault="00C11C33" w:rsidP="00026662">
      <w:pPr>
        <w:pStyle w:val="normal0"/>
        <w:spacing w:line="240" w:lineRule="auto"/>
      </w:pPr>
    </w:p>
    <w:p w14:paraId="67FE9259" w14:textId="77777777" w:rsidR="00C11C33" w:rsidRDefault="00026662" w:rsidP="00026662">
      <w:pPr>
        <w:pStyle w:val="normal0"/>
        <w:spacing w:line="240" w:lineRule="auto"/>
      </w:pPr>
      <w:r>
        <w:t xml:space="preserve">Purchases are usually paid for through </w:t>
      </w:r>
      <w:r>
        <w:rPr>
          <w:b/>
        </w:rPr>
        <w:t>project ids</w:t>
      </w:r>
      <w:r>
        <w:t xml:space="preserve"> that Anubhav can provide you with. For items less tha</w:t>
      </w:r>
      <w:r>
        <w:t>n $100, you should initiate purchases on your own provided that you know the correct project id (just let Anubhav know afterward so he is aware of the charge). For items greater than $100, contact Anubhav first.</w:t>
      </w:r>
    </w:p>
    <w:p w14:paraId="2C415752" w14:textId="77777777" w:rsidR="00C11C33" w:rsidRDefault="00C11C33" w:rsidP="00026662">
      <w:pPr>
        <w:pStyle w:val="normal0"/>
        <w:spacing w:line="240" w:lineRule="auto"/>
      </w:pPr>
    </w:p>
    <w:p w14:paraId="61BFA959" w14:textId="77777777" w:rsidR="00C11C33" w:rsidRDefault="00026662" w:rsidP="00026662">
      <w:pPr>
        <w:pStyle w:val="normal0"/>
        <w:spacing w:line="240" w:lineRule="auto"/>
      </w:pPr>
      <w:r>
        <w:t xml:space="preserve">The procedure for making purchases depends </w:t>
      </w:r>
      <w:r>
        <w:t>on the purchase type:</w:t>
      </w:r>
    </w:p>
    <w:p w14:paraId="10D09CE4" w14:textId="77777777" w:rsidR="00C11C33" w:rsidRDefault="00C11C33" w:rsidP="00026662">
      <w:pPr>
        <w:pStyle w:val="normal0"/>
        <w:spacing w:line="240" w:lineRule="auto"/>
      </w:pPr>
    </w:p>
    <w:p w14:paraId="2E1F9D56" w14:textId="77777777" w:rsidR="00C11C33" w:rsidRDefault="00026662" w:rsidP="00026662">
      <w:pPr>
        <w:pStyle w:val="normal0"/>
        <w:numPr>
          <w:ilvl w:val="0"/>
          <w:numId w:val="1"/>
        </w:numPr>
        <w:spacing w:line="240" w:lineRule="auto"/>
        <w:contextualSpacing/>
      </w:pPr>
      <w:r>
        <w:rPr>
          <w:b/>
        </w:rPr>
        <w:t>Software</w:t>
      </w:r>
      <w:r>
        <w:t xml:space="preserve">: Many popular commercial software libraries (e.g., Microsoft Office) can be purchased through </w:t>
      </w:r>
      <w:r>
        <w:rPr>
          <w:i/>
          <w:u w:val="single"/>
        </w:rPr>
        <w:t>software.lbl.gov</w:t>
      </w:r>
      <w:r>
        <w:t>.  At check out, the approver for the purchase is Micah Josh Liedeker.</w:t>
      </w:r>
    </w:p>
    <w:p w14:paraId="0DE3C32A" w14:textId="77777777" w:rsidR="00C11C33" w:rsidRDefault="00026662" w:rsidP="00026662">
      <w:pPr>
        <w:pStyle w:val="normal0"/>
        <w:numPr>
          <w:ilvl w:val="0"/>
          <w:numId w:val="1"/>
        </w:numPr>
        <w:spacing w:line="240" w:lineRule="auto"/>
        <w:contextualSpacing/>
      </w:pPr>
      <w:r>
        <w:rPr>
          <w:b/>
        </w:rPr>
        <w:t>Office supplies, computer accessories</w:t>
      </w:r>
      <w:r>
        <w:t>: Chec</w:t>
      </w:r>
      <w:r>
        <w:t>k the LBNL’s Ebuy (</w:t>
      </w:r>
      <w:r>
        <w:rPr>
          <w:i/>
        </w:rPr>
        <w:t>not</w:t>
      </w:r>
      <w:r>
        <w:t xml:space="preserve"> Ebay) first via </w:t>
      </w:r>
      <w:r>
        <w:rPr>
          <w:i/>
          <w:u w:val="single"/>
        </w:rPr>
        <w:t>procurement.lbl.gov</w:t>
      </w:r>
      <w:r>
        <w:t xml:space="preserve">. If the item or an equivalent is available, this is the easiest way to make the purchase (for both you and LBNL administration). At check out, the approver for the purchase is Micah Josh Liedeker. </w:t>
      </w:r>
      <w:r>
        <w:t>Otherwise, see below.</w:t>
      </w:r>
    </w:p>
    <w:p w14:paraId="75C2CA57" w14:textId="77777777" w:rsidR="00C11C33" w:rsidRDefault="00026662" w:rsidP="00026662">
      <w:pPr>
        <w:pStyle w:val="normal0"/>
        <w:numPr>
          <w:ilvl w:val="0"/>
          <w:numId w:val="1"/>
        </w:numPr>
        <w:spacing w:line="240" w:lineRule="auto"/>
        <w:contextualSpacing/>
      </w:pPr>
      <w:r>
        <w:rPr>
          <w:b/>
        </w:rPr>
        <w:t>Books</w:t>
      </w:r>
      <w:r>
        <w:t xml:space="preserve">: First, see “Resources for learning new topics”. After that, if you’d still like to purchase a book, first check if the book is </w:t>
      </w:r>
      <w:r>
        <w:lastRenderedPageBreak/>
        <w:t>available on Ebuy - this is the simplest purchase option. If it’s not available on Ebuy or it is muc</w:t>
      </w:r>
      <w:r>
        <w:t>h more expensive on Ebuy than from another seller, follow the instructions below for “other purchases”.</w:t>
      </w:r>
    </w:p>
    <w:p w14:paraId="4CD972A0" w14:textId="77777777" w:rsidR="00C11C33" w:rsidRDefault="00026662" w:rsidP="00026662">
      <w:pPr>
        <w:pStyle w:val="normal0"/>
        <w:numPr>
          <w:ilvl w:val="0"/>
          <w:numId w:val="1"/>
        </w:numPr>
        <w:spacing w:line="240" w:lineRule="auto"/>
        <w:contextualSpacing/>
        <w:rPr>
          <w:b/>
        </w:rPr>
      </w:pPr>
      <w:r>
        <w:rPr>
          <w:b/>
        </w:rPr>
        <w:t>Other purchases:</w:t>
      </w:r>
      <w:r>
        <w:t xml:space="preserve"> You should coordinate other purchases with the division’s administrative contacts (currently esdradmin@lbl.gov). Most likely, someone w</w:t>
      </w:r>
      <w:r>
        <w:t>ill ask you to fill out a simple purchase order.</w:t>
      </w:r>
    </w:p>
    <w:p w14:paraId="4D0F4A40" w14:textId="77777777" w:rsidR="00C11C33" w:rsidRDefault="00C11C33" w:rsidP="00026662">
      <w:pPr>
        <w:pStyle w:val="normal0"/>
        <w:spacing w:line="240" w:lineRule="auto"/>
      </w:pPr>
    </w:p>
    <w:p w14:paraId="5EA06931" w14:textId="77777777" w:rsidR="00C11C33" w:rsidRDefault="00026662" w:rsidP="00026662">
      <w:pPr>
        <w:pStyle w:val="Heading1"/>
        <w:spacing w:line="240" w:lineRule="auto"/>
      </w:pPr>
      <w:bookmarkStart w:id="44" w:name="_rj2su7sfw4b3" w:colFirst="0" w:colLast="0"/>
      <w:bookmarkStart w:id="45" w:name="_Toc365278135"/>
      <w:bookmarkEnd w:id="44"/>
      <w:r>
        <w:t>Booking conference travel</w:t>
      </w:r>
      <w:bookmarkEnd w:id="45"/>
    </w:p>
    <w:p w14:paraId="4AF064E0" w14:textId="77777777" w:rsidR="00C11C33" w:rsidRDefault="00026662" w:rsidP="00026662">
      <w:pPr>
        <w:pStyle w:val="normal0"/>
        <w:spacing w:line="240" w:lineRule="auto"/>
      </w:pPr>
      <w:r>
        <w:t>Graduate students and postdocs are encouraged to attend conferences for professional development and to broadcast your work to the research community. Many if not most people learn</w:t>
      </w:r>
      <w:r>
        <w:t xml:space="preserve"> about new research by hearing about it at a conference. Thus, if you want people to know about your work, you must be willing to tell people about it. Anubhav encourages you to be proactive in seeking out conferences that may be beneficial for you to part</w:t>
      </w:r>
      <w:r>
        <w:t>icipate in.</w:t>
      </w:r>
    </w:p>
    <w:p w14:paraId="035ACAAF" w14:textId="77777777" w:rsidR="00C11C33" w:rsidRDefault="00C11C33" w:rsidP="00026662">
      <w:pPr>
        <w:pStyle w:val="normal0"/>
        <w:spacing w:line="240" w:lineRule="auto"/>
      </w:pPr>
    </w:p>
    <w:p w14:paraId="4D1E3EDD" w14:textId="77777777" w:rsidR="00C11C33" w:rsidRDefault="00026662" w:rsidP="00026662">
      <w:pPr>
        <w:pStyle w:val="normal0"/>
        <w:spacing w:line="240" w:lineRule="auto"/>
      </w:pPr>
      <w:r>
        <w:t>You should identify conferences you’d like to attend several months (usually ~4 months, perhaps ~6 months for international travel) in advance. Usually, this is around the same time that abstract deadlines are due.</w:t>
      </w:r>
    </w:p>
    <w:p w14:paraId="1C5E9355" w14:textId="77777777" w:rsidR="00C11C33" w:rsidRDefault="00C11C33" w:rsidP="00026662">
      <w:pPr>
        <w:pStyle w:val="normal0"/>
        <w:spacing w:line="240" w:lineRule="auto"/>
      </w:pPr>
    </w:p>
    <w:p w14:paraId="7346DEB2" w14:textId="77777777" w:rsidR="00C11C33" w:rsidRDefault="00026662" w:rsidP="00026662">
      <w:pPr>
        <w:pStyle w:val="normal0"/>
        <w:spacing w:line="240" w:lineRule="auto"/>
      </w:pPr>
      <w:r>
        <w:t xml:space="preserve">Once you have identified a </w:t>
      </w:r>
      <w:r>
        <w:t>conference you’d like to attend, please take the following actions:</w:t>
      </w:r>
    </w:p>
    <w:p w14:paraId="00DA4310" w14:textId="77777777" w:rsidR="00C11C33" w:rsidRDefault="00026662" w:rsidP="00026662">
      <w:pPr>
        <w:pStyle w:val="normal0"/>
        <w:numPr>
          <w:ilvl w:val="0"/>
          <w:numId w:val="32"/>
        </w:numPr>
        <w:spacing w:line="240" w:lineRule="auto"/>
        <w:contextualSpacing/>
      </w:pPr>
      <w:r>
        <w:t>Tell Anubhav about the conference and what project you’d like to present</w:t>
      </w:r>
    </w:p>
    <w:p w14:paraId="504B5B9B" w14:textId="77777777" w:rsidR="00C11C33" w:rsidRDefault="00026662" w:rsidP="00026662">
      <w:pPr>
        <w:pStyle w:val="normal0"/>
        <w:numPr>
          <w:ilvl w:val="0"/>
          <w:numId w:val="32"/>
        </w:numPr>
        <w:spacing w:line="240" w:lineRule="auto"/>
        <w:contextualSpacing/>
      </w:pPr>
      <w:r>
        <w:lastRenderedPageBreak/>
        <w:t xml:space="preserve">As soon as possible - submit a conference travel request form. This form is a very basic (i.e., 2 minutes to fill out) Google spreadsheet: </w:t>
      </w:r>
      <w:r>
        <w:rPr>
          <w:b/>
          <w:i/>
        </w:rPr>
        <w:t>http://bit.ly/2niepv7</w:t>
      </w:r>
    </w:p>
    <w:p w14:paraId="76063C3F" w14:textId="77777777" w:rsidR="00C11C33" w:rsidRDefault="00026662" w:rsidP="00026662">
      <w:pPr>
        <w:pStyle w:val="normal0"/>
        <w:numPr>
          <w:ilvl w:val="1"/>
          <w:numId w:val="32"/>
        </w:numPr>
        <w:spacing w:line="240" w:lineRule="auto"/>
        <w:contextualSpacing/>
        <w:rPr>
          <w:b/>
          <w:i/>
        </w:rPr>
      </w:pPr>
      <w:r>
        <w:t>If you do not submit the travel request form several months in advance, you may not receive LBNL approval to attend.</w:t>
      </w:r>
    </w:p>
    <w:p w14:paraId="68423A9D" w14:textId="77777777" w:rsidR="00C11C33" w:rsidRDefault="00026662" w:rsidP="00026662">
      <w:pPr>
        <w:pStyle w:val="normal0"/>
        <w:numPr>
          <w:ilvl w:val="0"/>
          <w:numId w:val="32"/>
        </w:numPr>
        <w:spacing w:line="240" w:lineRule="auto"/>
        <w:contextualSpacing/>
      </w:pPr>
      <w:r>
        <w:t>If you haven’t done so already, make sure your travel profile (</w:t>
      </w:r>
      <w:r>
        <w:rPr>
          <w:i/>
        </w:rPr>
        <w:t>e.g.</w:t>
      </w:r>
      <w:r>
        <w:t>, your frequent flier programs) are completed for the lab. E-mail Charlo</w:t>
      </w:r>
      <w:r>
        <w:t>tte Standish if you don’t have one yet.</w:t>
      </w:r>
    </w:p>
    <w:p w14:paraId="4FCF9172" w14:textId="77777777" w:rsidR="00C11C33" w:rsidRDefault="00026662" w:rsidP="00026662">
      <w:pPr>
        <w:pStyle w:val="normal0"/>
        <w:numPr>
          <w:ilvl w:val="0"/>
          <w:numId w:val="32"/>
        </w:numPr>
        <w:spacing w:line="240" w:lineRule="auto"/>
        <w:contextualSpacing/>
      </w:pPr>
      <w:r>
        <w:t>Work with Anubhav to submit an abstract</w:t>
      </w:r>
    </w:p>
    <w:p w14:paraId="690B9848" w14:textId="77777777" w:rsidR="00C11C33" w:rsidRDefault="00C11C33" w:rsidP="00026662">
      <w:pPr>
        <w:pStyle w:val="normal0"/>
        <w:spacing w:line="240" w:lineRule="auto"/>
      </w:pPr>
    </w:p>
    <w:p w14:paraId="7CDDE223" w14:textId="77777777" w:rsidR="00C11C33" w:rsidRDefault="00026662" w:rsidP="00026662">
      <w:pPr>
        <w:pStyle w:val="normal0"/>
        <w:spacing w:line="240" w:lineRule="auto"/>
      </w:pPr>
      <w:r>
        <w:t>Once you have received approval to attend the conference, please take the following steps:</w:t>
      </w:r>
    </w:p>
    <w:p w14:paraId="67394CB4" w14:textId="77777777" w:rsidR="00C11C33" w:rsidRDefault="00026662" w:rsidP="00026662">
      <w:pPr>
        <w:pStyle w:val="normal0"/>
        <w:numPr>
          <w:ilvl w:val="0"/>
          <w:numId w:val="4"/>
        </w:numPr>
        <w:spacing w:line="240" w:lineRule="auto"/>
        <w:contextualSpacing/>
      </w:pPr>
      <w:r>
        <w:t xml:space="preserve">Make sure you register for the conference in time to receive any early registration </w:t>
      </w:r>
      <w:r>
        <w:t xml:space="preserve">discount </w:t>
      </w:r>
      <w:r>
        <w:rPr>
          <w:i/>
        </w:rPr>
        <w:t>(normally on one’s own credit card then reimbursed later)</w:t>
      </w:r>
    </w:p>
    <w:p w14:paraId="1C407620" w14:textId="77777777" w:rsidR="00C11C33" w:rsidRDefault="00026662" w:rsidP="00026662">
      <w:pPr>
        <w:pStyle w:val="normal0"/>
        <w:numPr>
          <w:ilvl w:val="0"/>
          <w:numId w:val="4"/>
        </w:numPr>
        <w:spacing w:line="240" w:lineRule="auto"/>
        <w:contextualSpacing/>
      </w:pPr>
      <w:r>
        <w:t xml:space="preserve">Book a hotel </w:t>
      </w:r>
      <w:r>
        <w:rPr>
          <w:i/>
        </w:rPr>
        <w:t>(normally on one’s own credit card then reimbursed later)</w:t>
      </w:r>
    </w:p>
    <w:p w14:paraId="70007034" w14:textId="77777777" w:rsidR="00C11C33" w:rsidRDefault="00026662" w:rsidP="00026662">
      <w:pPr>
        <w:pStyle w:val="normal0"/>
        <w:numPr>
          <w:ilvl w:val="0"/>
          <w:numId w:val="4"/>
        </w:numPr>
        <w:spacing w:line="240" w:lineRule="auto"/>
        <w:contextualSpacing/>
      </w:pPr>
      <w:r>
        <w:t xml:space="preserve">Book a flight - please do this early to avoid last-minute flight rate spikes </w:t>
      </w:r>
      <w:r>
        <w:rPr>
          <w:i/>
        </w:rPr>
        <w:t>(normally booked in coordination with Cha</w:t>
      </w:r>
      <w:r>
        <w:rPr>
          <w:i/>
        </w:rPr>
        <w:t>rlotte Standish with LBNL making the booking. This works better if you identify desired flights in advance, otherwise give Charlotte the preferred dates and times.)</w:t>
      </w:r>
    </w:p>
    <w:p w14:paraId="5BDD7F23" w14:textId="77777777" w:rsidR="00C11C33" w:rsidRDefault="00026662" w:rsidP="00026662">
      <w:pPr>
        <w:pStyle w:val="normal0"/>
        <w:numPr>
          <w:ilvl w:val="0"/>
          <w:numId w:val="4"/>
        </w:numPr>
        <w:spacing w:line="240" w:lineRule="auto"/>
        <w:contextualSpacing/>
      </w:pPr>
      <w:r>
        <w:t>If you are planning to combine vacation and travel, remember the lab’s policy of taking onl</w:t>
      </w:r>
      <w:r>
        <w:t>y one vacation day per two work days. Note that days spent traveling to and from the conference count as work days.</w:t>
      </w:r>
    </w:p>
    <w:p w14:paraId="5B63527B" w14:textId="77777777" w:rsidR="00C11C33" w:rsidRDefault="00C11C33" w:rsidP="00026662">
      <w:pPr>
        <w:pStyle w:val="normal0"/>
        <w:spacing w:line="240" w:lineRule="auto"/>
      </w:pPr>
    </w:p>
    <w:p w14:paraId="0C6020B0" w14:textId="77777777" w:rsidR="00C11C33" w:rsidRDefault="00026662" w:rsidP="00026662">
      <w:pPr>
        <w:pStyle w:val="normal0"/>
        <w:spacing w:line="240" w:lineRule="auto"/>
      </w:pPr>
      <w:r>
        <w:t>In terms of travel receipts and reimbursement:</w:t>
      </w:r>
    </w:p>
    <w:p w14:paraId="5ED2B7E8" w14:textId="77777777" w:rsidR="00C11C33" w:rsidRDefault="00026662" w:rsidP="00026662">
      <w:pPr>
        <w:pStyle w:val="normal0"/>
        <w:numPr>
          <w:ilvl w:val="0"/>
          <w:numId w:val="53"/>
        </w:numPr>
        <w:spacing w:line="240" w:lineRule="auto"/>
        <w:contextualSpacing/>
      </w:pPr>
      <w:r>
        <w:lastRenderedPageBreak/>
        <w:t xml:space="preserve">If you are traveling with funding through LBNL (i.e., most cases), you do </w:t>
      </w:r>
      <w:r>
        <w:rPr>
          <w:b/>
          <w:i/>
        </w:rPr>
        <w:t>not</w:t>
      </w:r>
      <w:r>
        <w:t xml:space="preserve"> need to save r</w:t>
      </w:r>
      <w:r>
        <w:t>eceipts for meals. You will receive a per diem instead. You also do not need receipts for taxi rides under $75, although Anubhav usually submits them anyway when he has them. You also do not need to save your actual airplane tickets for lab-purchased airfa</w:t>
      </w:r>
      <w:r>
        <w:t>re, although again Anubhav usually submits these anyway.</w:t>
      </w:r>
    </w:p>
    <w:p w14:paraId="54E6336B" w14:textId="77777777" w:rsidR="00C11C33" w:rsidRDefault="00026662" w:rsidP="00026662">
      <w:pPr>
        <w:pStyle w:val="normal0"/>
        <w:numPr>
          <w:ilvl w:val="0"/>
          <w:numId w:val="53"/>
        </w:numPr>
        <w:spacing w:line="240" w:lineRule="auto"/>
        <w:contextualSpacing/>
      </w:pPr>
      <w:r>
        <w:t>If you are traveling with outside funding (e.g., the conference organizers are going to reimburse you), save all receipts and tickets as they may be needed for reimbursement.</w:t>
      </w:r>
    </w:p>
    <w:p w14:paraId="1E4F7E8B" w14:textId="77777777" w:rsidR="00C11C33" w:rsidRDefault="00026662" w:rsidP="00026662">
      <w:pPr>
        <w:pStyle w:val="normal0"/>
        <w:numPr>
          <w:ilvl w:val="0"/>
          <w:numId w:val="53"/>
        </w:numPr>
        <w:spacing w:line="240" w:lineRule="auto"/>
        <w:contextualSpacing/>
      </w:pPr>
      <w:r>
        <w:t>When returning from trav</w:t>
      </w:r>
      <w:r>
        <w:t>el, coordinate reimbursements with Charlotte Standish. You can also ask Charlotte about any travel questions that might not be covered here.</w:t>
      </w:r>
    </w:p>
    <w:p w14:paraId="6AB658D6" w14:textId="77777777" w:rsidR="00C11C33" w:rsidRDefault="00C11C33" w:rsidP="00026662">
      <w:pPr>
        <w:pStyle w:val="normal0"/>
        <w:spacing w:line="240" w:lineRule="auto"/>
      </w:pPr>
    </w:p>
    <w:p w14:paraId="707AE860" w14:textId="77777777" w:rsidR="00C11C33" w:rsidRDefault="00026662" w:rsidP="00026662">
      <w:pPr>
        <w:pStyle w:val="normal0"/>
        <w:spacing w:line="240" w:lineRule="auto"/>
        <w:rPr>
          <w:b/>
          <w:i/>
        </w:rPr>
      </w:pPr>
      <w:r>
        <w:rPr>
          <w:i/>
        </w:rPr>
        <w:t>Pro tip:</w:t>
      </w:r>
      <w:r>
        <w:t xml:space="preserve"> If you want to see the status of your conference requests, log in to this sheet with your LBNL account:  </w:t>
      </w:r>
      <w:r>
        <w:rPr>
          <w:b/>
          <w:i/>
        </w:rPr>
        <w:t>http://bit.ly/2n6XCe3</w:t>
      </w:r>
    </w:p>
    <w:p w14:paraId="36319486" w14:textId="77777777" w:rsidR="00C11C33" w:rsidRDefault="00026662" w:rsidP="00026662">
      <w:pPr>
        <w:pStyle w:val="normal0"/>
        <w:spacing w:line="240" w:lineRule="auto"/>
        <w:rPr>
          <w:b/>
          <w:i/>
        </w:rPr>
      </w:pPr>
      <w:r>
        <w:t>You can filter the sheet to your requests by right-clicking on the name column and choosing the filter option.</w:t>
      </w:r>
    </w:p>
    <w:p w14:paraId="271BB704" w14:textId="77777777" w:rsidR="00C11C33" w:rsidRDefault="00C11C33" w:rsidP="00026662">
      <w:pPr>
        <w:pStyle w:val="Heading1"/>
        <w:spacing w:line="240" w:lineRule="auto"/>
      </w:pPr>
      <w:bookmarkStart w:id="46" w:name="_xaxrfpq1u4o8" w:colFirst="0" w:colLast="0"/>
      <w:bookmarkEnd w:id="46"/>
    </w:p>
    <w:p w14:paraId="6D48E23A" w14:textId="77777777" w:rsidR="00C11C33" w:rsidRDefault="00026662" w:rsidP="00026662">
      <w:pPr>
        <w:pStyle w:val="Heading1"/>
        <w:spacing w:line="240" w:lineRule="auto"/>
      </w:pPr>
      <w:bookmarkStart w:id="47" w:name="_epejtjc8vy9c" w:colFirst="0" w:colLast="0"/>
      <w:bookmarkStart w:id="48" w:name="_Toc365278136"/>
      <w:bookmarkEnd w:id="47"/>
      <w:r>
        <w:t>Asking your advisor for research help</w:t>
      </w:r>
      <w:bookmarkEnd w:id="48"/>
    </w:p>
    <w:p w14:paraId="201BB9BE" w14:textId="77777777" w:rsidR="00C11C33" w:rsidRDefault="00026662" w:rsidP="00026662">
      <w:pPr>
        <w:pStyle w:val="Heading2"/>
        <w:spacing w:line="240" w:lineRule="auto"/>
      </w:pPr>
      <w:bookmarkStart w:id="49" w:name="_uoy9z5dg1w8q" w:colFirst="0" w:colLast="0"/>
      <w:bookmarkStart w:id="50" w:name="_Toc365278137"/>
      <w:bookmarkEnd w:id="49"/>
      <w:r>
        <w:t>Face-to-face meetings: weekly 10-minute checkups and targeted meetings</w:t>
      </w:r>
      <w:bookmarkEnd w:id="50"/>
    </w:p>
    <w:p w14:paraId="62B16C70" w14:textId="77777777" w:rsidR="00C11C33" w:rsidRDefault="00026662" w:rsidP="00026662">
      <w:pPr>
        <w:pStyle w:val="normal0"/>
        <w:spacing w:line="240" w:lineRule="auto"/>
      </w:pPr>
      <w:r>
        <w:t xml:space="preserve">Anubhav will </w:t>
      </w:r>
      <w:r>
        <w:t>schedule a time to check up with you every week for 10 minutes. The length of these meetings is intentionally short and you do not need to present slides or prepare any formal presentation. Some of the things you can and should do during these checkups:</w:t>
      </w:r>
    </w:p>
    <w:p w14:paraId="4B99EA4A" w14:textId="77777777" w:rsidR="00C11C33" w:rsidRDefault="00026662" w:rsidP="00026662">
      <w:pPr>
        <w:pStyle w:val="normal0"/>
        <w:numPr>
          <w:ilvl w:val="0"/>
          <w:numId w:val="46"/>
        </w:numPr>
        <w:spacing w:line="240" w:lineRule="auto"/>
        <w:contextualSpacing/>
      </w:pPr>
      <w:r>
        <w:lastRenderedPageBreak/>
        <w:t>me</w:t>
      </w:r>
      <w:r>
        <w:t>ntion anything that is impeding your progress (e.g., lack of equipment, lack of response from a collaborator, long queue wait times at supercomputer, etc.)</w:t>
      </w:r>
    </w:p>
    <w:p w14:paraId="6ABDFE69" w14:textId="77777777" w:rsidR="00C11C33" w:rsidRDefault="00026662" w:rsidP="00026662">
      <w:pPr>
        <w:pStyle w:val="normal0"/>
        <w:numPr>
          <w:ilvl w:val="0"/>
          <w:numId w:val="46"/>
        </w:numPr>
        <w:spacing w:line="240" w:lineRule="auto"/>
        <w:contextualSpacing/>
      </w:pPr>
      <w:r>
        <w:t>report what you worked on the last week and present your goals for the next week, month, or 3 months</w:t>
      </w:r>
      <w:r>
        <w:t xml:space="preserve"> to confirm confirm that you are on the right track, not repeating previous work, etc.</w:t>
      </w:r>
    </w:p>
    <w:p w14:paraId="15D5E0B5" w14:textId="77777777" w:rsidR="00C11C33" w:rsidRDefault="00026662" w:rsidP="00026662">
      <w:pPr>
        <w:pStyle w:val="normal0"/>
        <w:numPr>
          <w:ilvl w:val="0"/>
          <w:numId w:val="46"/>
        </w:numPr>
        <w:spacing w:line="240" w:lineRule="auto"/>
        <w:contextualSpacing/>
      </w:pPr>
      <w:r>
        <w:t>introduce a major problem you are facing and that requires a longer, targeted meeting to brainstorm a solution (just present the problem in enough detail)</w:t>
      </w:r>
    </w:p>
    <w:p w14:paraId="491A3C12" w14:textId="77777777" w:rsidR="00C11C33" w:rsidRDefault="00026662" w:rsidP="00026662">
      <w:pPr>
        <w:pStyle w:val="normal0"/>
        <w:numPr>
          <w:ilvl w:val="0"/>
          <w:numId w:val="46"/>
        </w:numPr>
        <w:spacing w:line="240" w:lineRule="auto"/>
        <w:contextualSpacing/>
      </w:pPr>
      <w:r>
        <w:t>solve very small problems, such as getting feedback on 3-4 presentation slides</w:t>
      </w:r>
    </w:p>
    <w:p w14:paraId="0E7F60D9" w14:textId="77777777" w:rsidR="00C11C33" w:rsidRDefault="00026662" w:rsidP="00026662">
      <w:pPr>
        <w:pStyle w:val="normal0"/>
        <w:numPr>
          <w:ilvl w:val="0"/>
          <w:numId w:val="46"/>
        </w:numPr>
        <w:spacing w:line="240" w:lineRule="auto"/>
        <w:contextualSpacing/>
      </w:pPr>
      <w:r>
        <w:t>request a decision about something</w:t>
      </w:r>
    </w:p>
    <w:p w14:paraId="47B3244C" w14:textId="77777777" w:rsidR="00C11C33" w:rsidRDefault="00026662" w:rsidP="00026662">
      <w:pPr>
        <w:pStyle w:val="normal0"/>
        <w:numPr>
          <w:ilvl w:val="0"/>
          <w:numId w:val="46"/>
        </w:numPr>
        <w:spacing w:line="240" w:lineRule="auto"/>
        <w:contextualSpacing/>
      </w:pPr>
      <w:r>
        <w:t>pitch a Friday Afternoon Tinkering (see later in this handbook)</w:t>
      </w:r>
    </w:p>
    <w:p w14:paraId="3E844BAE" w14:textId="77777777" w:rsidR="00C11C33" w:rsidRDefault="00C11C33" w:rsidP="00026662">
      <w:pPr>
        <w:pStyle w:val="normal0"/>
        <w:spacing w:line="240" w:lineRule="auto"/>
      </w:pPr>
    </w:p>
    <w:p w14:paraId="74582468" w14:textId="77777777" w:rsidR="00C11C33" w:rsidRDefault="00026662" w:rsidP="00026662">
      <w:pPr>
        <w:pStyle w:val="normal0"/>
        <w:spacing w:line="240" w:lineRule="auto"/>
      </w:pPr>
      <w:r>
        <w:t>Longer, targeted meetings are welcome so long as you have a clear purpose for</w:t>
      </w:r>
      <w:r>
        <w:t xml:space="preserve"> them. In particular, if a difficult decision needs to be made or you’d like to brainstorm a technical problem, a longer meeting will almost certainly work better than e-mail. To schedule a targeted meeting, you should first e-mail me and tell me why you’d</w:t>
      </w:r>
      <w:r>
        <w:t xml:space="preserve"> like to meet (or simply describe your need at a 10-minute meeting). If a meeting is in fact the best solution, we will work out a time and place to have the meeting. You can use Anubhav’s public calendar to suggest a few possible times. The best way is to</w:t>
      </w:r>
      <w:r>
        <w:t xml:space="preserve"> add his calendar to yours through LBNL Google Calendar (see instructions in the section about Booking Conference Rooms). Another way is to access his calendar through this public link:</w:t>
      </w:r>
    </w:p>
    <w:p w14:paraId="74798D95" w14:textId="77777777" w:rsidR="00C11C33" w:rsidRDefault="00C11C33" w:rsidP="00026662">
      <w:pPr>
        <w:pStyle w:val="normal0"/>
        <w:spacing w:line="240" w:lineRule="auto"/>
      </w:pPr>
    </w:p>
    <w:p w14:paraId="76398B3B" w14:textId="77777777" w:rsidR="00C11C33" w:rsidRDefault="00026662" w:rsidP="00026662">
      <w:pPr>
        <w:pStyle w:val="normal0"/>
        <w:spacing w:line="240" w:lineRule="auto"/>
        <w:rPr>
          <w:b/>
          <w:i/>
        </w:rPr>
      </w:pPr>
      <w:r>
        <w:rPr>
          <w:b/>
          <w:i/>
        </w:rPr>
        <w:t>http://bit.ly/2ncHcPo</w:t>
      </w:r>
    </w:p>
    <w:p w14:paraId="189F4B40" w14:textId="77777777" w:rsidR="00C11C33" w:rsidRDefault="00C11C33" w:rsidP="00026662">
      <w:pPr>
        <w:pStyle w:val="normal0"/>
        <w:spacing w:line="240" w:lineRule="auto"/>
      </w:pPr>
    </w:p>
    <w:p w14:paraId="3216909F" w14:textId="77777777" w:rsidR="00C11C33" w:rsidRDefault="00026662" w:rsidP="00026662">
      <w:pPr>
        <w:pStyle w:val="normal0"/>
        <w:spacing w:line="240" w:lineRule="auto"/>
      </w:pPr>
      <w:r>
        <w:lastRenderedPageBreak/>
        <w:t>Note: Please do not simply “drop by” Anubhav’s</w:t>
      </w:r>
      <w:r>
        <w:t xml:space="preserve"> office to ask questions unless the matter is urgent or if the issue is of a more personal nature (in which case, please do not hesitate to drop by).</w:t>
      </w:r>
    </w:p>
    <w:p w14:paraId="26B6EA59" w14:textId="77777777" w:rsidR="00C11C33" w:rsidRDefault="00026662" w:rsidP="00026662">
      <w:pPr>
        <w:pStyle w:val="Heading2"/>
        <w:spacing w:line="240" w:lineRule="auto"/>
      </w:pPr>
      <w:bookmarkStart w:id="51" w:name="_g6otfd1i70rv" w:colFirst="0" w:colLast="0"/>
      <w:bookmarkStart w:id="52" w:name="_Toc365278138"/>
      <w:bookmarkEnd w:id="51"/>
      <w:r>
        <w:t>Email help (and general guidance)</w:t>
      </w:r>
      <w:bookmarkEnd w:id="52"/>
    </w:p>
    <w:p w14:paraId="52490FDA" w14:textId="77777777" w:rsidR="00C11C33" w:rsidRDefault="00026662" w:rsidP="00026662">
      <w:pPr>
        <w:pStyle w:val="normal0"/>
        <w:spacing w:line="240" w:lineRule="auto"/>
      </w:pPr>
      <w:r>
        <w:t xml:space="preserve">From time to time, you will encounter problems, require suggestions, or </w:t>
      </w:r>
      <w:r>
        <w:t>otherwise need assistance from your advisor. This is normal, and asking for help is encouraged so long as you have done your best to solve the problem yourself. Sadly, it is all too easy these days to send e-mails without first investigating a problem your</w:t>
      </w:r>
      <w:r>
        <w:t>self, and it is important to remember that your advisor gets many dozens of emails per day. Thus, if the question is important and difficult enough to ask your advisor, you should take the time to address the following four questions</w:t>
      </w:r>
      <w:r>
        <w:rPr>
          <w:vertAlign w:val="superscript"/>
        </w:rPr>
        <w:footnoteReference w:id="1"/>
      </w:r>
      <w:r>
        <w:t>:</w:t>
      </w:r>
    </w:p>
    <w:p w14:paraId="57F20EE3" w14:textId="77777777" w:rsidR="00C11C33" w:rsidRDefault="00C11C33" w:rsidP="00026662">
      <w:pPr>
        <w:pStyle w:val="normal0"/>
        <w:spacing w:line="240" w:lineRule="auto"/>
      </w:pPr>
    </w:p>
    <w:p w14:paraId="7C31FB7E" w14:textId="77777777" w:rsidR="00C11C33" w:rsidRDefault="00026662" w:rsidP="00026662">
      <w:pPr>
        <w:pStyle w:val="normal0"/>
        <w:spacing w:line="240" w:lineRule="auto"/>
      </w:pPr>
      <w:r>
        <w:pict w14:anchorId="3057FF0C">
          <v:rect id="_x0000_i1029" style="width:0;height:1.5pt" o:hralign="center" o:hrstd="t" o:hr="t" fillcolor="#a0a0a0" stroked="f"/>
        </w:pict>
      </w:r>
    </w:p>
    <w:p w14:paraId="248A1998" w14:textId="77777777" w:rsidR="00C11C33" w:rsidRDefault="00026662" w:rsidP="00026662">
      <w:pPr>
        <w:pStyle w:val="normal0"/>
        <w:numPr>
          <w:ilvl w:val="0"/>
          <w:numId w:val="60"/>
        </w:numPr>
        <w:spacing w:line="240" w:lineRule="auto"/>
        <w:contextualSpacing/>
        <w:rPr>
          <w:b/>
        </w:rPr>
      </w:pPr>
      <w:r>
        <w:rPr>
          <w:b/>
        </w:rPr>
        <w:t>What is the probl</w:t>
      </w:r>
      <w:r>
        <w:rPr>
          <w:b/>
        </w:rPr>
        <w:t>em?</w:t>
      </w:r>
    </w:p>
    <w:p w14:paraId="6104A9C5" w14:textId="77777777" w:rsidR="00C11C33" w:rsidRDefault="00026662" w:rsidP="00026662">
      <w:pPr>
        <w:pStyle w:val="normal0"/>
        <w:spacing w:line="240" w:lineRule="auto"/>
        <w:rPr>
          <w:i/>
        </w:rPr>
      </w:pPr>
      <w:r>
        <w:t xml:space="preserve">Clearly describe the problem, </w:t>
      </w:r>
      <w:r>
        <w:rPr>
          <w:i/>
        </w:rPr>
        <w:t>starting from the beginning.</w:t>
      </w:r>
    </w:p>
    <w:p w14:paraId="0AF1C456" w14:textId="77777777" w:rsidR="00C11C33" w:rsidRDefault="00C11C33" w:rsidP="00026662">
      <w:pPr>
        <w:pStyle w:val="normal0"/>
        <w:spacing w:line="240" w:lineRule="auto"/>
      </w:pPr>
    </w:p>
    <w:p w14:paraId="7805BB94" w14:textId="77777777" w:rsidR="00C11C33" w:rsidRDefault="00026662" w:rsidP="00026662">
      <w:pPr>
        <w:pStyle w:val="normal0"/>
        <w:numPr>
          <w:ilvl w:val="0"/>
          <w:numId w:val="51"/>
        </w:numPr>
        <w:spacing w:line="240" w:lineRule="auto"/>
        <w:contextualSpacing/>
        <w:rPr>
          <w:b/>
        </w:rPr>
      </w:pPr>
      <w:r>
        <w:rPr>
          <w:b/>
        </w:rPr>
        <w:t>What is the CAUSE of the problem?</w:t>
      </w:r>
    </w:p>
    <w:p w14:paraId="0EFA20A5" w14:textId="77777777" w:rsidR="00C11C33" w:rsidRDefault="00026662" w:rsidP="00026662">
      <w:pPr>
        <w:pStyle w:val="normal0"/>
        <w:spacing w:line="240" w:lineRule="auto"/>
      </w:pPr>
      <w:r>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calculations. If you are unsure how to answer this question, ask yourself “why” this problem needs</w:t>
      </w:r>
      <w:r>
        <w:t xml:space="preserve"> to be solved (some companies such as Toyota employ the “5 </w:t>
      </w:r>
      <w:r>
        <w:lastRenderedPageBreak/>
        <w:t>Whys” principle - i.e., asking “why” 5 consecutive times to get to the root of the problem rather than fix surface issues).</w:t>
      </w:r>
    </w:p>
    <w:p w14:paraId="2CC3016E" w14:textId="77777777" w:rsidR="00C11C33" w:rsidRDefault="00C11C33" w:rsidP="00026662">
      <w:pPr>
        <w:pStyle w:val="normal0"/>
        <w:spacing w:line="240" w:lineRule="auto"/>
      </w:pPr>
    </w:p>
    <w:p w14:paraId="501AA83C" w14:textId="77777777" w:rsidR="00C11C33" w:rsidRDefault="00026662" w:rsidP="00026662">
      <w:pPr>
        <w:pStyle w:val="normal0"/>
        <w:numPr>
          <w:ilvl w:val="0"/>
          <w:numId w:val="61"/>
        </w:numPr>
        <w:spacing w:line="240" w:lineRule="auto"/>
        <w:contextualSpacing/>
        <w:rPr>
          <w:b/>
        </w:rPr>
      </w:pPr>
      <w:r>
        <w:rPr>
          <w:b/>
        </w:rPr>
        <w:t>What are all the possible solutions to the problem?</w:t>
      </w:r>
    </w:p>
    <w:p w14:paraId="29B4E662" w14:textId="77777777" w:rsidR="00C11C33" w:rsidRDefault="00026662" w:rsidP="00026662">
      <w:pPr>
        <w:pStyle w:val="normal0"/>
        <w:spacing w:line="240" w:lineRule="auto"/>
      </w:pPr>
      <w:r>
        <w:t>You might think this</w:t>
      </w:r>
      <w:r>
        <w:t xml:space="preserve">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implement or think mig</w:t>
      </w:r>
      <w:r>
        <w:t>ht not work. If you don’t have any solution ideas, list all the avenues you tried (e.g., Google search terms) to find one</w:t>
      </w:r>
      <w:r>
        <w:rPr>
          <w:i/>
        </w:rPr>
        <w:t xml:space="preserve">. </w:t>
      </w:r>
      <w:r>
        <w:t>If you already tried some solutions but they failed, summarize that information here.</w:t>
      </w:r>
    </w:p>
    <w:p w14:paraId="1BF6F640" w14:textId="77777777" w:rsidR="00C11C33" w:rsidRDefault="00C11C33" w:rsidP="00026662">
      <w:pPr>
        <w:pStyle w:val="normal0"/>
        <w:spacing w:line="240" w:lineRule="auto"/>
      </w:pPr>
    </w:p>
    <w:p w14:paraId="6C51B503" w14:textId="77777777" w:rsidR="00C11C33" w:rsidRDefault="00026662" w:rsidP="00026662">
      <w:pPr>
        <w:pStyle w:val="normal0"/>
        <w:numPr>
          <w:ilvl w:val="0"/>
          <w:numId w:val="38"/>
        </w:numPr>
        <w:spacing w:line="240" w:lineRule="auto"/>
        <w:contextualSpacing/>
        <w:rPr>
          <w:b/>
        </w:rPr>
      </w:pPr>
      <w:r>
        <w:rPr>
          <w:b/>
        </w:rPr>
        <w:t>What solution do you suggest?</w:t>
      </w:r>
    </w:p>
    <w:p w14:paraId="159A2409" w14:textId="77777777" w:rsidR="00C11C33" w:rsidRDefault="00026662" w:rsidP="00026662">
      <w:pPr>
        <w:pStyle w:val="normal0"/>
        <w:spacing w:line="240" w:lineRule="auto"/>
      </w:pPr>
      <w:r>
        <w:t>Provide your rea</w:t>
      </w:r>
      <w:r>
        <w:t>son for suggesting this solution.</w:t>
      </w:r>
    </w:p>
    <w:p w14:paraId="55652F21" w14:textId="77777777" w:rsidR="00C11C33" w:rsidRDefault="00026662" w:rsidP="00026662">
      <w:pPr>
        <w:pStyle w:val="normal0"/>
        <w:spacing w:line="240" w:lineRule="auto"/>
      </w:pPr>
      <w:r>
        <w:pict w14:anchorId="3AE03EA2">
          <v:rect id="_x0000_i1030" style="width:0;height:1.5pt" o:hralign="center" o:hrstd="t" o:hr="t" fillcolor="#a0a0a0" stroked="f"/>
        </w:pict>
      </w:r>
    </w:p>
    <w:p w14:paraId="25CDF83B" w14:textId="77777777" w:rsidR="00C11C33" w:rsidRDefault="00026662" w:rsidP="00026662">
      <w:pPr>
        <w:pStyle w:val="normal0"/>
        <w:spacing w:line="240" w:lineRule="auto"/>
      </w:pPr>
      <w:r>
        <w:t>More often than not, taking the time to answer these questions leads to you solving your own problem. In the cases where that is not true, these responses will make brainstorming solutions to your problem more effective and will also allow Anubhav to provi</w:t>
      </w:r>
      <w:r>
        <w:t>de feedback into your process of generating all possible solutions.</w:t>
      </w:r>
    </w:p>
    <w:p w14:paraId="69B8B0D8" w14:textId="77777777" w:rsidR="00C11C33" w:rsidRDefault="00026662" w:rsidP="00026662">
      <w:pPr>
        <w:pStyle w:val="Heading2"/>
        <w:spacing w:line="240" w:lineRule="auto"/>
      </w:pPr>
      <w:bookmarkStart w:id="53" w:name="_f243xfz6b2sl" w:colFirst="0" w:colLast="0"/>
      <w:bookmarkStart w:id="54" w:name="_Toc365278139"/>
      <w:bookmarkEnd w:id="53"/>
      <w:r>
        <w:t>Software help groups</w:t>
      </w:r>
      <w:bookmarkEnd w:id="54"/>
    </w:p>
    <w:p w14:paraId="6D653E42" w14:textId="77777777" w:rsidR="00C11C33" w:rsidRDefault="00026662" w:rsidP="00026662">
      <w:pPr>
        <w:pStyle w:val="normal0"/>
        <w:spacing w:line="240" w:lineRule="auto"/>
      </w:pPr>
      <w:r>
        <w:t>If you have problems with software, and in particular the software maintained by our group and our collaborators, you should contact the appropriate help group. The do</w:t>
      </w:r>
      <w:r>
        <w:t xml:space="preserve">cumentation for the software will list what that channel is; if not, try the Github Issues page. If you contact Anubhav, make sure you address the four questions above as well as </w:t>
      </w:r>
      <w:r>
        <w:lastRenderedPageBreak/>
        <w:t>provide everything needed (files, test code, etc) to quickly reproduce and de</w:t>
      </w:r>
      <w:r>
        <w:t>bug the problem.</w:t>
      </w:r>
    </w:p>
    <w:p w14:paraId="60126A7A" w14:textId="77777777" w:rsidR="00C11C33" w:rsidRDefault="00C11C33" w:rsidP="00026662">
      <w:pPr>
        <w:pStyle w:val="normal0"/>
        <w:spacing w:line="240" w:lineRule="auto"/>
      </w:pPr>
    </w:p>
    <w:p w14:paraId="3D8BB7F1" w14:textId="77777777" w:rsidR="00C11C33" w:rsidRDefault="00026662" w:rsidP="00026662">
      <w:pPr>
        <w:pStyle w:val="normal0"/>
        <w:spacing w:line="240" w:lineRule="auto"/>
      </w:pPr>
      <w:r>
        <w:t>Two other ways to get software help that are more self-guided are:</w:t>
      </w:r>
    </w:p>
    <w:p w14:paraId="341C686D" w14:textId="77777777" w:rsidR="00C11C33" w:rsidRDefault="00026662" w:rsidP="00026662">
      <w:pPr>
        <w:pStyle w:val="normal0"/>
        <w:numPr>
          <w:ilvl w:val="0"/>
          <w:numId w:val="5"/>
        </w:numPr>
        <w:spacing w:line="240" w:lineRule="auto"/>
        <w:contextualSpacing/>
      </w:pPr>
      <w:r>
        <w:t>If you are having trouble using a particular class or function, look for unit tests within the code, which often demonstrate how to use the class or function</w:t>
      </w:r>
    </w:p>
    <w:p w14:paraId="40DEE933" w14:textId="77777777" w:rsidR="00C11C33" w:rsidRDefault="00026662" w:rsidP="00026662">
      <w:pPr>
        <w:pStyle w:val="normal0"/>
        <w:numPr>
          <w:ilvl w:val="0"/>
          <w:numId w:val="5"/>
        </w:numPr>
        <w:spacing w:line="240" w:lineRule="auto"/>
        <w:contextualSpacing/>
      </w:pPr>
      <w:r>
        <w:t xml:space="preserve">If the class </w:t>
      </w:r>
      <w:r>
        <w:t xml:space="preserve">or function has a unique name (e.g., MaterialsProjectCompatibility), another option is to both Google </w:t>
      </w:r>
      <w:r>
        <w:rPr>
          <w:i/>
        </w:rPr>
        <w:t>and</w:t>
      </w:r>
      <w:r>
        <w:t xml:space="preserve"> search on github.com for the particular class/function. The github.com search will often reveal code snippets from users all around the world. </w:t>
      </w:r>
    </w:p>
    <w:p w14:paraId="42A52DEE" w14:textId="77777777" w:rsidR="00C11C33" w:rsidRDefault="00C11C33" w:rsidP="00026662">
      <w:pPr>
        <w:pStyle w:val="normal0"/>
        <w:spacing w:line="240" w:lineRule="auto"/>
      </w:pPr>
    </w:p>
    <w:p w14:paraId="55DFEC96" w14:textId="77777777" w:rsidR="00C11C33" w:rsidRDefault="00026662" w:rsidP="00026662">
      <w:pPr>
        <w:pStyle w:val="Heading1"/>
        <w:spacing w:line="240" w:lineRule="auto"/>
        <w:rPr>
          <w:color w:val="FF9900"/>
        </w:rPr>
      </w:pPr>
      <w:bookmarkStart w:id="55" w:name="_d7lbodocuuqn" w:colFirst="0" w:colLast="0"/>
      <w:bookmarkStart w:id="56" w:name="_Toc365278140"/>
      <w:bookmarkEnd w:id="55"/>
      <w:r>
        <w:t>Frida</w:t>
      </w:r>
      <w:r>
        <w:t>y Afternoon Tinkerings (FATs)</w:t>
      </w:r>
      <w:bookmarkEnd w:id="56"/>
    </w:p>
    <w:p w14:paraId="0A840A44" w14:textId="77777777" w:rsidR="00C11C33" w:rsidRDefault="00C11C33" w:rsidP="00026662">
      <w:pPr>
        <w:pStyle w:val="normal0"/>
        <w:spacing w:line="240" w:lineRule="auto"/>
        <w:rPr>
          <w:rFonts w:ascii="Rokkitt" w:eastAsia="Rokkitt" w:hAnsi="Rokkitt" w:cs="Rokkitt"/>
          <w:i/>
        </w:rPr>
      </w:pPr>
    </w:p>
    <w:p w14:paraId="068A8908"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w:t>
      </w:r>
      <w:r>
        <w:rPr>
          <w:rFonts w:ascii="Rokkitt" w:eastAsia="Rokkitt" w:hAnsi="Rokkitt" w:cs="Rokkitt"/>
          <w:i/>
        </w:rPr>
        <w:t>lyze further, or want to do some kind of trick with - that’s the best way to learn something”.</w:t>
      </w:r>
    </w:p>
    <w:p w14:paraId="0BB79F79"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Richard Feynman</w:t>
      </w:r>
    </w:p>
    <w:p w14:paraId="1E6D94D7" w14:textId="77777777" w:rsidR="00C11C33" w:rsidRDefault="00C11C33" w:rsidP="00026662">
      <w:pPr>
        <w:pStyle w:val="normal0"/>
        <w:spacing w:line="240" w:lineRule="auto"/>
      </w:pPr>
    </w:p>
    <w:p w14:paraId="6CF3B234"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“...it is certainly all right and potentially very productive just to mess around. Quick uncontrolled experiments are very productive. They ar</w:t>
      </w:r>
      <w:r>
        <w:rPr>
          <w:rFonts w:ascii="Rokkitt" w:eastAsia="Rokkitt" w:hAnsi="Rokkitt" w:cs="Rokkitt"/>
          <w:i/>
        </w:rPr>
        <w:t>e performed just to see if you can make something interesting happen”.</w:t>
      </w:r>
    </w:p>
    <w:p w14:paraId="5C085446"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E.O. Wilson</w:t>
      </w:r>
    </w:p>
    <w:p w14:paraId="4695E41C" w14:textId="77777777" w:rsidR="00C11C33" w:rsidRDefault="00C11C33" w:rsidP="00026662">
      <w:pPr>
        <w:pStyle w:val="normal0"/>
        <w:spacing w:line="240" w:lineRule="auto"/>
        <w:rPr>
          <w:rFonts w:ascii="Rokkitt" w:eastAsia="Rokkitt" w:hAnsi="Rokkitt" w:cs="Rokkitt"/>
          <w:b/>
          <w:i/>
        </w:rPr>
      </w:pPr>
    </w:p>
    <w:p w14:paraId="7F5CE879" w14:textId="77777777" w:rsidR="00C11C33" w:rsidRDefault="00026662" w:rsidP="00026662">
      <w:pPr>
        <w:pStyle w:val="normal0"/>
        <w:spacing w:line="240" w:lineRule="auto"/>
      </w:pPr>
      <w:r>
        <w:t>Long-term members of the group (</w:t>
      </w:r>
      <w:r>
        <w:rPr>
          <w:i/>
        </w:rPr>
        <w:t>i.e.</w:t>
      </w:r>
      <w:r>
        <w:t>, graduate students and postdocs) are encouraged to spend Friday afternoons on a project of their choosing. This is similar to the “20</w:t>
      </w:r>
      <w:r>
        <w:t xml:space="preserve">% time” afforded by companies like Google. You can pick any project you think is important or interesting, as long as it is related to our group and somewhat related to your main </w:t>
      </w:r>
      <w:r>
        <w:lastRenderedPageBreak/>
        <w:t xml:space="preserve">project theme. It is best if the project is scientific in nature, but it can </w:t>
      </w:r>
      <w:r>
        <w:t>also be software related (</w:t>
      </w:r>
      <w:r>
        <w:rPr>
          <w:i/>
        </w:rPr>
        <w:t>e.g.</w:t>
      </w:r>
      <w:r>
        <w:t>, to try a new visualization library or to improve the scaling of calculations at supercomputing centers). The most important aspect is that you should be able to get a result (whether positive or negative) in a short time (se</w:t>
      </w:r>
      <w:r>
        <w:t>e “metrics for successful FATs”).</w:t>
      </w:r>
    </w:p>
    <w:p w14:paraId="2A4F7626" w14:textId="77777777" w:rsidR="00C11C33" w:rsidRDefault="00C11C33" w:rsidP="00026662">
      <w:pPr>
        <w:pStyle w:val="normal0"/>
        <w:spacing w:line="240" w:lineRule="auto"/>
      </w:pPr>
    </w:p>
    <w:p w14:paraId="457463F3" w14:textId="77777777" w:rsidR="00C11C33" w:rsidRDefault="00026662" w:rsidP="00026662">
      <w:pPr>
        <w:pStyle w:val="normal0"/>
        <w:spacing w:line="240" w:lineRule="auto"/>
      </w:pPr>
      <w:r>
        <w:t xml:space="preserve">You are the boss for your Friday Afternoon Tinkerings (FATs). </w:t>
      </w:r>
    </w:p>
    <w:p w14:paraId="1D2B3A72" w14:textId="77777777" w:rsidR="00C11C33" w:rsidRDefault="00026662" w:rsidP="00026662">
      <w:pPr>
        <w:pStyle w:val="Heading2"/>
        <w:spacing w:line="240" w:lineRule="auto"/>
      </w:pPr>
      <w:bookmarkStart w:id="57" w:name="_qr6xeytjx67j" w:colFirst="0" w:colLast="0"/>
      <w:bookmarkStart w:id="58" w:name="_Toc365278141"/>
      <w:bookmarkEnd w:id="57"/>
      <w:r>
        <w:t>FAT rules</w:t>
      </w:r>
      <w:bookmarkEnd w:id="58"/>
    </w:p>
    <w:p w14:paraId="1E6DE0BD" w14:textId="77777777" w:rsidR="00C11C33" w:rsidRDefault="00026662" w:rsidP="00026662">
      <w:pPr>
        <w:pStyle w:val="normal0"/>
        <w:numPr>
          <w:ilvl w:val="0"/>
          <w:numId w:val="14"/>
        </w:numPr>
        <w:spacing w:line="240" w:lineRule="auto"/>
      </w:pPr>
      <w:r>
        <w:t>To initiate a Friday afternoon tinkering, simply email Anubhav to let him know that you are going to try this. This will also serve as a reminder to him to leave you alone on Friday afternoons.</w:t>
      </w:r>
    </w:p>
    <w:p w14:paraId="78536469" w14:textId="77777777" w:rsidR="00C11C33" w:rsidRDefault="00026662" w:rsidP="00026662">
      <w:pPr>
        <w:pStyle w:val="normal0"/>
        <w:numPr>
          <w:ilvl w:val="0"/>
          <w:numId w:val="14"/>
        </w:numPr>
        <w:spacing w:line="240" w:lineRule="auto"/>
      </w:pPr>
      <w:r>
        <w:t>At the end of every month that you are doing a FAT, you will b</w:t>
      </w:r>
      <w:r>
        <w:t>e expected to provide 3 slides that describe your project and its status.</w:t>
      </w:r>
    </w:p>
    <w:p w14:paraId="3240015D" w14:textId="77777777" w:rsidR="00C11C33" w:rsidRDefault="00026662" w:rsidP="00026662">
      <w:pPr>
        <w:pStyle w:val="normal0"/>
        <w:numPr>
          <w:ilvl w:val="0"/>
          <w:numId w:val="14"/>
        </w:numPr>
        <w:spacing w:line="240" w:lineRule="auto"/>
      </w:pPr>
      <w:r>
        <w:t>Based on the slides, Anubhav will suggest what to do next. Regardless of Anubhav’s suggestions, you are allowed to continue for another month (2 months total) on the same project the</w:t>
      </w:r>
      <w:r>
        <w:t>me.</w:t>
      </w:r>
    </w:p>
    <w:p w14:paraId="5C8111F1" w14:textId="77777777" w:rsidR="00C11C33" w:rsidRDefault="00026662" w:rsidP="00026662">
      <w:pPr>
        <w:pStyle w:val="normal0"/>
        <w:numPr>
          <w:ilvl w:val="0"/>
          <w:numId w:val="14"/>
        </w:numPr>
        <w:spacing w:line="240" w:lineRule="auto"/>
      </w:pPr>
      <w:r>
        <w:t>At the end of 2 months, Anubhav will either (i) tell you to stop working on this particular project, (ii) ask you to continue hammering, or (iii) make your project more official and extend your time on it.</w:t>
      </w:r>
    </w:p>
    <w:p w14:paraId="5E9A3D7D" w14:textId="77777777" w:rsidR="00C11C33" w:rsidRDefault="00026662" w:rsidP="00026662">
      <w:pPr>
        <w:pStyle w:val="normal0"/>
        <w:numPr>
          <w:ilvl w:val="0"/>
          <w:numId w:val="14"/>
        </w:numPr>
        <w:spacing w:line="240" w:lineRule="auto"/>
      </w:pPr>
      <w:r>
        <w:t>One Friday afternoon tinkering at a time - pic</w:t>
      </w:r>
      <w:r>
        <w:t>k the most important or most exciting one if you have several ideas.</w:t>
      </w:r>
    </w:p>
    <w:p w14:paraId="5E35D6AD" w14:textId="77777777" w:rsidR="00C11C33" w:rsidRDefault="00026662" w:rsidP="00026662">
      <w:pPr>
        <w:pStyle w:val="Heading2"/>
        <w:spacing w:line="240" w:lineRule="auto"/>
      </w:pPr>
      <w:bookmarkStart w:id="59" w:name="_38ttwxi0mark" w:colFirst="0" w:colLast="0"/>
      <w:bookmarkStart w:id="60" w:name="_Toc365278142"/>
      <w:bookmarkEnd w:id="59"/>
      <w:r>
        <w:lastRenderedPageBreak/>
        <w:t>Metrics for successful FATs</w:t>
      </w:r>
      <w:bookmarkEnd w:id="60"/>
    </w:p>
    <w:p w14:paraId="527984C3" w14:textId="77777777" w:rsidR="00C11C33" w:rsidRDefault="00026662" w:rsidP="00026662">
      <w:pPr>
        <w:pStyle w:val="normal0"/>
        <w:spacing w:line="240" w:lineRule="auto"/>
      </w:pPr>
      <w:r>
        <w:t>The main metric for success of a FAT is whether you were able to prototype and test an idea. It does not matter as much whether the outcome was positive or neg</w:t>
      </w:r>
      <w:r>
        <w:t>ative, so long as you were able to obtain a clear result.</w:t>
      </w:r>
    </w:p>
    <w:p w14:paraId="1AE7057C" w14:textId="77777777" w:rsidR="00C11C33" w:rsidRDefault="00C11C33" w:rsidP="00026662">
      <w:pPr>
        <w:pStyle w:val="normal0"/>
        <w:spacing w:line="240" w:lineRule="auto"/>
      </w:pPr>
    </w:p>
    <w:p w14:paraId="2BCA14F4" w14:textId="77777777" w:rsidR="00C11C33" w:rsidRDefault="00026662" w:rsidP="00026662">
      <w:pPr>
        <w:pStyle w:val="normal0"/>
        <w:spacing w:line="240" w:lineRule="auto"/>
      </w:pPr>
      <w:r>
        <w:t>For example, let’s say your project is to represent crystal structures as graphs. Over 4 afternoons, you do basic research and develop some rudimentary code to represent crystals as graphs. You include these graphs as descriptors for predicting a several m</w:t>
      </w:r>
      <w:r>
        <w:t xml:space="preserve">aterials properties, discover the results are not so good compared to existing descriptors, and conclude that the idea probably doesn’t work very well after all. This is a </w:t>
      </w:r>
      <w:r>
        <w:rPr>
          <w:b/>
          <w:i/>
          <w:u w:val="single"/>
        </w:rPr>
        <w:t>successful</w:t>
      </w:r>
      <w:r>
        <w:t xml:space="preserve"> project, despite the negative outcome, because you performed a real exper</w:t>
      </w:r>
      <w:r>
        <w:t>iment and got a result.</w:t>
      </w:r>
    </w:p>
    <w:p w14:paraId="0292A33F" w14:textId="77777777" w:rsidR="00C11C33" w:rsidRDefault="00C11C33" w:rsidP="00026662">
      <w:pPr>
        <w:pStyle w:val="normal0"/>
        <w:spacing w:line="240" w:lineRule="auto"/>
      </w:pPr>
    </w:p>
    <w:p w14:paraId="4E8D49C1" w14:textId="77777777" w:rsidR="00C11C33" w:rsidRDefault="00026662" w:rsidP="00026662">
      <w:pPr>
        <w:pStyle w:val="normal0"/>
        <w:spacing w:line="240" w:lineRule="auto"/>
      </w:pPr>
      <w:r>
        <w:t xml:space="preserve">As a counterexample, let’s say you are interested in developing a predictive theory for metastable states. You spend the first 4 afternoons doing literature research and talking to colleagues about how to proceed, spending most of </w:t>
      </w:r>
      <w:r>
        <w:t xml:space="preserve">your time brainstorming. You spend 4 more afternoons and you think you might have sketched out a good plan of how to tackle this problem. This is an </w:t>
      </w:r>
      <w:r>
        <w:rPr>
          <w:b/>
          <w:i/>
          <w:u w:val="single"/>
        </w:rPr>
        <w:t>unsuccessful</w:t>
      </w:r>
      <w:r>
        <w:t xml:space="preserve"> project because you did not actually build anything or test any ideas. Even if you felt this w</w:t>
      </w:r>
      <w:r>
        <w:t>as productive research, this was not a FAT project.</w:t>
      </w:r>
    </w:p>
    <w:p w14:paraId="1D534EDA" w14:textId="77777777" w:rsidR="00C11C33" w:rsidRDefault="00C11C33" w:rsidP="00026662">
      <w:pPr>
        <w:pStyle w:val="normal0"/>
        <w:spacing w:line="240" w:lineRule="auto"/>
      </w:pPr>
    </w:p>
    <w:p w14:paraId="2004D498" w14:textId="77777777" w:rsidR="00C11C33" w:rsidRDefault="00026662" w:rsidP="00026662">
      <w:pPr>
        <w:pStyle w:val="normal0"/>
        <w:spacing w:line="240" w:lineRule="auto"/>
      </w:pPr>
      <w:r>
        <w:t>Main message: you must prototype, test, and gather data during your FATs!</w:t>
      </w:r>
    </w:p>
    <w:p w14:paraId="745C850F" w14:textId="77777777" w:rsidR="00C11C33" w:rsidRDefault="00C11C33" w:rsidP="00026662">
      <w:pPr>
        <w:pStyle w:val="normal0"/>
        <w:spacing w:line="240" w:lineRule="auto"/>
      </w:pPr>
    </w:p>
    <w:p w14:paraId="1C699959" w14:textId="77777777" w:rsidR="00C11C33" w:rsidRDefault="00026662" w:rsidP="00026662">
      <w:pPr>
        <w:pStyle w:val="Heading1"/>
        <w:spacing w:line="240" w:lineRule="auto"/>
      </w:pPr>
      <w:bookmarkStart w:id="61" w:name="_xva8uyo3w8af" w:colFirst="0" w:colLast="0"/>
      <w:bookmarkStart w:id="62" w:name="_Toc365278143"/>
      <w:bookmarkEnd w:id="61"/>
      <w:r>
        <w:lastRenderedPageBreak/>
        <w:t>Our computing systems</w:t>
      </w:r>
      <w:bookmarkEnd w:id="62"/>
    </w:p>
    <w:p w14:paraId="1A2C996A" w14:textId="77777777" w:rsidR="00C11C33" w:rsidRDefault="00026662" w:rsidP="00026662">
      <w:pPr>
        <w:pStyle w:val="normal0"/>
        <w:spacing w:line="240" w:lineRule="auto"/>
      </w:pPr>
      <w:r>
        <w:t>Our group’s main computing resources are:</w:t>
      </w:r>
    </w:p>
    <w:p w14:paraId="3C06462F" w14:textId="77777777" w:rsidR="00C11C33" w:rsidRDefault="00026662" w:rsidP="00026662">
      <w:pPr>
        <w:pStyle w:val="normal0"/>
        <w:numPr>
          <w:ilvl w:val="0"/>
          <w:numId w:val="12"/>
        </w:numPr>
        <w:spacing w:line="240" w:lineRule="auto"/>
        <w:contextualSpacing/>
      </w:pPr>
      <w:r>
        <w:t>NERSC (the LBNL supercomputing center, one of the biggest in the</w:t>
      </w:r>
      <w:r>
        <w:t xml:space="preserve"> world)</w:t>
      </w:r>
    </w:p>
    <w:p w14:paraId="57BF4846" w14:textId="77777777" w:rsidR="00C11C33" w:rsidRDefault="00026662" w:rsidP="00026662">
      <w:pPr>
        <w:pStyle w:val="normal0"/>
        <w:numPr>
          <w:ilvl w:val="0"/>
          <w:numId w:val="12"/>
        </w:numPr>
        <w:spacing w:line="240" w:lineRule="auto"/>
        <w:contextualSpacing/>
      </w:pPr>
      <w:r>
        <w:t>Lawrencium (starting sometime in 2017, our group will own 4 high-performance dedicated nodes on this cluster)</w:t>
      </w:r>
    </w:p>
    <w:p w14:paraId="60447F0B" w14:textId="77777777" w:rsidR="00C11C33" w:rsidRDefault="00026662" w:rsidP="00026662">
      <w:pPr>
        <w:pStyle w:val="normal0"/>
        <w:numPr>
          <w:ilvl w:val="0"/>
          <w:numId w:val="12"/>
        </w:numPr>
        <w:spacing w:line="240" w:lineRule="auto"/>
        <w:contextualSpacing/>
      </w:pPr>
      <w:r>
        <w:t>Argonne Leadership Computing Facility (sometimes)</w:t>
      </w:r>
    </w:p>
    <w:p w14:paraId="3ECAAC20" w14:textId="77777777" w:rsidR="00C11C33" w:rsidRDefault="00026662" w:rsidP="00026662">
      <w:pPr>
        <w:pStyle w:val="normal0"/>
        <w:numPr>
          <w:ilvl w:val="0"/>
          <w:numId w:val="12"/>
        </w:numPr>
        <w:spacing w:line="240" w:lineRule="auto"/>
        <w:contextualSpacing/>
      </w:pPr>
      <w:r>
        <w:t>Oak Ridge Leadership Computing Facility (sometimes)</w:t>
      </w:r>
    </w:p>
    <w:p w14:paraId="003A2D62" w14:textId="77777777" w:rsidR="00C11C33" w:rsidRDefault="00C11C33" w:rsidP="00026662">
      <w:pPr>
        <w:pStyle w:val="normal0"/>
        <w:spacing w:line="240" w:lineRule="auto"/>
      </w:pPr>
    </w:p>
    <w:p w14:paraId="52EBAF57" w14:textId="77777777" w:rsidR="00C11C33" w:rsidRDefault="00026662" w:rsidP="00026662">
      <w:pPr>
        <w:pStyle w:val="normal0"/>
        <w:spacing w:line="240" w:lineRule="auto"/>
      </w:pPr>
      <w:r>
        <w:t>At any time, if you feel you are co</w:t>
      </w:r>
      <w:r>
        <w:t>mputing-limited, please contact Anubhav so he can work with you on finding solutions.</w:t>
      </w:r>
    </w:p>
    <w:p w14:paraId="36B272ED" w14:textId="77777777" w:rsidR="00C11C33" w:rsidRDefault="00026662" w:rsidP="00026662">
      <w:pPr>
        <w:pStyle w:val="Heading2"/>
        <w:spacing w:line="240" w:lineRule="auto"/>
      </w:pPr>
      <w:bookmarkStart w:id="63" w:name="_r1ibyno40076" w:colFirst="0" w:colLast="0"/>
      <w:bookmarkStart w:id="64" w:name="_Toc365278144"/>
      <w:bookmarkEnd w:id="63"/>
      <w:r>
        <w:t>NERSC</w:t>
      </w:r>
      <w:bookmarkEnd w:id="64"/>
    </w:p>
    <w:p w14:paraId="76EFB98C" w14:textId="77777777" w:rsidR="00C11C33" w:rsidRDefault="00026662" w:rsidP="00026662">
      <w:pPr>
        <w:pStyle w:val="normal0"/>
        <w:spacing w:line="240" w:lineRule="auto"/>
      </w:pPr>
      <w:r>
        <w:t>To get started with calculations at NERSC:</w:t>
      </w:r>
    </w:p>
    <w:p w14:paraId="65AE2CB0" w14:textId="77777777" w:rsidR="00C11C33" w:rsidRDefault="00026662" w:rsidP="00026662">
      <w:pPr>
        <w:pStyle w:val="normal0"/>
        <w:numPr>
          <w:ilvl w:val="0"/>
          <w:numId w:val="28"/>
        </w:numPr>
        <w:spacing w:line="240" w:lineRule="auto"/>
      </w:pPr>
      <w:r>
        <w:t>Ask Anubhav about whether you will be running at NERSC and, if so, under what account / repository to charge.</w:t>
      </w:r>
    </w:p>
    <w:p w14:paraId="65F54D74" w14:textId="77777777" w:rsidR="00C11C33" w:rsidRDefault="00026662" w:rsidP="00026662">
      <w:pPr>
        <w:pStyle w:val="normal0"/>
        <w:numPr>
          <w:ilvl w:val="0"/>
          <w:numId w:val="28"/>
        </w:numPr>
        <w:spacing w:line="240" w:lineRule="auto"/>
      </w:pPr>
      <w:r>
        <w:t>Request a N</w:t>
      </w:r>
      <w:r>
        <w:t>ERSC account through the NERSC homepage (Google “NERSC account request”).</w:t>
      </w:r>
    </w:p>
    <w:p w14:paraId="0EA93C1A" w14:textId="77777777" w:rsidR="00C11C33" w:rsidRDefault="00026662" w:rsidP="00026662">
      <w:pPr>
        <w:pStyle w:val="normal0"/>
        <w:numPr>
          <w:ilvl w:val="0"/>
          <w:numId w:val="28"/>
        </w:numPr>
        <w:spacing w:line="240" w:lineRule="auto"/>
      </w:pPr>
      <w:r>
        <w:t>Someone at NERSC will validate your account and assign you computing hours</w:t>
      </w:r>
    </w:p>
    <w:p w14:paraId="0D736693" w14:textId="77777777" w:rsidR="00C11C33" w:rsidRDefault="00026662" w:rsidP="00026662">
      <w:pPr>
        <w:pStyle w:val="normal0"/>
        <w:numPr>
          <w:ilvl w:val="0"/>
          <w:numId w:val="28"/>
        </w:numPr>
        <w:spacing w:line="240" w:lineRule="auto"/>
      </w:pPr>
      <w:r>
        <w:t>At this point, you should be able to log in, check CPU-hour balances, etc. through “NERSC NIM” and “My NERS</w:t>
      </w:r>
      <w:r>
        <w:t>C” portals</w:t>
      </w:r>
    </w:p>
    <w:p w14:paraId="1F32C090" w14:textId="77777777" w:rsidR="00C11C33" w:rsidRDefault="00026662" w:rsidP="00026662">
      <w:pPr>
        <w:pStyle w:val="normal0"/>
        <w:numPr>
          <w:ilvl w:val="0"/>
          <w:numId w:val="28"/>
        </w:numPr>
        <w:spacing w:line="240" w:lineRule="auto"/>
      </w:pPr>
      <w:r>
        <w:t>In order to log in and run jobs on the various machines at NERSC, review the NERSC documentation</w:t>
      </w:r>
    </w:p>
    <w:p w14:paraId="79121FC3" w14:textId="77777777" w:rsidR="00C11C33" w:rsidRDefault="00026662" w:rsidP="00026662">
      <w:pPr>
        <w:pStyle w:val="normal0"/>
        <w:numPr>
          <w:ilvl w:val="0"/>
          <w:numId w:val="28"/>
        </w:numPr>
        <w:spacing w:line="240" w:lineRule="auto"/>
      </w:pPr>
      <w:r>
        <w:t>In order to load and submit scripts for various codes (VASP, ABINIT, Quantum Espresso), NERSC has lots of information to help. Try Google, e.g. “NER</w:t>
      </w:r>
      <w:r>
        <w:t>SC VASP”.</w:t>
      </w:r>
    </w:p>
    <w:p w14:paraId="475978AC" w14:textId="77777777" w:rsidR="00C11C33" w:rsidRDefault="00026662" w:rsidP="00026662">
      <w:pPr>
        <w:pStyle w:val="normal0"/>
        <w:numPr>
          <w:ilvl w:val="1"/>
          <w:numId w:val="28"/>
        </w:numPr>
        <w:spacing w:line="240" w:lineRule="auto"/>
      </w:pPr>
      <w:r>
        <w:lastRenderedPageBreak/>
        <w:t>Note that for commercial codes such as VASP, there is an online form that allows you to enter your VASP license, which NERSC will confirm and then allow you access to.</w:t>
      </w:r>
    </w:p>
    <w:p w14:paraId="4E7729A3" w14:textId="77777777" w:rsidR="00C11C33" w:rsidRDefault="00026662" w:rsidP="00026662">
      <w:pPr>
        <w:pStyle w:val="Heading2"/>
        <w:spacing w:line="240" w:lineRule="auto"/>
      </w:pPr>
      <w:bookmarkStart w:id="65" w:name="_usjko2yye9gu" w:colFirst="0" w:colLast="0"/>
      <w:bookmarkStart w:id="66" w:name="_Toc365278145"/>
      <w:bookmarkEnd w:id="65"/>
      <w:r>
        <w:t>Lawrencium</w:t>
      </w:r>
      <w:bookmarkEnd w:id="66"/>
    </w:p>
    <w:p w14:paraId="4C85332C" w14:textId="77777777" w:rsidR="00C11C33" w:rsidRDefault="00026662" w:rsidP="00026662">
      <w:pPr>
        <w:pStyle w:val="normal0"/>
        <w:spacing w:line="240" w:lineRule="auto"/>
      </w:pPr>
      <w:r>
        <w:t>Lawrencium is somewhat different than NERSC in that we must maintai</w:t>
      </w:r>
      <w:r>
        <w:t xml:space="preserve">n our own software environment and pre-installed binaries for common codes are not available. Thus, maintaining the software environment at Lawrencium is a group endeavour.  We currently have 4 nodes which means as a group we can submit jobs that requires </w:t>
      </w:r>
      <w:r>
        <w:t>up to 4 nodes and those jobs will have the highest priority to start running. Note that if our purchased nodes is not enough to sustain our computing needs, it is also possible to pay per CPU-hour on Lawrencium as well as to increase our purchase order. As</w:t>
      </w:r>
      <w:r>
        <w:t>k Anubhav if you think you need this.</w:t>
      </w:r>
    </w:p>
    <w:p w14:paraId="2D08FA79" w14:textId="77777777" w:rsidR="00C11C33" w:rsidRPr="00C11C33" w:rsidRDefault="00026662" w:rsidP="00026662">
      <w:pPr>
        <w:pStyle w:val="normal0"/>
        <w:spacing w:line="240" w:lineRule="auto"/>
        <w:rPr>
          <w:rFonts w:ascii="Times New Roman" w:eastAsia="Times New Roman" w:hAnsi="Times New Roman" w:cs="Times New Roman"/>
          <w:shd w:val="clear" w:color="auto" w:fill="F7F7F7"/>
          <w:rPrChange w:id="67" w:author="Alex Dunn" w:date="2017-08-25T07:59:00Z">
            <w:rPr>
              <w:rFonts w:ascii="Arial" w:eastAsia="Arial" w:hAnsi="Arial" w:cs="Arial"/>
              <w:sz w:val="20"/>
              <w:szCs w:val="20"/>
              <w:shd w:val="clear" w:color="auto" w:fill="F7F7F7"/>
            </w:rPr>
          </w:rPrChange>
        </w:rPr>
      </w:pPr>
      <w:r>
        <w:lastRenderedPageBreak/>
        <w:t xml:space="preserve">In order to use Lawrencium resources, first thing is to apply for a new account by visiting this link </w:t>
      </w:r>
      <w:hyperlink r:id="rId17">
        <w:r>
          <w:rPr>
            <w:color w:val="1155CC"/>
            <w:u w:val="single"/>
          </w:rPr>
          <w:t>http://scs.lbl.gov/getting-an-account</w:t>
        </w:r>
      </w:hyperlink>
      <w:r>
        <w:t xml:space="preserve"> and fill out the user</w:t>
      </w:r>
      <w:r>
        <w:t xml:space="preserve"> agreement form</w:t>
      </w:r>
      <w:ins w:id="68" w:author="Alex Dunn" w:date="2017-08-25T08:03:00Z">
        <w:r>
          <w:t xml:space="preserve"> here (</w:t>
        </w:r>
        <w:r>
          <w:fldChar w:fldCharType="begin"/>
        </w:r>
        <w:r>
          <w:instrText>HYPERLINK "https://sites.google.com/a/lbl.gov/high-performance-computing-services-group/useragreement"</w:instrText>
        </w:r>
        <w:r>
          <w:fldChar w:fldCharType="separate"/>
        </w:r>
        <w:r>
          <w:rPr>
            <w:color w:val="1155CC"/>
            <w:u w:val="single"/>
          </w:rPr>
          <w:t>https://sites.google.com/a/lbl.gov/high-performance-computing-services-group/useragreement</w:t>
        </w:r>
        <w:r>
          <w:fldChar w:fldCharType="end"/>
        </w:r>
        <w:r>
          <w:t xml:space="preserve">) </w:t>
        </w:r>
      </w:ins>
      <w:r>
        <w:t xml:space="preserve"> and then send an email to </w:t>
      </w:r>
      <w:r>
        <w:fldChar w:fldCharType="begin"/>
      </w:r>
      <w:r>
        <w:instrText xml:space="preserve"> HYPERLINK "mailto:hpcshelp@lbl.gov" \h </w:instrText>
      </w:r>
      <w:r>
        <w:fldChar w:fldCharType="separate"/>
      </w:r>
      <w:r>
        <w:rPr>
          <w:rFonts w:ascii="Times New Roman" w:eastAsia="Times New Roman" w:hAnsi="Times New Roman" w:cs="Times New Roman"/>
          <w:color w:val="1155CC"/>
          <w:u w:val="single"/>
          <w:shd w:val="clear" w:color="auto" w:fill="F7F7F7"/>
          <w:rPrChange w:id="69" w:author="Alex Dunn" w:date="2017-08-25T07:59:00Z">
            <w:rPr>
              <w:rFonts w:ascii="Arial" w:eastAsia="Arial" w:hAnsi="Arial" w:cs="Arial"/>
              <w:color w:val="1155CC"/>
              <w:sz w:val="20"/>
              <w:szCs w:val="20"/>
              <w:u w:val="single"/>
              <w:shd w:val="clear" w:color="auto" w:fill="F7F7F7"/>
            </w:rPr>
          </w:rPrChange>
        </w:rPr>
        <w:t>hpcshelp@lbl.gov</w:t>
      </w:r>
      <w:r>
        <w:rPr>
          <w:rFonts w:ascii="Times New Roman" w:eastAsia="Times New Roman" w:hAnsi="Times New Roman" w:cs="Times New Roman"/>
          <w:color w:val="1155CC"/>
          <w:u w:val="single"/>
          <w:shd w:val="clear" w:color="auto" w:fill="F7F7F7"/>
        </w:rPr>
        <w:fldChar w:fldCharType="end"/>
      </w:r>
      <w:r>
        <w:rPr>
          <w:rFonts w:ascii="Times New Roman" w:eastAsia="Times New Roman" w:hAnsi="Times New Roman" w:cs="Times New Roman"/>
          <w:shd w:val="clear" w:color="auto" w:fill="F7F7F7"/>
          <w:rPrChange w:id="70" w:author="Alex Dunn" w:date="2017-08-25T07:59:00Z">
            <w:rPr>
              <w:rFonts w:ascii="Arial" w:eastAsia="Arial" w:hAnsi="Arial" w:cs="Arial"/>
              <w:sz w:val="20"/>
              <w:szCs w:val="20"/>
              <w:shd w:val="clear" w:color="auto" w:fill="F7F7F7"/>
            </w:rPr>
          </w:rPrChange>
        </w:rPr>
        <w:t xml:space="preserve"> to request an account. Once your account is ready and you are able to login, you can see the group softwares that are not available on Lawrencium by default here: /global/home/groups/ac_matminer/sha</w:t>
      </w:r>
      <w:r>
        <w:rPr>
          <w:rFonts w:ascii="Times New Roman" w:eastAsia="Times New Roman" w:hAnsi="Times New Roman" w:cs="Times New Roman"/>
          <w:shd w:val="clear" w:color="auto" w:fill="F7F7F7"/>
          <w:rPrChange w:id="71" w:author="Alex Dunn" w:date="2017-08-25T07:59:00Z">
            <w:rPr>
              <w:rFonts w:ascii="Arial" w:eastAsia="Arial" w:hAnsi="Arial" w:cs="Arial"/>
              <w:sz w:val="20"/>
              <w:szCs w:val="20"/>
              <w:shd w:val="clear" w:color="auto" w:fill="F7F7F7"/>
            </w:rPr>
          </w:rPrChange>
        </w:rPr>
        <w:t>red</w:t>
      </w:r>
    </w:p>
    <w:p w14:paraId="4C7DC57B" w14:textId="77777777" w:rsidR="00C11C33" w:rsidRDefault="00C11C33" w:rsidP="00026662">
      <w:pPr>
        <w:pStyle w:val="normal0"/>
        <w:spacing w:line="240" w:lineRule="auto"/>
      </w:pPr>
    </w:p>
    <w:p w14:paraId="100DCB24" w14:textId="77777777" w:rsidR="00C11C33" w:rsidRDefault="00026662" w:rsidP="00026662">
      <w:pPr>
        <w:pStyle w:val="Heading2"/>
        <w:spacing w:line="240" w:lineRule="auto"/>
      </w:pPr>
      <w:bookmarkStart w:id="72" w:name="_n8nbq5203lva" w:colFirst="0" w:colLast="0"/>
      <w:bookmarkStart w:id="73" w:name="_Toc365278146"/>
      <w:bookmarkEnd w:id="72"/>
      <w:r>
        <w:lastRenderedPageBreak/>
        <w:t>ALCF and OLCF</w:t>
      </w:r>
      <w:bookmarkEnd w:id="73"/>
    </w:p>
    <w:p w14:paraId="7C36D42E" w14:textId="77777777" w:rsidR="00C11C33" w:rsidRDefault="00026662" w:rsidP="00026662">
      <w:pPr>
        <w:pStyle w:val="normal0"/>
        <w:spacing w:line="240" w:lineRule="auto"/>
      </w:pPr>
      <w:r>
        <w:t>Both ALCF and OLCF are “leadership computing facilities” meaning that they operate some of the fastest computers in the world. The strength of these facilities is that they offer very large amounts of computer time available for users; the weakness is that</w:t>
      </w:r>
      <w:r>
        <w:t xml:space="preserve"> is much more difficult to use these computers. Therefore, it is generally only worth using these resources if you have a significant amount of computing to do (</w:t>
      </w:r>
      <w:r>
        <w:rPr>
          <w:i/>
        </w:rPr>
        <w:t>i.e.</w:t>
      </w:r>
      <w:r>
        <w:t>, at least 1 million CPU-hours). Contact Anubhav if you think an account on ALCF or OLCF wo</w:t>
      </w:r>
      <w:r>
        <w:t>uld be useful.</w:t>
      </w:r>
    </w:p>
    <w:p w14:paraId="5E76DA13" w14:textId="77777777" w:rsidR="00C11C33" w:rsidRDefault="00C11C33" w:rsidP="00026662">
      <w:pPr>
        <w:pStyle w:val="normal0"/>
        <w:spacing w:line="240" w:lineRule="auto"/>
      </w:pPr>
    </w:p>
    <w:p w14:paraId="1099045D" w14:textId="77777777" w:rsidR="00C11C33" w:rsidRDefault="00026662" w:rsidP="00026662">
      <w:pPr>
        <w:pStyle w:val="Heading1"/>
        <w:spacing w:line="240" w:lineRule="auto"/>
      </w:pPr>
      <w:bookmarkStart w:id="74" w:name="_2oshe1irhc1n" w:colFirst="0" w:colLast="0"/>
      <w:bookmarkStart w:id="75" w:name="_Toc365278147"/>
      <w:bookmarkEnd w:id="74"/>
      <w:r>
        <w:t>Our software stack</w:t>
      </w:r>
      <w:bookmarkEnd w:id="75"/>
    </w:p>
    <w:p w14:paraId="5949281E" w14:textId="77777777" w:rsidR="00C11C33" w:rsidRDefault="00026662" w:rsidP="00026662">
      <w:pPr>
        <w:pStyle w:val="normal0"/>
        <w:spacing w:line="240" w:lineRule="auto"/>
      </w:pPr>
      <w:r>
        <w:t>A brief summary of our software stack includes:</w:t>
      </w:r>
    </w:p>
    <w:p w14:paraId="6694F9E9" w14:textId="77777777" w:rsidR="00C11C33" w:rsidRDefault="00026662" w:rsidP="00026662">
      <w:pPr>
        <w:pStyle w:val="normal0"/>
        <w:numPr>
          <w:ilvl w:val="0"/>
          <w:numId w:val="29"/>
        </w:numPr>
        <w:spacing w:line="240" w:lineRule="auto"/>
        <w:contextualSpacing/>
      </w:pPr>
      <w:r>
        <w:rPr>
          <w:b/>
        </w:rPr>
        <w:lastRenderedPageBreak/>
        <w:t>pymatgen / pymatgen-db</w:t>
      </w:r>
      <w:r>
        <w:t xml:space="preserve"> - for representing and analyzing crystal structures, as well as setting up/performing manual calculations</w:t>
      </w:r>
    </w:p>
    <w:p w14:paraId="7C4458E0" w14:textId="77777777" w:rsidR="00C11C33" w:rsidRDefault="00026662" w:rsidP="00026662">
      <w:pPr>
        <w:pStyle w:val="normal0"/>
        <w:numPr>
          <w:ilvl w:val="0"/>
          <w:numId w:val="29"/>
        </w:numPr>
        <w:spacing w:line="240" w:lineRule="auto"/>
        <w:contextualSpacing/>
      </w:pPr>
      <w:r>
        <w:rPr>
          <w:b/>
        </w:rPr>
        <w:t>FireWorks</w:t>
      </w:r>
      <w:r>
        <w:t xml:space="preserve"> - for executing and managing calcu</w:t>
      </w:r>
      <w:r>
        <w:t>lation workflows at supercomputing centers</w:t>
      </w:r>
    </w:p>
    <w:p w14:paraId="65128587" w14:textId="77777777" w:rsidR="00C11C33" w:rsidRDefault="00026662" w:rsidP="00026662">
      <w:pPr>
        <w:pStyle w:val="normal0"/>
        <w:numPr>
          <w:ilvl w:val="0"/>
          <w:numId w:val="29"/>
        </w:numPr>
        <w:spacing w:line="240" w:lineRule="auto"/>
        <w:contextualSpacing/>
        <w:rPr>
          <w:b/>
        </w:rPr>
      </w:pPr>
      <w:r>
        <w:rPr>
          <w:b/>
        </w:rPr>
        <w:t>custodian</w:t>
      </w:r>
      <w:r>
        <w:t xml:space="preserve"> - instead of directly running an executable like VASP, one can wrap the executable in custodian to detect and fix errors</w:t>
      </w:r>
    </w:p>
    <w:p w14:paraId="12998B80" w14:textId="77777777" w:rsidR="00C11C33" w:rsidRDefault="00026662" w:rsidP="00026662">
      <w:pPr>
        <w:pStyle w:val="normal0"/>
        <w:numPr>
          <w:ilvl w:val="0"/>
          <w:numId w:val="29"/>
        </w:numPr>
        <w:spacing w:line="240" w:lineRule="auto"/>
        <w:contextualSpacing/>
        <w:rPr>
          <w:b/>
        </w:rPr>
      </w:pPr>
      <w:r>
        <w:rPr>
          <w:b/>
        </w:rPr>
        <w:t>atomate</w:t>
      </w:r>
      <w:r>
        <w:t xml:space="preserve"> - for quickly defining multiple types of materials science workflows</w:t>
      </w:r>
    </w:p>
    <w:p w14:paraId="27895FDB" w14:textId="77777777" w:rsidR="00C11C33" w:rsidRDefault="00026662" w:rsidP="00026662">
      <w:pPr>
        <w:pStyle w:val="normal0"/>
        <w:numPr>
          <w:ilvl w:val="0"/>
          <w:numId w:val="29"/>
        </w:numPr>
        <w:spacing w:line="240" w:lineRule="auto"/>
        <w:contextualSpacing/>
        <w:rPr>
          <w:b/>
        </w:rPr>
      </w:pPr>
      <w:r>
        <w:rPr>
          <w:b/>
        </w:rPr>
        <w:t>matmi</w:t>
      </w:r>
      <w:r>
        <w:rPr>
          <w:b/>
        </w:rPr>
        <w:t>ner</w:t>
      </w:r>
      <w:r>
        <w:t xml:space="preserve"> - for large data analysis and visualization</w:t>
      </w:r>
    </w:p>
    <w:p w14:paraId="5C2F0A6E" w14:textId="77777777" w:rsidR="00C11C33" w:rsidRDefault="00C11C33" w:rsidP="00026662">
      <w:pPr>
        <w:pStyle w:val="normal0"/>
        <w:spacing w:line="240" w:lineRule="auto"/>
      </w:pPr>
    </w:p>
    <w:p w14:paraId="13B00ECE" w14:textId="77777777" w:rsidR="00C11C33" w:rsidRDefault="00026662" w:rsidP="00026662">
      <w:pPr>
        <w:pStyle w:val="normal0"/>
        <w:spacing w:line="240" w:lineRule="auto"/>
      </w:pPr>
      <w:r>
        <w:t xml:space="preserve">We also heavily use the </w:t>
      </w:r>
      <w:r>
        <w:rPr>
          <w:b/>
        </w:rPr>
        <w:t>Materials Project</w:t>
      </w:r>
      <w:r>
        <w:t xml:space="preserve"> database.</w:t>
      </w:r>
    </w:p>
    <w:p w14:paraId="6434BD71" w14:textId="77777777" w:rsidR="00C11C33" w:rsidRDefault="00C11C33" w:rsidP="00026662">
      <w:pPr>
        <w:pStyle w:val="normal0"/>
        <w:spacing w:line="240" w:lineRule="auto"/>
      </w:pPr>
    </w:p>
    <w:p w14:paraId="56547243" w14:textId="77777777" w:rsidR="00C11C33" w:rsidRDefault="00026662" w:rsidP="00026662">
      <w:pPr>
        <w:pStyle w:val="normal0"/>
        <w:spacing w:line="240" w:lineRule="auto"/>
      </w:pPr>
      <w:r>
        <w:lastRenderedPageBreak/>
        <w:t>To learn how to use the software stack, you can consult the documentation of the individual codebases as well as review the following resources:</w:t>
      </w:r>
    </w:p>
    <w:p w14:paraId="00B068DC" w14:textId="77777777" w:rsidR="00C11C33" w:rsidRDefault="00026662" w:rsidP="00026662">
      <w:pPr>
        <w:pStyle w:val="normal0"/>
        <w:numPr>
          <w:ilvl w:val="0"/>
          <w:numId w:val="6"/>
        </w:numPr>
        <w:spacing w:line="240" w:lineRule="auto"/>
        <w:contextualSpacing/>
      </w:pPr>
      <w:r>
        <w:t xml:space="preserve">The 2016 </w:t>
      </w:r>
      <w:r>
        <w:t xml:space="preserve">Materials Project workshop (note that MatMethods is now called atomate): </w:t>
      </w:r>
      <w:r>
        <w:rPr>
          <w:b/>
          <w:i/>
        </w:rPr>
        <w:t>https://github.com/materialsproject/workshop-2016</w:t>
      </w:r>
    </w:p>
    <w:p w14:paraId="0AB35E59" w14:textId="77777777" w:rsidR="00C11C33" w:rsidRDefault="00026662" w:rsidP="00026662">
      <w:pPr>
        <w:pStyle w:val="normal0"/>
        <w:numPr>
          <w:ilvl w:val="0"/>
          <w:numId w:val="6"/>
        </w:numPr>
        <w:spacing w:line="240" w:lineRule="auto"/>
        <w:contextualSpacing/>
      </w:pPr>
      <w:r>
        <w:t>The 2014 Materials Virtual Lab presentations:</w:t>
      </w:r>
      <w:r>
        <w:br/>
      </w:r>
      <w:r>
        <w:rPr>
          <w:b/>
          <w:i/>
        </w:rPr>
        <w:t>https://materialsvirtuallab.org/software/</w:t>
      </w:r>
    </w:p>
    <w:p w14:paraId="1E372612" w14:textId="77777777" w:rsidR="00C11C33" w:rsidRDefault="00026662" w:rsidP="00026662">
      <w:pPr>
        <w:pStyle w:val="normal0"/>
        <w:numPr>
          <w:ilvl w:val="0"/>
          <w:numId w:val="6"/>
        </w:numPr>
        <w:spacing w:line="240" w:lineRule="auto"/>
        <w:contextualSpacing/>
      </w:pPr>
      <w:r>
        <w:t>The Materials Project YouTube tutorials:</w:t>
      </w:r>
      <w:r>
        <w:br/>
      </w:r>
      <w:r>
        <w:rPr>
          <w:b/>
          <w:i/>
        </w:rPr>
        <w:t>http</w:t>
      </w:r>
      <w:r>
        <w:rPr>
          <w:b/>
          <w:i/>
        </w:rPr>
        <w:t>s://www.youtube.com/user/MaterialsProject</w:t>
      </w:r>
    </w:p>
    <w:p w14:paraId="44BC462F" w14:textId="77777777" w:rsidR="00C11C33" w:rsidRDefault="00C11C33" w:rsidP="00026662">
      <w:pPr>
        <w:pStyle w:val="normal0"/>
        <w:spacing w:line="240" w:lineRule="auto"/>
        <w:rPr>
          <w:b/>
        </w:rPr>
      </w:pPr>
    </w:p>
    <w:p w14:paraId="05DD5FC4" w14:textId="77777777" w:rsidR="00C11C33" w:rsidRDefault="00026662" w:rsidP="00026662">
      <w:pPr>
        <w:pStyle w:val="Heading1"/>
        <w:spacing w:line="240" w:lineRule="auto"/>
      </w:pPr>
      <w:bookmarkStart w:id="76" w:name="_s75bjrss4ws5" w:colFirst="0" w:colLast="0"/>
      <w:bookmarkStart w:id="77" w:name="_Toc365278148"/>
      <w:bookmarkEnd w:id="76"/>
      <w:r>
        <w:lastRenderedPageBreak/>
        <w:t>Resources for learning new topics</w:t>
      </w:r>
      <w:bookmarkEnd w:id="77"/>
    </w:p>
    <w:p w14:paraId="18AFA68A" w14:textId="77777777" w:rsidR="00C11C33" w:rsidRDefault="00026662" w:rsidP="00026662">
      <w:pPr>
        <w:pStyle w:val="Heading2"/>
        <w:spacing w:line="240" w:lineRule="auto"/>
      </w:pPr>
      <w:bookmarkStart w:id="78" w:name="_47ra5uo3kgru" w:colFirst="0" w:colLast="0"/>
      <w:bookmarkStart w:id="79" w:name="_Toc365278149"/>
      <w:bookmarkEnd w:id="78"/>
      <w:r>
        <w:t>Slack</w:t>
      </w:r>
      <w:bookmarkEnd w:id="79"/>
    </w:p>
    <w:p w14:paraId="2594C8C9" w14:textId="77777777" w:rsidR="00C11C33" w:rsidRDefault="00026662" w:rsidP="00026662">
      <w:pPr>
        <w:pStyle w:val="normal0"/>
        <w:spacing w:line="240" w:lineRule="auto"/>
      </w:pPr>
      <w:r>
        <w:t>If you have a specific question, sometimes the easiest solution is to post it to the Slack group and crowdsource the answer.</w:t>
      </w:r>
    </w:p>
    <w:p w14:paraId="57E799E4" w14:textId="77777777" w:rsidR="00C11C33" w:rsidRDefault="00026662" w:rsidP="00026662">
      <w:pPr>
        <w:pStyle w:val="Heading2"/>
        <w:spacing w:line="240" w:lineRule="auto"/>
      </w:pPr>
      <w:bookmarkStart w:id="80" w:name="_m2lhzfelxmfy" w:colFirst="0" w:colLast="0"/>
      <w:bookmarkStart w:id="81" w:name="_Toc365278150"/>
      <w:bookmarkEnd w:id="80"/>
      <w:r>
        <w:t xml:space="preserve">Books: </w:t>
      </w:r>
      <w:r>
        <w:t>LBNL, UC Berkeley, public libraries, and the “group library”</w:t>
      </w:r>
      <w:bookmarkEnd w:id="81"/>
    </w:p>
    <w:p w14:paraId="6B07959E" w14:textId="77777777" w:rsidR="00C11C33" w:rsidRDefault="00026662" w:rsidP="00026662">
      <w:pPr>
        <w:pStyle w:val="normal0"/>
        <w:spacing w:line="240" w:lineRule="auto"/>
      </w:pPr>
      <w:r>
        <w:t>As an LBNL employee, you can get access to almost any book you’d like using various channels:</w:t>
      </w:r>
    </w:p>
    <w:p w14:paraId="1D03CDC7" w14:textId="77777777" w:rsidR="00C11C33" w:rsidRDefault="00026662" w:rsidP="00026662">
      <w:pPr>
        <w:pStyle w:val="normal0"/>
        <w:numPr>
          <w:ilvl w:val="0"/>
          <w:numId w:val="49"/>
        </w:numPr>
        <w:spacing w:line="240" w:lineRule="auto"/>
        <w:contextualSpacing/>
      </w:pPr>
      <w:r>
        <w:t>LBNL has its own library, but it is small and unlikely to contain the book you want.</w:t>
      </w:r>
    </w:p>
    <w:p w14:paraId="35FA1D0A" w14:textId="77777777" w:rsidR="00C11C33" w:rsidRDefault="00026662" w:rsidP="00026662">
      <w:pPr>
        <w:pStyle w:val="normal0"/>
        <w:numPr>
          <w:ilvl w:val="0"/>
          <w:numId w:val="49"/>
        </w:numPr>
        <w:spacing w:line="240" w:lineRule="auto"/>
        <w:contextualSpacing/>
      </w:pPr>
      <w:r>
        <w:t>LBNL employees c</w:t>
      </w:r>
      <w:r>
        <w:t xml:space="preserve">an borrow books from the UC Berkeley Library collection using your LBNL ID. You can even reserve the book online and have it delivered to the LBNL library office in building 50, saving you a trip down to campus (this is what I </w:t>
      </w:r>
      <w:r>
        <w:lastRenderedPageBreak/>
        <w:t xml:space="preserve">do). Log in through  </w:t>
      </w:r>
      <w:r>
        <w:rPr>
          <w:b/>
          <w:i/>
        </w:rPr>
        <w:t>http://o</w:t>
      </w:r>
      <w:r>
        <w:rPr>
          <w:b/>
          <w:i/>
        </w:rPr>
        <w:t>skicat.berkeley.edu</w:t>
      </w:r>
      <w:r>
        <w:t xml:space="preserve"> via “My Oskicat” and choose the LBNL login option.</w:t>
      </w:r>
    </w:p>
    <w:p w14:paraId="5738E8FD" w14:textId="77777777" w:rsidR="00C11C33" w:rsidRDefault="00026662" w:rsidP="00026662">
      <w:pPr>
        <w:pStyle w:val="normal0"/>
        <w:numPr>
          <w:ilvl w:val="0"/>
          <w:numId w:val="49"/>
        </w:numPr>
        <w:spacing w:line="240" w:lineRule="auto"/>
        <w:contextualSpacing/>
      </w:pPr>
      <w:r>
        <w:t>Your local library (e.g., Berkeley Public Library) often participates in Interlibrary loans. For example, the “Link+” system at Berkeley Public Library connects to many other university libraries in the area. Again, you can have the items delivered to your</w:t>
      </w:r>
      <w:r>
        <w:t xml:space="preserve"> local library. This service is extremely useful </w:t>
      </w:r>
      <w:r>
        <w:lastRenderedPageBreak/>
        <w:t>when an item cannot be found at UC Berkeley or if that item has a long waiting list.</w:t>
      </w:r>
    </w:p>
    <w:p w14:paraId="3D4F2261" w14:textId="77777777" w:rsidR="00C11C33" w:rsidRDefault="00026662" w:rsidP="00026662">
      <w:pPr>
        <w:pStyle w:val="normal0"/>
        <w:numPr>
          <w:ilvl w:val="0"/>
          <w:numId w:val="49"/>
        </w:numPr>
        <w:spacing w:line="240" w:lineRule="auto"/>
        <w:contextualSpacing/>
      </w:pPr>
      <w:r>
        <w:t xml:space="preserve">Our group has some technical books that you can loan. See </w:t>
      </w:r>
      <w:r>
        <w:rPr>
          <w:b/>
          <w:i/>
        </w:rPr>
        <w:t>Appendix L: Group library</w:t>
      </w:r>
      <w:r>
        <w:t>.</w:t>
      </w:r>
    </w:p>
    <w:p w14:paraId="1FE6AF5E" w14:textId="77777777" w:rsidR="00C11C33" w:rsidRDefault="00026662" w:rsidP="00026662">
      <w:pPr>
        <w:pStyle w:val="normal0"/>
        <w:spacing w:line="240" w:lineRule="auto"/>
      </w:pPr>
      <w:r>
        <w:br/>
        <w:t>You can also purchase books with res</w:t>
      </w:r>
      <w:r>
        <w:t>earch funds.</w:t>
      </w:r>
    </w:p>
    <w:p w14:paraId="6FE2719A" w14:textId="77777777" w:rsidR="00C11C33" w:rsidRDefault="00026662" w:rsidP="00026662">
      <w:pPr>
        <w:pStyle w:val="Heading2"/>
        <w:spacing w:line="240" w:lineRule="auto"/>
        <w:rPr>
          <w:rFonts w:ascii="Rokkitt" w:eastAsia="Rokkitt" w:hAnsi="Rokkitt" w:cs="Rokkitt"/>
        </w:rPr>
      </w:pPr>
      <w:bookmarkStart w:id="82" w:name="_lc285osv7e74" w:colFirst="0" w:colLast="0"/>
      <w:bookmarkStart w:id="83" w:name="_Toc365278151"/>
      <w:bookmarkEnd w:id="82"/>
      <w:r>
        <w:t>Materials Science</w:t>
      </w:r>
      <w:bookmarkEnd w:id="83"/>
    </w:p>
    <w:p w14:paraId="5D2D1396" w14:textId="77777777" w:rsidR="00C11C33" w:rsidRDefault="00026662" w:rsidP="00026662">
      <w:pPr>
        <w:pStyle w:val="normal0"/>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25553809" w14:textId="77777777" w:rsidR="00C11C33" w:rsidRDefault="00026662" w:rsidP="00026662">
      <w:pPr>
        <w:pStyle w:val="normal0"/>
        <w:spacing w:line="240" w:lineRule="auto"/>
        <w:rPr>
          <w:rFonts w:ascii="Rokkitt" w:eastAsia="Rokkitt" w:hAnsi="Rokkitt" w:cs="Rokkitt"/>
          <w:b/>
        </w:rPr>
      </w:pPr>
      <w:r>
        <w:rPr>
          <w:rFonts w:ascii="Rokkitt" w:eastAsia="Rokkitt" w:hAnsi="Rokkitt" w:cs="Rokkitt"/>
          <w:b/>
        </w:rPr>
        <w:t>- Richard Feynman</w:t>
      </w:r>
    </w:p>
    <w:p w14:paraId="5153833E" w14:textId="77777777" w:rsidR="00C11C33" w:rsidRDefault="00C11C33" w:rsidP="00026662">
      <w:pPr>
        <w:pStyle w:val="normal0"/>
        <w:spacing w:line="240" w:lineRule="auto"/>
        <w:rPr>
          <w:rFonts w:ascii="Rokkitt" w:eastAsia="Rokkitt" w:hAnsi="Rokkitt" w:cs="Rokkitt"/>
          <w:b/>
        </w:rPr>
      </w:pPr>
    </w:p>
    <w:p w14:paraId="0BDEB06D" w14:textId="77777777" w:rsidR="00C11C33" w:rsidRDefault="00026662" w:rsidP="00026662">
      <w:pPr>
        <w:pStyle w:val="normal0"/>
        <w:spacing w:line="240" w:lineRule="auto"/>
      </w:pPr>
      <w:r>
        <w:t>It can be difficult to find</w:t>
      </w:r>
      <w:r>
        <w:t xml:space="preserve"> resources that explain concepts in materials science clearly. Often, struggling through multiple attempts to understand a topic using several different resources in a patchwork and non-linear fashion is the only way forward. That said, the resources liste</w:t>
      </w:r>
      <w:r>
        <w:t>d below are particularly helpful.</w:t>
      </w:r>
    </w:p>
    <w:p w14:paraId="79230356" w14:textId="77777777" w:rsidR="00C11C33" w:rsidRDefault="00026662" w:rsidP="00026662">
      <w:pPr>
        <w:pStyle w:val="Heading3"/>
        <w:spacing w:line="240" w:lineRule="auto"/>
      </w:pPr>
      <w:bookmarkStart w:id="84" w:name="_lhwiho90cger" w:colFirst="0" w:colLast="0"/>
      <w:bookmarkStart w:id="85" w:name="_Toc365278152"/>
      <w:bookmarkEnd w:id="84"/>
      <w:r>
        <w:t>Density functional theory</w:t>
      </w:r>
      <w:bookmarkEnd w:id="85"/>
    </w:p>
    <w:p w14:paraId="4F43EDDB" w14:textId="77777777" w:rsidR="00C11C33" w:rsidRDefault="00026662" w:rsidP="00026662">
      <w:pPr>
        <w:pStyle w:val="normal0"/>
        <w:spacing w:line="240" w:lineRule="auto"/>
      </w:pPr>
      <w:r>
        <w:t>For beginners to density functional theory, I would recommend the book “</w:t>
      </w:r>
      <w:r>
        <w:rPr>
          <w:b/>
          <w:i/>
        </w:rPr>
        <w:t>Density Functional Theory: A Practical Introduction</w:t>
      </w:r>
      <w:r>
        <w:t>”, which truly achieves what it states by providing physical insights and</w:t>
      </w:r>
      <w:r>
        <w:t xml:space="preserve"> relevant </w:t>
      </w:r>
      <w:r>
        <w:lastRenderedPageBreak/>
        <w:t>information rather than just list equations. A copy is available within the group.</w:t>
      </w:r>
    </w:p>
    <w:p w14:paraId="7C08CEE2" w14:textId="77777777" w:rsidR="00C11C33" w:rsidRDefault="00C11C33" w:rsidP="00026662">
      <w:pPr>
        <w:pStyle w:val="normal0"/>
        <w:spacing w:line="240" w:lineRule="auto"/>
      </w:pPr>
    </w:p>
    <w:p w14:paraId="78F5BC9E" w14:textId="77777777" w:rsidR="00C11C33" w:rsidRDefault="00026662" w:rsidP="00026662">
      <w:pPr>
        <w:pStyle w:val="normal0"/>
        <w:spacing w:line="240" w:lineRule="auto"/>
      </w:pPr>
      <w:r>
        <w:lastRenderedPageBreak/>
        <w:t>If you are interested to explore applications of density functional theory, you might try the E-book from Professor John Kitchin:</w:t>
      </w:r>
    </w:p>
    <w:p w14:paraId="0651F7CE" w14:textId="77777777" w:rsidR="00C11C33" w:rsidRDefault="00026662" w:rsidP="00026662">
      <w:pPr>
        <w:pStyle w:val="normal0"/>
        <w:spacing w:line="240" w:lineRule="auto"/>
        <w:rPr>
          <w:b/>
          <w:i/>
        </w:rPr>
      </w:pPr>
      <w:r>
        <w:rPr>
          <w:b/>
          <w:i/>
        </w:rPr>
        <w:t>https://github.com/jkitchin/dft-</w:t>
      </w:r>
      <w:r>
        <w:rPr>
          <w:b/>
          <w:i/>
        </w:rPr>
        <w:t>book</w:t>
      </w:r>
    </w:p>
    <w:p w14:paraId="119C5DCD" w14:textId="77777777" w:rsidR="00C11C33" w:rsidRDefault="00026662" w:rsidP="00026662">
      <w:pPr>
        <w:pStyle w:val="normal0"/>
        <w:spacing w:line="240" w:lineRule="auto"/>
      </w:pPr>
      <w:r>
        <w:t>Note that this book has chosen to use the Atomic Simulation Environment (ASE) to set up simulations rather than the pymatgen code that we prefer, but that is a minor point.</w:t>
      </w:r>
    </w:p>
    <w:p w14:paraId="36C72B49" w14:textId="77777777" w:rsidR="00C11C33" w:rsidRDefault="00C11C33" w:rsidP="00026662">
      <w:pPr>
        <w:pStyle w:val="normal0"/>
        <w:spacing w:line="240" w:lineRule="auto"/>
      </w:pPr>
    </w:p>
    <w:p w14:paraId="11D450A3" w14:textId="77777777" w:rsidR="00C11C33" w:rsidRDefault="00026662" w:rsidP="00026662">
      <w:pPr>
        <w:pStyle w:val="normal0"/>
        <w:spacing w:line="240" w:lineRule="auto"/>
      </w:pPr>
      <w:r>
        <w:t>Finally, for specific calculations with VASP, there are resources online from</w:t>
      </w:r>
      <w:r>
        <w:t xml:space="preserve"> a 2016 workshop conducted at LBNL, including videos and training materials:</w:t>
      </w:r>
    </w:p>
    <w:p w14:paraId="19262AC6" w14:textId="77777777" w:rsidR="00C11C33" w:rsidRDefault="00026662" w:rsidP="00026662">
      <w:pPr>
        <w:pStyle w:val="normal0"/>
        <w:spacing w:line="240" w:lineRule="auto"/>
        <w:rPr>
          <w:b/>
          <w:i/>
        </w:rPr>
      </w:pPr>
      <w:r>
        <w:rPr>
          <w:b/>
          <w:i/>
        </w:rPr>
        <w:t>http://www.nersc.gov/users/training/events/3-day-vasp-workshop/</w:t>
      </w:r>
    </w:p>
    <w:p w14:paraId="6843B230" w14:textId="77777777" w:rsidR="00C11C33" w:rsidRDefault="00026662" w:rsidP="00026662">
      <w:pPr>
        <w:pStyle w:val="normal0"/>
        <w:spacing w:line="240" w:lineRule="auto"/>
        <w:rPr>
          <w:b/>
          <w:i/>
        </w:rPr>
      </w:pPr>
      <w:r>
        <w:rPr>
          <w:b/>
          <w:i/>
        </w:rPr>
        <w:t>http://cms.mpi.univie.ac.at/wiki/index.php/NERSC_Berkeley_2016</w:t>
      </w:r>
    </w:p>
    <w:p w14:paraId="0817C77D" w14:textId="77777777" w:rsidR="00C11C33" w:rsidRDefault="00026662" w:rsidP="00026662">
      <w:pPr>
        <w:pStyle w:val="Heading3"/>
        <w:spacing w:line="240" w:lineRule="auto"/>
      </w:pPr>
      <w:bookmarkStart w:id="86" w:name="_enldgxw8jlw" w:colFirst="0" w:colLast="0"/>
      <w:bookmarkStart w:id="87" w:name="_Toc365278153"/>
      <w:bookmarkEnd w:id="86"/>
      <w:r>
        <w:t>General materials science topics</w:t>
      </w:r>
      <w:bookmarkEnd w:id="87"/>
    </w:p>
    <w:p w14:paraId="134CB70B" w14:textId="77777777" w:rsidR="00C11C33" w:rsidRDefault="00026662" w:rsidP="00026662">
      <w:pPr>
        <w:pStyle w:val="normal0"/>
        <w:spacing w:line="240" w:lineRule="auto"/>
      </w:pPr>
      <w:r>
        <w:t>To gain a quick int</w:t>
      </w:r>
      <w:r>
        <w:t>roduction to many topics in materials science, you might try the (horribly-named) web site from the University of Cambridge: Dissemination of IT for the Promotion of Materials Science (DoITPoMS):</w:t>
      </w:r>
    </w:p>
    <w:p w14:paraId="0116D00E" w14:textId="77777777" w:rsidR="00C11C33" w:rsidRDefault="00026662" w:rsidP="00026662">
      <w:pPr>
        <w:pStyle w:val="normal0"/>
        <w:spacing w:line="240" w:lineRule="auto"/>
      </w:pPr>
      <w:r>
        <w:rPr>
          <w:b/>
          <w:i/>
        </w:rPr>
        <w:t>https://www.doitpoms.ac.uk</w:t>
      </w:r>
    </w:p>
    <w:p w14:paraId="63385F42" w14:textId="77777777" w:rsidR="00C11C33" w:rsidRDefault="00026662" w:rsidP="00026662">
      <w:pPr>
        <w:pStyle w:val="normal0"/>
        <w:spacing w:line="240" w:lineRule="auto"/>
      </w:pPr>
      <w:r>
        <w:t>The explanations in this site are</w:t>
      </w:r>
      <w:r>
        <w:t xml:space="preserve"> very basic, but what they do cover is well-explained incorporates helpful visuals. Although you won’t ever master a topic from this site, it is often a good starting point that can help you unlock a more intermediate resource.</w:t>
      </w:r>
    </w:p>
    <w:p w14:paraId="04AB4D55" w14:textId="77777777" w:rsidR="00C11C33" w:rsidRDefault="00C11C33" w:rsidP="00026662">
      <w:pPr>
        <w:pStyle w:val="normal0"/>
        <w:spacing w:line="240" w:lineRule="auto"/>
      </w:pPr>
    </w:p>
    <w:p w14:paraId="3AC27977" w14:textId="77777777" w:rsidR="00C11C33" w:rsidRDefault="00026662" w:rsidP="00026662">
      <w:pPr>
        <w:pStyle w:val="normal0"/>
        <w:spacing w:line="240" w:lineRule="auto"/>
      </w:pPr>
      <w:r>
        <w:t>There are also some nice ch</w:t>
      </w:r>
      <w:r>
        <w:t>apters in the following e-book:</w:t>
      </w:r>
    </w:p>
    <w:p w14:paraId="51BA9DED" w14:textId="77777777" w:rsidR="00C11C33" w:rsidRDefault="00026662" w:rsidP="00026662">
      <w:pPr>
        <w:pStyle w:val="normal0"/>
        <w:spacing w:line="240" w:lineRule="auto"/>
      </w:pPr>
      <w:r>
        <w:rPr>
          <w:b/>
          <w:i/>
        </w:rPr>
        <w:t>https://en.wikibooks.org/wiki/Introduction_to_Inorganic_Chemistry</w:t>
      </w:r>
    </w:p>
    <w:p w14:paraId="7F4962D0" w14:textId="77777777" w:rsidR="00C11C33" w:rsidRDefault="00026662" w:rsidP="00026662">
      <w:pPr>
        <w:pStyle w:val="normal0"/>
        <w:spacing w:line="240" w:lineRule="auto"/>
      </w:pPr>
      <w:r>
        <w:lastRenderedPageBreak/>
        <w:t>For example, Chapter 5 has a nice rundown of common crystal structures.</w:t>
      </w:r>
    </w:p>
    <w:p w14:paraId="3D60BDF9" w14:textId="77777777" w:rsidR="00C11C33" w:rsidRDefault="00026662" w:rsidP="00026662">
      <w:pPr>
        <w:pStyle w:val="Heading3"/>
        <w:spacing w:line="240" w:lineRule="auto"/>
      </w:pPr>
      <w:bookmarkStart w:id="88" w:name="_no33g6gk97h0" w:colFirst="0" w:colLast="0"/>
      <w:bookmarkStart w:id="89" w:name="_Toc365278154"/>
      <w:bookmarkEnd w:id="88"/>
      <w:r>
        <w:t>Online tools</w:t>
      </w:r>
      <w:bookmarkEnd w:id="89"/>
    </w:p>
    <w:p w14:paraId="4364CF66" w14:textId="77777777" w:rsidR="00C11C33" w:rsidRDefault="00026662" w:rsidP="00026662">
      <w:pPr>
        <w:pStyle w:val="normal0"/>
        <w:spacing w:line="240" w:lineRule="auto"/>
        <w:rPr>
          <w:b/>
          <w:i/>
        </w:rPr>
      </w:pPr>
      <w:r>
        <w:t xml:space="preserve">A nice tool for visualizing phonon modes is: </w:t>
      </w:r>
      <w:r>
        <w:rPr>
          <w:b/>
          <w:i/>
        </w:rPr>
        <w:t>http://henriquemiranda.githu</w:t>
      </w:r>
      <w:r>
        <w:rPr>
          <w:b/>
          <w:i/>
        </w:rPr>
        <w:t>b.io/phononwebsite/phonon.html</w:t>
      </w:r>
    </w:p>
    <w:p w14:paraId="0D756302" w14:textId="77777777" w:rsidR="00C11C33" w:rsidRDefault="00026662" w:rsidP="00026662">
      <w:pPr>
        <w:pStyle w:val="Heading2"/>
        <w:spacing w:line="240" w:lineRule="auto"/>
      </w:pPr>
      <w:bookmarkStart w:id="90" w:name="_xjo0n6x8kw8f" w:colFirst="0" w:colLast="0"/>
      <w:bookmarkStart w:id="91" w:name="_Toc365278155"/>
      <w:bookmarkEnd w:id="90"/>
      <w:r>
        <w:t>Computer programming</w:t>
      </w:r>
      <w:bookmarkEnd w:id="91"/>
    </w:p>
    <w:p w14:paraId="6B640D3B" w14:textId="77777777" w:rsidR="00C11C33" w:rsidRDefault="00026662" w:rsidP="00026662">
      <w:pPr>
        <w:pStyle w:val="normal0"/>
        <w:spacing w:line="240" w:lineRule="auto"/>
      </w:pPr>
      <w:r>
        <w:t xml:space="preserve">Note that there are usually many excellent resources to choose from when learning computer science topics. You usually have the flexibility of choosing to learn from a book, a video series, or even interactive tutorials like </w:t>
      </w:r>
      <w:r>
        <w:rPr>
          <w:b/>
          <w:i/>
        </w:rPr>
        <w:t>www.learnpython.org</w:t>
      </w:r>
      <w:r>
        <w:t>. Use the li</w:t>
      </w:r>
      <w:r>
        <w:t>st below as potential starting points, but there exist many other high-quality alternatives you can find on your own and may be even better-suited to your needs.</w:t>
      </w:r>
    </w:p>
    <w:p w14:paraId="785C718A" w14:textId="77777777" w:rsidR="00C11C33" w:rsidRDefault="00026662" w:rsidP="00026662">
      <w:pPr>
        <w:pStyle w:val="Heading3"/>
        <w:spacing w:line="240" w:lineRule="auto"/>
      </w:pPr>
      <w:bookmarkStart w:id="92" w:name="_16ulxofbf14" w:colFirst="0" w:colLast="0"/>
      <w:bookmarkStart w:id="93" w:name="_Toc365278156"/>
      <w:bookmarkEnd w:id="92"/>
      <w:r>
        <w:t>Python</w:t>
      </w:r>
      <w:bookmarkEnd w:id="93"/>
    </w:p>
    <w:p w14:paraId="0D7CA48F" w14:textId="77777777" w:rsidR="00C11C33" w:rsidRDefault="00026662" w:rsidP="00026662">
      <w:pPr>
        <w:pStyle w:val="normal0"/>
        <w:spacing w:line="240" w:lineRule="auto"/>
      </w:pPr>
      <w:r>
        <w:t>For beginners to Python, you might try the book “</w:t>
      </w:r>
      <w:r>
        <w:rPr>
          <w:b/>
          <w:i/>
        </w:rPr>
        <w:t>Head First Python</w:t>
      </w:r>
      <w:r>
        <w:t>”. It is a fun and ea</w:t>
      </w:r>
      <w:r>
        <w:t>sy introduction to Python. For advanced programmers, you might try “</w:t>
      </w:r>
      <w:r>
        <w:rPr>
          <w:b/>
          <w:i/>
        </w:rPr>
        <w:t>Expert Python Programming</w:t>
      </w:r>
      <w:r>
        <w:t>”.</w:t>
      </w:r>
    </w:p>
    <w:p w14:paraId="01C1CB4F" w14:textId="77777777" w:rsidR="00C11C33" w:rsidRDefault="00026662" w:rsidP="00026662">
      <w:pPr>
        <w:pStyle w:val="Heading3"/>
        <w:spacing w:line="240" w:lineRule="auto"/>
      </w:pPr>
      <w:bookmarkStart w:id="94" w:name="_fk2zi0t0bf6z" w:colFirst="0" w:colLast="0"/>
      <w:bookmarkStart w:id="95" w:name="_Toc365278157"/>
      <w:bookmarkEnd w:id="94"/>
      <w:r>
        <w:t>Data mining and Data Analysis</w:t>
      </w:r>
      <w:bookmarkEnd w:id="95"/>
    </w:p>
    <w:p w14:paraId="02A14283" w14:textId="77777777" w:rsidR="00C11C33" w:rsidRDefault="00026662" w:rsidP="00026662">
      <w:pPr>
        <w:pStyle w:val="normal0"/>
        <w:spacing w:line="240" w:lineRule="auto"/>
      </w:pPr>
      <w:r>
        <w:t>For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do a good job of pointing you to supplementary material:</w:t>
      </w:r>
    </w:p>
    <w:p w14:paraId="7F814087" w14:textId="77777777" w:rsidR="00C11C33" w:rsidRDefault="00026662" w:rsidP="00026662">
      <w:pPr>
        <w:pStyle w:val="normal0"/>
        <w:spacing w:line="240" w:lineRule="auto"/>
        <w:rPr>
          <w:b/>
          <w:i/>
        </w:rPr>
      </w:pPr>
      <w:r>
        <w:rPr>
          <w:b/>
          <w:i/>
        </w:rPr>
        <w:lastRenderedPageBreak/>
        <w:t>https://www.youtube.com/user/dataschool</w:t>
      </w:r>
    </w:p>
    <w:p w14:paraId="1C9580F0" w14:textId="77777777" w:rsidR="00C11C33" w:rsidRDefault="00026662" w:rsidP="00026662">
      <w:pPr>
        <w:pStyle w:val="normal0"/>
        <w:spacing w:line="240" w:lineRule="auto"/>
        <w:rPr>
          <w:b/>
          <w:i/>
        </w:rPr>
      </w:pPr>
      <w:r>
        <w:rPr>
          <w:b/>
          <w:i/>
        </w:rPr>
        <w:t>https://github.com/justmarkham</w:t>
      </w:r>
    </w:p>
    <w:p w14:paraId="2E8039CD" w14:textId="77777777" w:rsidR="00C11C33" w:rsidRDefault="00C11C33" w:rsidP="00026662">
      <w:pPr>
        <w:pStyle w:val="normal0"/>
        <w:spacing w:line="240" w:lineRule="auto"/>
      </w:pPr>
    </w:p>
    <w:p w14:paraId="0836334F" w14:textId="77777777" w:rsidR="00C11C33" w:rsidRDefault="00026662" w:rsidP="00026662">
      <w:pPr>
        <w:pStyle w:val="normal0"/>
        <w:spacing w:line="240" w:lineRule="auto"/>
      </w:pPr>
      <w:r>
        <w:t xml:space="preserve">You might also try </w:t>
      </w:r>
      <w:r>
        <w:t>the book “</w:t>
      </w:r>
      <w:r>
        <w:rPr>
          <w:b/>
          <w:i/>
        </w:rPr>
        <w:t>Python for Data Science For Dummies</w:t>
      </w:r>
      <w:r>
        <w:t>” (please note: this is different than “</w:t>
      </w:r>
      <w:r>
        <w:rPr>
          <w:i/>
        </w:rPr>
        <w:t>Data Science for Dummies</w:t>
      </w:r>
      <w:r>
        <w:t>”).</w:t>
      </w:r>
    </w:p>
    <w:p w14:paraId="225B1C44" w14:textId="77777777" w:rsidR="00C11C33" w:rsidRDefault="00C11C33" w:rsidP="00026662">
      <w:pPr>
        <w:pStyle w:val="normal0"/>
        <w:spacing w:line="240" w:lineRule="auto"/>
      </w:pPr>
    </w:p>
    <w:p w14:paraId="1C5829E2" w14:textId="77777777" w:rsidR="00C11C33" w:rsidRDefault="00026662" w:rsidP="00026662">
      <w:pPr>
        <w:pStyle w:val="normal0"/>
        <w:spacing w:line="240" w:lineRule="auto"/>
      </w:pPr>
      <w:r>
        <w:t xml:space="preserve">For a more materials-centric view, you can try working your way through the </w:t>
      </w:r>
      <w:r>
        <w:rPr>
          <w:i/>
        </w:rPr>
        <w:t>Machine Learning In Materials tutorial</w:t>
      </w:r>
      <w:r>
        <w:t xml:space="preserve"> in the Appendix of this han</w:t>
      </w:r>
      <w:r>
        <w:t>dbook.</w:t>
      </w:r>
    </w:p>
    <w:p w14:paraId="7D4B7A05" w14:textId="77777777" w:rsidR="00C11C33" w:rsidRDefault="00C11C33" w:rsidP="00026662">
      <w:pPr>
        <w:pStyle w:val="normal0"/>
        <w:spacing w:line="240" w:lineRule="auto"/>
      </w:pPr>
    </w:p>
    <w:p w14:paraId="5395177D" w14:textId="77777777" w:rsidR="00C11C33" w:rsidRDefault="00026662" w:rsidP="00026662">
      <w:pPr>
        <w:pStyle w:val="normal0"/>
        <w:spacing w:line="240" w:lineRule="auto"/>
      </w:pPr>
      <w:r>
        <w:t>A very comprehensive set of suggestions for further resources is listed here:</w:t>
      </w:r>
    </w:p>
    <w:p w14:paraId="19B2F20D" w14:textId="77777777" w:rsidR="00C11C33" w:rsidRDefault="00026662" w:rsidP="00026662">
      <w:pPr>
        <w:pStyle w:val="normal0"/>
        <w:spacing w:line="240" w:lineRule="auto"/>
        <w:rPr>
          <w:b/>
          <w:i/>
        </w:rPr>
      </w:pPr>
      <w:r>
        <w:rPr>
          <w:b/>
          <w:i/>
        </w:rPr>
        <w:t>http://bit.ly/2jHXIVJ</w:t>
      </w:r>
    </w:p>
    <w:p w14:paraId="00FC95D2" w14:textId="77777777" w:rsidR="00C11C33" w:rsidRDefault="00026662" w:rsidP="00026662">
      <w:pPr>
        <w:pStyle w:val="Heading3"/>
        <w:spacing w:line="240" w:lineRule="auto"/>
      </w:pPr>
      <w:bookmarkStart w:id="96" w:name="_sbrp1pj0e88z" w:colFirst="0" w:colLast="0"/>
      <w:bookmarkStart w:id="97" w:name="_Toc365278158"/>
      <w:bookmarkEnd w:id="96"/>
      <w:r>
        <w:t>MongoDb</w:t>
      </w:r>
      <w:bookmarkEnd w:id="97"/>
    </w:p>
    <w:p w14:paraId="750C5C7F" w14:textId="77777777" w:rsidR="00C11C33" w:rsidRDefault="00026662" w:rsidP="00026662">
      <w:pPr>
        <w:pStyle w:val="normal0"/>
        <w:spacing w:line="240" w:lineRule="auto"/>
      </w:pPr>
      <w:r>
        <w:t>A (now somewhat old, but still clear) resource for beginning to use MongoDb is the “</w:t>
      </w:r>
      <w:r>
        <w:rPr>
          <w:i/>
        </w:rPr>
        <w:t>The Little MongoDB Book</w:t>
      </w:r>
      <w:r>
        <w:t>”:</w:t>
      </w:r>
    </w:p>
    <w:p w14:paraId="764571B7" w14:textId="77777777" w:rsidR="00C11C33" w:rsidRDefault="00026662" w:rsidP="00026662">
      <w:pPr>
        <w:pStyle w:val="normal0"/>
        <w:spacing w:line="240" w:lineRule="auto"/>
        <w:rPr>
          <w:b/>
          <w:i/>
        </w:rPr>
      </w:pPr>
      <w:r>
        <w:rPr>
          <w:b/>
          <w:i/>
        </w:rPr>
        <w:t>https://github.com/karlseguin/</w:t>
      </w:r>
      <w:r>
        <w:rPr>
          <w:b/>
          <w:i/>
        </w:rPr>
        <w:t>the-little-mongodb-book</w:t>
      </w:r>
    </w:p>
    <w:p w14:paraId="61286F57" w14:textId="77777777" w:rsidR="00C11C33" w:rsidRDefault="00C11C33" w:rsidP="00026662">
      <w:pPr>
        <w:pStyle w:val="normal0"/>
        <w:spacing w:line="240" w:lineRule="auto"/>
        <w:rPr>
          <w:b/>
        </w:rPr>
      </w:pPr>
    </w:p>
    <w:p w14:paraId="6744522A" w14:textId="77777777" w:rsidR="00C11C33" w:rsidRDefault="00026662" w:rsidP="00026662">
      <w:pPr>
        <w:pStyle w:val="normal0"/>
        <w:spacing w:line="240" w:lineRule="auto"/>
      </w:pPr>
      <w:r>
        <w:t>There is also an extensive library of webinars on MongoDb on their official web site.</w:t>
      </w:r>
    </w:p>
    <w:p w14:paraId="4311153C" w14:textId="77777777" w:rsidR="00C11C33" w:rsidRDefault="00026662" w:rsidP="00026662">
      <w:pPr>
        <w:pStyle w:val="Heading2"/>
        <w:spacing w:line="240" w:lineRule="auto"/>
      </w:pPr>
      <w:bookmarkStart w:id="98" w:name="_iusyxq2r92jz" w:colFirst="0" w:colLast="0"/>
      <w:bookmarkStart w:id="99" w:name="_Toc365278159"/>
      <w:bookmarkEnd w:id="98"/>
      <w:r>
        <w:lastRenderedPageBreak/>
        <w:t>Professional skills: writing papers and presenting talks and posters</w:t>
      </w:r>
      <w:bookmarkEnd w:id="99"/>
    </w:p>
    <w:p w14:paraId="016881EE" w14:textId="77777777" w:rsidR="00C11C33" w:rsidRDefault="00026662" w:rsidP="00026662">
      <w:pPr>
        <w:pStyle w:val="normal0"/>
        <w:numPr>
          <w:ilvl w:val="0"/>
          <w:numId w:val="17"/>
        </w:numPr>
        <w:spacing w:line="240" w:lineRule="auto"/>
      </w:pPr>
      <w:r>
        <w:t>If you have only a relatively short time, try this e-book from Nature Publis</w:t>
      </w:r>
      <w:r>
        <w:t xml:space="preserve">hing Group: </w:t>
      </w:r>
      <w:r>
        <w:rPr>
          <w:b/>
          <w:i/>
        </w:rPr>
        <w:t xml:space="preserve">http://go.nature.com/2opiiQh </w:t>
      </w:r>
      <w:r>
        <w:t>. It is illustrated by Jorge Cham from PhDComics and is packed with good advice.</w:t>
      </w:r>
    </w:p>
    <w:p w14:paraId="214D46DA" w14:textId="77777777" w:rsidR="00C11C33" w:rsidRDefault="00026662" w:rsidP="00026662">
      <w:pPr>
        <w:pStyle w:val="normal0"/>
        <w:numPr>
          <w:ilvl w:val="0"/>
          <w:numId w:val="17"/>
        </w:numPr>
        <w:spacing w:line="240" w:lineRule="auto"/>
        <w:contextualSpacing/>
      </w:pPr>
      <w:r>
        <w:t>I have written more about giving good presentations in Appendix G - use that for additional tips.</w:t>
      </w:r>
    </w:p>
    <w:p w14:paraId="2CA3E64D" w14:textId="77777777" w:rsidR="00C11C33" w:rsidRDefault="00026662" w:rsidP="00026662">
      <w:pPr>
        <w:pStyle w:val="normal0"/>
        <w:numPr>
          <w:ilvl w:val="0"/>
          <w:numId w:val="17"/>
        </w:numPr>
        <w:spacing w:line="240" w:lineRule="auto"/>
        <w:contextualSpacing/>
      </w:pPr>
      <w:r>
        <w:t xml:space="preserve">If you have longer, try the book </w:t>
      </w:r>
      <w:r>
        <w:rPr>
          <w:i/>
        </w:rPr>
        <w:t>Tre</w:t>
      </w:r>
      <w:r>
        <w:rPr>
          <w:i/>
        </w:rPr>
        <w:t>es, Maps, and Theorems</w:t>
      </w:r>
      <w:r>
        <w:t xml:space="preserve"> in our group library (Appendix L). It is from the same author as the Nature e-book (Jean Luc Doumont).</w:t>
      </w:r>
    </w:p>
    <w:p w14:paraId="26C6D36E" w14:textId="77777777" w:rsidR="00C11C33" w:rsidRDefault="00C11C33" w:rsidP="00026662">
      <w:pPr>
        <w:pStyle w:val="normal0"/>
        <w:spacing w:line="240" w:lineRule="auto"/>
      </w:pPr>
    </w:p>
    <w:p w14:paraId="34A9EEAD" w14:textId="77777777" w:rsidR="00C11C33" w:rsidRDefault="00026662" w:rsidP="00026662">
      <w:pPr>
        <w:pStyle w:val="Heading1"/>
        <w:spacing w:line="240" w:lineRule="auto"/>
      </w:pPr>
      <w:bookmarkStart w:id="100" w:name="_vh53aokej7fj" w:colFirst="0" w:colLast="0"/>
      <w:bookmarkStart w:id="101" w:name="_Toc365278160"/>
      <w:bookmarkEnd w:id="100"/>
      <w:r>
        <w:t>Eleven questions for self-assessment</w:t>
      </w:r>
      <w:bookmarkEnd w:id="101"/>
    </w:p>
    <w:p w14:paraId="76363E85" w14:textId="77777777" w:rsidR="00C11C33" w:rsidRDefault="00026662" w:rsidP="00026662">
      <w:pPr>
        <w:pStyle w:val="normal0"/>
        <w:spacing w:line="240" w:lineRule="auto"/>
      </w:pPr>
      <w:r>
        <w:t>You might be curious as to whether you are on the right track from a professional standpoint</w:t>
      </w:r>
      <w:r>
        <w:t>. You can ask Anubhav to give you feedback periodically, and you should do this at least every 6 months or so. Here is a cheat sheet of things he considers when thinking about your progress.</w:t>
      </w:r>
    </w:p>
    <w:p w14:paraId="1A096A72" w14:textId="77777777" w:rsidR="00C11C33" w:rsidRDefault="00C11C33" w:rsidP="00026662">
      <w:pPr>
        <w:pStyle w:val="normal0"/>
        <w:spacing w:line="240" w:lineRule="auto"/>
      </w:pPr>
    </w:p>
    <w:p w14:paraId="7645457E" w14:textId="77777777" w:rsidR="00C11C33" w:rsidRDefault="00026662" w:rsidP="00026662">
      <w:pPr>
        <w:pStyle w:val="normal0"/>
        <w:numPr>
          <w:ilvl w:val="0"/>
          <w:numId w:val="30"/>
        </w:numPr>
        <w:spacing w:line="240" w:lineRule="auto"/>
        <w:contextualSpacing/>
      </w:pPr>
      <w:r>
        <w:t>How self-driven is your work?</w:t>
      </w:r>
    </w:p>
    <w:p w14:paraId="5A87E7CF" w14:textId="77777777" w:rsidR="00C11C33" w:rsidRDefault="00026662" w:rsidP="00026662">
      <w:pPr>
        <w:pStyle w:val="normal0"/>
        <w:numPr>
          <w:ilvl w:val="1"/>
          <w:numId w:val="30"/>
        </w:numPr>
        <w:spacing w:line="240" w:lineRule="auto"/>
        <w:contextualSpacing/>
      </w:pPr>
      <w:r>
        <w:t xml:space="preserve">I am far ahead of my supervisor in understanding and guiding my project, so it’s necessary that I conceive/design/imagine/build most of what I do. i.e., I am given a vague topic to work on by my supervisor </w:t>
      </w:r>
      <w:r>
        <w:lastRenderedPageBreak/>
        <w:t>and it’s my job to determine both the important pr</w:t>
      </w:r>
      <w:r>
        <w:t>oblems and design the solutions.</w:t>
      </w:r>
    </w:p>
    <w:p w14:paraId="2AD4E5EA" w14:textId="77777777" w:rsidR="00C11C33" w:rsidRDefault="00026662" w:rsidP="00026662">
      <w:pPr>
        <w:pStyle w:val="normal0"/>
        <w:numPr>
          <w:ilvl w:val="1"/>
          <w:numId w:val="30"/>
        </w:numPr>
        <w:spacing w:line="240" w:lineRule="auto"/>
        <w:contextualSpacing/>
      </w:pPr>
      <w:r>
        <w:t>I originate maybe 50% of the ideas that I work on; the other 50% are from my supervisor. Or, given a good description of the problem by my supervisor, I figure out the solution largely independently.</w:t>
      </w:r>
    </w:p>
    <w:p w14:paraId="44850332" w14:textId="77777777" w:rsidR="00C11C33" w:rsidRDefault="00026662" w:rsidP="00026662">
      <w:pPr>
        <w:pStyle w:val="normal0"/>
        <w:numPr>
          <w:ilvl w:val="1"/>
          <w:numId w:val="30"/>
        </w:numPr>
        <w:spacing w:line="240" w:lineRule="auto"/>
        <w:contextualSpacing/>
      </w:pPr>
      <w:r>
        <w:t>Almost all of what I do</w:t>
      </w:r>
      <w:r>
        <w:t xml:space="preserve"> was sketched out by my advisor, including the problem and the rough solution; my job is to implement those ideas.</w:t>
      </w:r>
    </w:p>
    <w:p w14:paraId="3DD8700D" w14:textId="77777777" w:rsidR="00C11C33" w:rsidRDefault="00026662" w:rsidP="00026662">
      <w:pPr>
        <w:pStyle w:val="normal0"/>
        <w:numPr>
          <w:ilvl w:val="0"/>
          <w:numId w:val="30"/>
        </w:numPr>
        <w:spacing w:line="240" w:lineRule="auto"/>
        <w:contextualSpacing/>
      </w:pPr>
      <w:r>
        <w:t>When I am assigned a task, I usually complete it:</w:t>
      </w:r>
    </w:p>
    <w:p w14:paraId="334F893A" w14:textId="77777777" w:rsidR="00C11C33" w:rsidRDefault="00026662" w:rsidP="00026662">
      <w:pPr>
        <w:pStyle w:val="normal0"/>
        <w:numPr>
          <w:ilvl w:val="1"/>
          <w:numId w:val="30"/>
        </w:numPr>
        <w:spacing w:line="240" w:lineRule="auto"/>
        <w:contextualSpacing/>
      </w:pPr>
      <w:r>
        <w:t>To an even higher quality standard than asked for and/or much quicker than expected</w:t>
      </w:r>
    </w:p>
    <w:p w14:paraId="0D503C22" w14:textId="77777777" w:rsidR="00C11C33" w:rsidRDefault="00026662" w:rsidP="00026662">
      <w:pPr>
        <w:pStyle w:val="normal0"/>
        <w:numPr>
          <w:ilvl w:val="1"/>
          <w:numId w:val="30"/>
        </w:numPr>
        <w:spacing w:line="240" w:lineRule="auto"/>
        <w:contextualSpacing/>
      </w:pPr>
      <w:r>
        <w:t>approxi</w:t>
      </w:r>
      <w:r>
        <w:t>mately on time and well-tested and robust so that I know that my solution works under diverse situations. I can declare “mission accomplished successfully” the vast majority of the time.</w:t>
      </w:r>
    </w:p>
    <w:p w14:paraId="5A1F9175" w14:textId="77777777" w:rsidR="00C11C33" w:rsidRDefault="00026662" w:rsidP="00026662">
      <w:pPr>
        <w:pStyle w:val="normal0"/>
        <w:numPr>
          <w:ilvl w:val="1"/>
          <w:numId w:val="30"/>
        </w:numPr>
        <w:spacing w:line="240" w:lineRule="auto"/>
        <w:contextualSpacing/>
      </w:pPr>
      <w:r>
        <w:t>To minimally achieve the original goal, thus often requiring future r</w:t>
      </w:r>
      <w:r>
        <w:t>evision; OR very late; OR usually by getting someone else to solve most of the hard parts for me</w:t>
      </w:r>
    </w:p>
    <w:p w14:paraId="081C1CAF" w14:textId="77777777" w:rsidR="00C11C33" w:rsidRDefault="00026662" w:rsidP="00026662">
      <w:pPr>
        <w:pStyle w:val="normal0"/>
        <w:numPr>
          <w:ilvl w:val="0"/>
          <w:numId w:val="30"/>
        </w:numPr>
        <w:spacing w:line="240" w:lineRule="auto"/>
        <w:contextualSpacing/>
      </w:pPr>
      <w:r>
        <w:t>Compared to others in the group, I:</w:t>
      </w:r>
    </w:p>
    <w:p w14:paraId="39851D9F" w14:textId="77777777" w:rsidR="00C11C33" w:rsidRDefault="00026662" w:rsidP="00026662">
      <w:pPr>
        <w:pStyle w:val="normal0"/>
        <w:numPr>
          <w:ilvl w:val="1"/>
          <w:numId w:val="30"/>
        </w:numPr>
        <w:spacing w:line="240" w:lineRule="auto"/>
        <w:contextualSpacing/>
      </w:pPr>
      <w:r>
        <w:t>help them more than they help me</w:t>
      </w:r>
    </w:p>
    <w:p w14:paraId="42CE3181" w14:textId="77777777" w:rsidR="00C11C33" w:rsidRDefault="00026662" w:rsidP="00026662">
      <w:pPr>
        <w:pStyle w:val="normal0"/>
        <w:numPr>
          <w:ilvl w:val="1"/>
          <w:numId w:val="30"/>
        </w:numPr>
        <w:spacing w:line="240" w:lineRule="auto"/>
        <w:contextualSpacing/>
      </w:pPr>
      <w:r>
        <w:t>help them about the same as they help me</w:t>
      </w:r>
    </w:p>
    <w:p w14:paraId="7B4E0C68" w14:textId="77777777" w:rsidR="00C11C33" w:rsidRDefault="00026662" w:rsidP="00026662">
      <w:pPr>
        <w:pStyle w:val="normal0"/>
        <w:numPr>
          <w:ilvl w:val="1"/>
          <w:numId w:val="30"/>
        </w:numPr>
        <w:spacing w:line="240" w:lineRule="auto"/>
        <w:contextualSpacing/>
      </w:pPr>
      <w:r>
        <w:t>help them less than they help me</w:t>
      </w:r>
    </w:p>
    <w:p w14:paraId="7C3EFD38" w14:textId="77777777" w:rsidR="00C11C33" w:rsidRDefault="00026662" w:rsidP="00026662">
      <w:pPr>
        <w:pStyle w:val="normal0"/>
        <w:numPr>
          <w:ilvl w:val="0"/>
          <w:numId w:val="30"/>
        </w:numPr>
        <w:spacing w:line="240" w:lineRule="auto"/>
        <w:contextualSpacing/>
      </w:pPr>
      <w:r>
        <w:t>Regarding the re</w:t>
      </w:r>
      <w:r>
        <w:t>levant scientific literature for my project, I:</w:t>
      </w:r>
    </w:p>
    <w:p w14:paraId="17854EE6" w14:textId="77777777" w:rsidR="00C11C33" w:rsidRDefault="00026662" w:rsidP="00026662">
      <w:pPr>
        <w:pStyle w:val="normal0"/>
        <w:numPr>
          <w:ilvl w:val="1"/>
          <w:numId w:val="30"/>
        </w:numPr>
        <w:spacing w:line="240" w:lineRule="auto"/>
        <w:contextualSpacing/>
      </w:pPr>
      <w:r>
        <w:t>regularly impress my supervisor by integrating new and important papers into my research that were not on my supervisor’s radar</w:t>
      </w:r>
    </w:p>
    <w:p w14:paraId="70308347" w14:textId="77777777" w:rsidR="00C11C33" w:rsidRDefault="00026662" w:rsidP="00026662">
      <w:pPr>
        <w:pStyle w:val="normal0"/>
        <w:numPr>
          <w:ilvl w:val="1"/>
          <w:numId w:val="30"/>
        </w:numPr>
        <w:spacing w:line="240" w:lineRule="auto"/>
        <w:contextualSpacing/>
      </w:pPr>
      <w:r>
        <w:t>have about an equal share of papers I receive from my supervisor versus papers I</w:t>
      </w:r>
      <w:r>
        <w:t xml:space="preserve"> have discovered on my own (and subsequently adapted my research to account for those papers, i.e., have read and understood them)</w:t>
      </w:r>
    </w:p>
    <w:p w14:paraId="10291DB4" w14:textId="77777777" w:rsidR="00C11C33" w:rsidRDefault="00026662" w:rsidP="00026662">
      <w:pPr>
        <w:pStyle w:val="normal0"/>
        <w:numPr>
          <w:ilvl w:val="1"/>
          <w:numId w:val="30"/>
        </w:numPr>
        <w:spacing w:line="240" w:lineRule="auto"/>
        <w:contextualSpacing/>
      </w:pPr>
      <w:r>
        <w:t>typically am the recipient of interesting papers to read from my supervisor</w:t>
      </w:r>
    </w:p>
    <w:p w14:paraId="14652CE1" w14:textId="77777777" w:rsidR="00C11C33" w:rsidRDefault="00026662" w:rsidP="00026662">
      <w:pPr>
        <w:pStyle w:val="normal0"/>
        <w:numPr>
          <w:ilvl w:val="0"/>
          <w:numId w:val="30"/>
        </w:numPr>
        <w:spacing w:line="240" w:lineRule="auto"/>
        <w:contextualSpacing/>
      </w:pPr>
      <w:r>
        <w:t>Regarding independent Friday Afternoon Tinkering projects, I have completed:</w:t>
      </w:r>
    </w:p>
    <w:p w14:paraId="087766D8" w14:textId="77777777" w:rsidR="00C11C33" w:rsidRDefault="00026662" w:rsidP="00026662">
      <w:pPr>
        <w:pStyle w:val="normal0"/>
        <w:numPr>
          <w:ilvl w:val="1"/>
          <w:numId w:val="30"/>
        </w:numPr>
        <w:spacing w:line="240" w:lineRule="auto"/>
        <w:contextualSpacing/>
      </w:pPr>
      <w:r>
        <w:t>At least one every 3 months</w:t>
      </w:r>
    </w:p>
    <w:p w14:paraId="67B11B4C" w14:textId="77777777" w:rsidR="00C11C33" w:rsidRDefault="00026662" w:rsidP="00026662">
      <w:pPr>
        <w:pStyle w:val="normal0"/>
        <w:numPr>
          <w:ilvl w:val="1"/>
          <w:numId w:val="30"/>
        </w:numPr>
        <w:spacing w:line="240" w:lineRule="auto"/>
        <w:contextualSpacing/>
      </w:pPr>
      <w:r>
        <w:t>About one every 6 months</w:t>
      </w:r>
    </w:p>
    <w:p w14:paraId="1071209B" w14:textId="77777777" w:rsidR="00C11C33" w:rsidRDefault="00026662" w:rsidP="00026662">
      <w:pPr>
        <w:pStyle w:val="normal0"/>
        <w:numPr>
          <w:ilvl w:val="1"/>
          <w:numId w:val="30"/>
        </w:numPr>
        <w:spacing w:line="240" w:lineRule="auto"/>
        <w:contextualSpacing/>
      </w:pPr>
      <w:r>
        <w:t>None</w:t>
      </w:r>
    </w:p>
    <w:p w14:paraId="5EFCA6A9" w14:textId="77777777" w:rsidR="00C11C33" w:rsidRDefault="00026662" w:rsidP="00026662">
      <w:pPr>
        <w:pStyle w:val="normal0"/>
        <w:numPr>
          <w:ilvl w:val="0"/>
          <w:numId w:val="30"/>
        </w:numPr>
        <w:spacing w:line="240" w:lineRule="auto"/>
        <w:contextualSpacing/>
      </w:pPr>
      <w:r>
        <w:t>In the last 9 months, I have submitted to a journal as first author:</w:t>
      </w:r>
    </w:p>
    <w:p w14:paraId="1D927EC2" w14:textId="77777777" w:rsidR="00C11C33" w:rsidRDefault="00026662" w:rsidP="00026662">
      <w:pPr>
        <w:pStyle w:val="normal0"/>
        <w:numPr>
          <w:ilvl w:val="1"/>
          <w:numId w:val="30"/>
        </w:numPr>
        <w:spacing w:line="240" w:lineRule="auto"/>
        <w:contextualSpacing/>
      </w:pPr>
      <w:r>
        <w:t>Multiple papers, or one stellar paper</w:t>
      </w:r>
    </w:p>
    <w:p w14:paraId="18159865" w14:textId="77777777" w:rsidR="00C11C33" w:rsidRDefault="00026662" w:rsidP="00026662">
      <w:pPr>
        <w:pStyle w:val="normal0"/>
        <w:numPr>
          <w:ilvl w:val="1"/>
          <w:numId w:val="30"/>
        </w:numPr>
        <w:spacing w:line="240" w:lineRule="auto"/>
        <w:contextualSpacing/>
      </w:pPr>
      <w:r>
        <w:t>One pretty goo</w:t>
      </w:r>
      <w:r>
        <w:t>d paper</w:t>
      </w:r>
    </w:p>
    <w:p w14:paraId="0F840BD9" w14:textId="77777777" w:rsidR="00C11C33" w:rsidRDefault="00026662" w:rsidP="00026662">
      <w:pPr>
        <w:pStyle w:val="normal0"/>
        <w:numPr>
          <w:ilvl w:val="1"/>
          <w:numId w:val="30"/>
        </w:numPr>
        <w:spacing w:line="240" w:lineRule="auto"/>
        <w:contextualSpacing/>
      </w:pPr>
      <w:r>
        <w:t>No papers</w:t>
      </w:r>
    </w:p>
    <w:p w14:paraId="57C73D4D" w14:textId="77777777" w:rsidR="00C11C33" w:rsidRDefault="00026662" w:rsidP="00026662">
      <w:pPr>
        <w:pStyle w:val="normal0"/>
        <w:numPr>
          <w:ilvl w:val="0"/>
          <w:numId w:val="30"/>
        </w:numPr>
        <w:spacing w:line="240" w:lineRule="auto"/>
        <w:contextualSpacing/>
      </w:pPr>
      <w:r>
        <w:t>When I present a draft of a paper and/or presentation to my supervisor, usually I get back:</w:t>
      </w:r>
    </w:p>
    <w:p w14:paraId="11879907" w14:textId="77777777" w:rsidR="00C11C33" w:rsidRDefault="00026662" w:rsidP="00026662">
      <w:pPr>
        <w:pStyle w:val="normal0"/>
        <w:numPr>
          <w:ilvl w:val="1"/>
          <w:numId w:val="30"/>
        </w:numPr>
        <w:spacing w:line="240" w:lineRule="auto"/>
        <w:contextualSpacing/>
      </w:pPr>
      <w:r>
        <w:t>Minor revisions</w:t>
      </w:r>
    </w:p>
    <w:p w14:paraId="1A066428" w14:textId="77777777" w:rsidR="00C11C33" w:rsidRDefault="00026662" w:rsidP="00026662">
      <w:pPr>
        <w:pStyle w:val="normal0"/>
        <w:numPr>
          <w:ilvl w:val="1"/>
          <w:numId w:val="30"/>
        </w:numPr>
        <w:spacing w:line="240" w:lineRule="auto"/>
        <w:contextualSpacing/>
      </w:pPr>
      <w:r>
        <w:t>Medium level of revision</w:t>
      </w:r>
    </w:p>
    <w:p w14:paraId="023D185E" w14:textId="77777777" w:rsidR="00C11C33" w:rsidRDefault="00026662" w:rsidP="00026662">
      <w:pPr>
        <w:pStyle w:val="normal0"/>
        <w:numPr>
          <w:ilvl w:val="1"/>
          <w:numId w:val="30"/>
        </w:numPr>
        <w:spacing w:line="240" w:lineRule="auto"/>
        <w:contextualSpacing/>
      </w:pPr>
      <w:r>
        <w:t>Major revisions</w:t>
      </w:r>
    </w:p>
    <w:p w14:paraId="7CDC8CB6" w14:textId="77777777" w:rsidR="00C11C33" w:rsidRDefault="00026662" w:rsidP="00026662">
      <w:pPr>
        <w:pStyle w:val="normal0"/>
        <w:numPr>
          <w:ilvl w:val="0"/>
          <w:numId w:val="30"/>
        </w:numPr>
        <w:spacing w:line="240" w:lineRule="auto"/>
        <w:contextualSpacing/>
      </w:pPr>
      <w:r>
        <w:t>Will my main work serve as a lasting contribution that others will use and refer to in 5-10 years time?</w:t>
      </w:r>
    </w:p>
    <w:p w14:paraId="340F15A9" w14:textId="77777777" w:rsidR="00C11C33" w:rsidRDefault="00026662" w:rsidP="00026662">
      <w:pPr>
        <w:pStyle w:val="normal0"/>
        <w:numPr>
          <w:ilvl w:val="1"/>
          <w:numId w:val="30"/>
        </w:numPr>
        <w:spacing w:line="240" w:lineRule="auto"/>
        <w:contextualSpacing/>
      </w:pPr>
      <w:r>
        <w:t>There is a good chance my work will remain important even after 10 years</w:t>
      </w:r>
    </w:p>
    <w:p w14:paraId="41BEC265" w14:textId="77777777" w:rsidR="00C11C33" w:rsidRDefault="00026662" w:rsidP="00026662">
      <w:pPr>
        <w:pStyle w:val="normal0"/>
        <w:numPr>
          <w:ilvl w:val="1"/>
          <w:numId w:val="30"/>
        </w:numPr>
        <w:spacing w:line="240" w:lineRule="auto"/>
        <w:contextualSpacing/>
      </w:pPr>
      <w:r>
        <w:t>Probably 5 years, 10 years is a stretch</w:t>
      </w:r>
    </w:p>
    <w:p w14:paraId="4E3479E7" w14:textId="77777777" w:rsidR="00C11C33" w:rsidRDefault="00026662" w:rsidP="00026662">
      <w:pPr>
        <w:pStyle w:val="normal0"/>
        <w:numPr>
          <w:ilvl w:val="1"/>
          <w:numId w:val="30"/>
        </w:numPr>
        <w:spacing w:line="240" w:lineRule="auto"/>
        <w:contextualSpacing/>
      </w:pPr>
      <w:r>
        <w:t>Honestly, probably not</w:t>
      </w:r>
    </w:p>
    <w:p w14:paraId="4E356B42" w14:textId="77777777" w:rsidR="00C11C33" w:rsidRDefault="00026662" w:rsidP="00026662">
      <w:pPr>
        <w:pStyle w:val="normal0"/>
        <w:numPr>
          <w:ilvl w:val="0"/>
          <w:numId w:val="30"/>
        </w:numPr>
        <w:spacing w:line="240" w:lineRule="auto"/>
        <w:contextualSpacing/>
      </w:pPr>
      <w:r>
        <w:t>When my supervis</w:t>
      </w:r>
      <w:r>
        <w:t>or assigns tasks (e.g., at in-person meetings, etc.), I:</w:t>
      </w:r>
    </w:p>
    <w:p w14:paraId="7260A2BB" w14:textId="77777777" w:rsidR="00C11C33" w:rsidRDefault="00026662" w:rsidP="00026662">
      <w:pPr>
        <w:pStyle w:val="normal0"/>
        <w:numPr>
          <w:ilvl w:val="1"/>
          <w:numId w:val="30"/>
        </w:numPr>
        <w:spacing w:line="240" w:lineRule="auto"/>
        <w:contextualSpacing/>
      </w:pPr>
      <w:r>
        <w:t>complete tasks quickly and efficiently and provide my supervisor with an update</w:t>
      </w:r>
    </w:p>
    <w:p w14:paraId="004FE563" w14:textId="77777777" w:rsidR="00C11C33" w:rsidRDefault="00026662" w:rsidP="00026662">
      <w:pPr>
        <w:pStyle w:val="normal0"/>
        <w:numPr>
          <w:ilvl w:val="1"/>
          <w:numId w:val="30"/>
        </w:numPr>
        <w:spacing w:line="240" w:lineRule="auto"/>
        <w:contextualSpacing/>
      </w:pPr>
      <w:r>
        <w:t>get around to doing almost all tasks eventually</w:t>
      </w:r>
    </w:p>
    <w:p w14:paraId="141FA769" w14:textId="77777777" w:rsidR="00C11C33" w:rsidRDefault="00026662" w:rsidP="00026662">
      <w:pPr>
        <w:pStyle w:val="normal0"/>
        <w:numPr>
          <w:ilvl w:val="1"/>
          <w:numId w:val="30"/>
        </w:numPr>
        <w:spacing w:line="240" w:lineRule="auto"/>
        <w:contextualSpacing/>
      </w:pPr>
      <w:r>
        <w:t>often forget to complete tasks (e.g., forgot to write it down, etc.) an</w:t>
      </w:r>
      <w:r>
        <w:t>d often need to be asked a second time</w:t>
      </w:r>
    </w:p>
    <w:p w14:paraId="1D663393" w14:textId="77777777" w:rsidR="00C11C33" w:rsidRDefault="00026662" w:rsidP="00026662">
      <w:pPr>
        <w:pStyle w:val="normal0"/>
        <w:numPr>
          <w:ilvl w:val="0"/>
          <w:numId w:val="30"/>
        </w:numPr>
        <w:spacing w:line="240" w:lineRule="auto"/>
        <w:contextualSpacing/>
      </w:pPr>
      <w:r>
        <w:t>Have you received any external awards or recognition for your work?</w:t>
      </w:r>
    </w:p>
    <w:p w14:paraId="74D55ABC" w14:textId="77777777" w:rsidR="00C11C33" w:rsidRDefault="00026662" w:rsidP="00026662">
      <w:pPr>
        <w:pStyle w:val="normal0"/>
        <w:numPr>
          <w:ilvl w:val="1"/>
          <w:numId w:val="30"/>
        </w:numPr>
        <w:spacing w:line="240" w:lineRule="auto"/>
        <w:contextualSpacing/>
      </w:pPr>
      <w:r>
        <w:t>yes, in the last year</w:t>
      </w:r>
    </w:p>
    <w:p w14:paraId="3806C387" w14:textId="77777777" w:rsidR="00C11C33" w:rsidRDefault="00026662" w:rsidP="00026662">
      <w:pPr>
        <w:pStyle w:val="normal0"/>
        <w:numPr>
          <w:ilvl w:val="1"/>
          <w:numId w:val="30"/>
        </w:numPr>
        <w:spacing w:line="240" w:lineRule="auto"/>
        <w:contextualSpacing/>
      </w:pPr>
      <w:r>
        <w:t>yes, in the last 3 years</w:t>
      </w:r>
    </w:p>
    <w:p w14:paraId="7687D4CD" w14:textId="77777777" w:rsidR="00C11C33" w:rsidRDefault="00026662" w:rsidP="00026662">
      <w:pPr>
        <w:pStyle w:val="normal0"/>
        <w:numPr>
          <w:ilvl w:val="1"/>
          <w:numId w:val="30"/>
        </w:numPr>
        <w:spacing w:line="240" w:lineRule="auto"/>
        <w:contextualSpacing/>
      </w:pPr>
      <w:r>
        <w:t>not in the last 3 years</w:t>
      </w:r>
    </w:p>
    <w:p w14:paraId="53FBB69B" w14:textId="77777777" w:rsidR="00C11C33" w:rsidRDefault="00026662" w:rsidP="00026662">
      <w:pPr>
        <w:pStyle w:val="normal0"/>
        <w:numPr>
          <w:ilvl w:val="0"/>
          <w:numId w:val="30"/>
        </w:numPr>
        <w:spacing w:line="240" w:lineRule="auto"/>
        <w:contextualSpacing/>
      </w:pPr>
      <w:r>
        <w:t>How is your passion and enthusiasm level?</w:t>
      </w:r>
    </w:p>
    <w:p w14:paraId="7A993524" w14:textId="77777777" w:rsidR="00C11C33" w:rsidRDefault="00026662" w:rsidP="00026662">
      <w:pPr>
        <w:pStyle w:val="normal0"/>
        <w:numPr>
          <w:ilvl w:val="1"/>
          <w:numId w:val="30"/>
        </w:numPr>
        <w:spacing w:line="240" w:lineRule="auto"/>
        <w:contextualSpacing/>
      </w:pPr>
      <w:r>
        <w:t>I feel extremely excited and happy a</w:t>
      </w:r>
      <w:r>
        <w:t>bout work</w:t>
      </w:r>
    </w:p>
    <w:p w14:paraId="6298A84D" w14:textId="77777777" w:rsidR="00C11C33" w:rsidRDefault="00026662" w:rsidP="00026662">
      <w:pPr>
        <w:pStyle w:val="normal0"/>
        <w:numPr>
          <w:ilvl w:val="1"/>
          <w:numId w:val="30"/>
        </w:numPr>
        <w:spacing w:line="240" w:lineRule="auto"/>
        <w:contextualSpacing/>
      </w:pPr>
      <w:r>
        <w:t>About normal</w:t>
      </w:r>
    </w:p>
    <w:p w14:paraId="157D867D" w14:textId="77777777" w:rsidR="00C11C33" w:rsidRDefault="00026662" w:rsidP="00026662">
      <w:pPr>
        <w:pStyle w:val="normal0"/>
        <w:numPr>
          <w:ilvl w:val="1"/>
          <w:numId w:val="30"/>
        </w:numPr>
        <w:spacing w:line="240" w:lineRule="auto"/>
        <w:contextualSpacing/>
      </w:pPr>
      <w:r>
        <w:t>I feel burnt out or demotivated</w:t>
      </w:r>
    </w:p>
    <w:p w14:paraId="0B9D2E33" w14:textId="77777777" w:rsidR="00C11C33" w:rsidRDefault="00026662" w:rsidP="00026662">
      <w:pPr>
        <w:pStyle w:val="normal0"/>
        <w:spacing w:line="240" w:lineRule="auto"/>
      </w:pPr>
      <w:r>
        <w:br/>
        <w:t>If your answers are mainly (c), the questionnaire is probably telling you something that you already know -that you should take some time to reflect on your situation. You might also schedule a meetin</w:t>
      </w:r>
      <w:r>
        <w:t>g with Anubhav to discuss things. If you are answering mainly (b), then you are likely doing fine but it may be worth brainstorming if it’s possible to move into category (a) for one or more of your responses. Otherwise, continue the great work!</w:t>
      </w:r>
    </w:p>
    <w:p w14:paraId="28020444" w14:textId="77777777" w:rsidR="00C11C33" w:rsidRDefault="00C11C33" w:rsidP="00026662">
      <w:pPr>
        <w:pStyle w:val="normal0"/>
        <w:spacing w:line="240" w:lineRule="auto"/>
      </w:pPr>
    </w:p>
    <w:p w14:paraId="706A5ED8" w14:textId="77777777" w:rsidR="00C11C33" w:rsidRDefault="00026662" w:rsidP="00026662">
      <w:pPr>
        <w:pStyle w:val="Heading1"/>
        <w:spacing w:line="240" w:lineRule="auto"/>
      </w:pPr>
      <w:bookmarkStart w:id="102" w:name="_n8650diko31i" w:colFirst="0" w:colLast="0"/>
      <w:bookmarkStart w:id="103" w:name="_Toc365278161"/>
      <w:bookmarkEnd w:id="102"/>
      <w:r>
        <w:t>Fun thing</w:t>
      </w:r>
      <w:r>
        <w:t>s to do in the area</w:t>
      </w:r>
      <w:bookmarkEnd w:id="103"/>
    </w:p>
    <w:p w14:paraId="3BC582E0" w14:textId="77777777" w:rsidR="00C11C33" w:rsidRDefault="00026662" w:rsidP="00026662">
      <w:pPr>
        <w:pStyle w:val="normal0"/>
        <w:spacing w:line="240" w:lineRule="auto"/>
      </w:pPr>
      <w:r>
        <w:t>Make time to explore some of its recreational activities in the Bay Area. Although there are probably hundreds of online and print resources that can help guide you to things to do, here are a few select ones to start you off:</w:t>
      </w:r>
    </w:p>
    <w:p w14:paraId="233A8F56" w14:textId="77777777" w:rsidR="00C11C33" w:rsidRDefault="00026662" w:rsidP="00026662">
      <w:pPr>
        <w:pStyle w:val="normal0"/>
        <w:numPr>
          <w:ilvl w:val="0"/>
          <w:numId w:val="27"/>
        </w:numPr>
        <w:spacing w:line="240" w:lineRule="auto"/>
        <w:contextualSpacing/>
      </w:pPr>
      <w:r>
        <w:t>UC Botani</w:t>
      </w:r>
      <w:r>
        <w:t>cal Garden (walkable from our office and free for LBNL employees)</w:t>
      </w:r>
    </w:p>
    <w:p w14:paraId="1899A66B" w14:textId="77777777" w:rsidR="00C11C33" w:rsidRDefault="00026662" w:rsidP="00026662">
      <w:pPr>
        <w:pStyle w:val="normal0"/>
        <w:numPr>
          <w:ilvl w:val="0"/>
          <w:numId w:val="27"/>
        </w:numPr>
        <w:spacing w:line="240" w:lineRule="auto"/>
        <w:contextualSpacing/>
      </w:pPr>
      <w:r>
        <w:t>Berkeley Marina (walking) - either the boardwalk or the Cesar Chavez loop</w:t>
      </w:r>
    </w:p>
    <w:p w14:paraId="599217FC" w14:textId="77777777" w:rsidR="00C11C33" w:rsidRDefault="00026662" w:rsidP="00026662">
      <w:pPr>
        <w:pStyle w:val="normal0"/>
        <w:numPr>
          <w:ilvl w:val="0"/>
          <w:numId w:val="27"/>
        </w:numPr>
        <w:spacing w:line="240" w:lineRule="auto"/>
        <w:contextualSpacing/>
      </w:pPr>
      <w:r>
        <w:t>Ohlone Parkway Trail (easy bike)</w:t>
      </w:r>
    </w:p>
    <w:p w14:paraId="54AEF277" w14:textId="77777777" w:rsidR="00C11C33" w:rsidRDefault="00026662" w:rsidP="00026662">
      <w:pPr>
        <w:pStyle w:val="normal0"/>
        <w:numPr>
          <w:ilvl w:val="0"/>
          <w:numId w:val="27"/>
        </w:numPr>
        <w:spacing w:line="240" w:lineRule="auto"/>
        <w:contextualSpacing/>
      </w:pPr>
      <w:r>
        <w:t>Indian Rock park</w:t>
      </w:r>
    </w:p>
    <w:p w14:paraId="5698A9DA" w14:textId="77777777" w:rsidR="00C11C33" w:rsidRDefault="00026662" w:rsidP="00026662">
      <w:pPr>
        <w:pStyle w:val="normal0"/>
        <w:numPr>
          <w:ilvl w:val="0"/>
          <w:numId w:val="27"/>
        </w:numPr>
        <w:spacing w:line="240" w:lineRule="auto"/>
        <w:contextualSpacing/>
      </w:pPr>
      <w:r>
        <w:t>“Off the Grid” food trucks</w:t>
      </w:r>
    </w:p>
    <w:p w14:paraId="39B8FC3E" w14:textId="77777777" w:rsidR="00C11C33" w:rsidRDefault="00026662" w:rsidP="00026662">
      <w:pPr>
        <w:pStyle w:val="normal0"/>
        <w:numPr>
          <w:ilvl w:val="0"/>
          <w:numId w:val="27"/>
        </w:numPr>
        <w:spacing w:line="240" w:lineRule="auto"/>
        <w:contextualSpacing/>
      </w:pPr>
      <w:r>
        <w:t>Explore the Elmwood shopping area</w:t>
      </w:r>
    </w:p>
    <w:p w14:paraId="08B1AD85" w14:textId="77777777" w:rsidR="00C11C33" w:rsidRDefault="00026662" w:rsidP="00026662">
      <w:pPr>
        <w:pStyle w:val="normal0"/>
        <w:numPr>
          <w:ilvl w:val="0"/>
          <w:numId w:val="27"/>
        </w:numPr>
        <w:spacing w:line="240" w:lineRule="auto"/>
        <w:contextualSpacing/>
      </w:pPr>
      <w:r>
        <w:t>Detour App - guided tours for locals through your phone</w:t>
      </w:r>
    </w:p>
    <w:p w14:paraId="235A7660" w14:textId="77777777" w:rsidR="00C11C33" w:rsidRDefault="00026662" w:rsidP="00026662">
      <w:pPr>
        <w:pStyle w:val="normal0"/>
        <w:numPr>
          <w:ilvl w:val="0"/>
          <w:numId w:val="27"/>
        </w:numPr>
        <w:spacing w:line="240" w:lineRule="auto"/>
        <w:contextualSpacing/>
      </w:pPr>
      <w:r>
        <w:t>Berkeley Jazz / Theater</w:t>
      </w:r>
    </w:p>
    <w:p w14:paraId="607BF70C" w14:textId="77777777" w:rsidR="00C11C33" w:rsidRDefault="00026662" w:rsidP="00026662">
      <w:pPr>
        <w:pStyle w:val="normal0"/>
        <w:numPr>
          <w:ilvl w:val="0"/>
          <w:numId w:val="27"/>
        </w:numPr>
        <w:spacing w:line="240" w:lineRule="auto"/>
        <w:contextualSpacing/>
      </w:pPr>
      <w:r>
        <w:t>UC 50% off performing arts at Zellerbach Hall</w:t>
      </w:r>
    </w:p>
    <w:p w14:paraId="0EC16DB7" w14:textId="77777777" w:rsidR="00C11C33" w:rsidRDefault="00026662" w:rsidP="00026662">
      <w:pPr>
        <w:pStyle w:val="normal0"/>
        <w:numPr>
          <w:ilvl w:val="0"/>
          <w:numId w:val="27"/>
        </w:numPr>
        <w:spacing w:line="240" w:lineRule="auto"/>
        <w:contextualSpacing/>
      </w:pPr>
      <w:r>
        <w:t>Tilden State Park, e.g., Lake Anza trail</w:t>
      </w:r>
    </w:p>
    <w:p w14:paraId="2D9ABD9A" w14:textId="77777777" w:rsidR="00C11C33" w:rsidRDefault="00026662" w:rsidP="00026662">
      <w:pPr>
        <w:pStyle w:val="normal0"/>
        <w:numPr>
          <w:ilvl w:val="0"/>
          <w:numId w:val="27"/>
        </w:numPr>
        <w:spacing w:line="240" w:lineRule="auto"/>
        <w:contextualSpacing/>
      </w:pPr>
      <w:r>
        <w:t>Bike the Golden Gate bridge to Marin (longer bike)</w:t>
      </w:r>
    </w:p>
    <w:p w14:paraId="246898A9" w14:textId="77777777" w:rsidR="00C11C33" w:rsidRDefault="00026662" w:rsidP="00026662">
      <w:pPr>
        <w:pStyle w:val="normal0"/>
        <w:numPr>
          <w:ilvl w:val="0"/>
          <w:numId w:val="27"/>
        </w:numPr>
        <w:spacing w:line="240" w:lineRule="auto"/>
        <w:contextualSpacing/>
      </w:pPr>
      <w:r>
        <w:t>SF Film Fest</w:t>
      </w:r>
    </w:p>
    <w:p w14:paraId="5BB54B75" w14:textId="77777777" w:rsidR="00C11C33" w:rsidRDefault="00026662" w:rsidP="00026662">
      <w:pPr>
        <w:pStyle w:val="normal0"/>
        <w:numPr>
          <w:ilvl w:val="0"/>
          <w:numId w:val="27"/>
        </w:numPr>
        <w:spacing w:line="240" w:lineRule="auto"/>
        <w:contextualSpacing/>
      </w:pPr>
      <w:r>
        <w:t>Baker beach walk up to Go</w:t>
      </w:r>
      <w:r>
        <w:t>lden Gate Bridge</w:t>
      </w:r>
    </w:p>
    <w:p w14:paraId="551CACF5" w14:textId="77777777" w:rsidR="00C11C33" w:rsidRDefault="00026662" w:rsidP="00026662">
      <w:pPr>
        <w:pStyle w:val="normal0"/>
        <w:numPr>
          <w:ilvl w:val="0"/>
          <w:numId w:val="27"/>
        </w:numPr>
        <w:spacing w:line="240" w:lineRule="auto"/>
        <w:contextualSpacing/>
      </w:pPr>
      <w:r>
        <w:t>Ice Cream - Mitchell’s, Humphrey Slocombe, Bi-rite, Ice Cream Bar (skip the line, go directly to the back bar and order a “New Orleans Hangover” - non-alcoholic)</w:t>
      </w:r>
    </w:p>
    <w:p w14:paraId="48240A98" w14:textId="77777777" w:rsidR="00C11C33" w:rsidRDefault="00026662" w:rsidP="00026662">
      <w:pPr>
        <w:pStyle w:val="normal0"/>
        <w:numPr>
          <w:ilvl w:val="0"/>
          <w:numId w:val="27"/>
        </w:numPr>
        <w:spacing w:line="240" w:lineRule="auto"/>
        <w:contextualSpacing/>
      </w:pPr>
      <w:r>
        <w:t>Muir woods</w:t>
      </w:r>
    </w:p>
    <w:p w14:paraId="29B75006" w14:textId="77777777" w:rsidR="00C11C33" w:rsidRDefault="00026662" w:rsidP="00026662">
      <w:pPr>
        <w:pStyle w:val="normal0"/>
        <w:numPr>
          <w:ilvl w:val="0"/>
          <w:numId w:val="27"/>
        </w:numPr>
        <w:spacing w:line="240" w:lineRule="auto"/>
        <w:contextualSpacing/>
      </w:pPr>
      <w:r>
        <w:t>Drive up to Mount Diablo</w:t>
      </w:r>
    </w:p>
    <w:p w14:paraId="7885B1BF" w14:textId="77777777" w:rsidR="00C11C33" w:rsidRDefault="00026662" w:rsidP="00026662">
      <w:pPr>
        <w:pStyle w:val="normal0"/>
        <w:numPr>
          <w:ilvl w:val="0"/>
          <w:numId w:val="27"/>
        </w:numPr>
        <w:spacing w:line="240" w:lineRule="auto"/>
        <w:contextualSpacing/>
      </w:pPr>
      <w:r>
        <w:t>Hike - Stinson Beach / Matt Davis trail</w:t>
      </w:r>
    </w:p>
    <w:p w14:paraId="3C00D5BD" w14:textId="77777777" w:rsidR="00C11C33" w:rsidRDefault="00026662" w:rsidP="00026662">
      <w:pPr>
        <w:pStyle w:val="normal0"/>
        <w:numPr>
          <w:ilvl w:val="0"/>
          <w:numId w:val="27"/>
        </w:numPr>
        <w:spacing w:line="240" w:lineRule="auto"/>
        <w:contextualSpacing/>
      </w:pPr>
      <w:r>
        <w:t>M</w:t>
      </w:r>
      <w:r>
        <w:t>uir Beach Lookout</w:t>
      </w:r>
    </w:p>
    <w:p w14:paraId="07147620" w14:textId="77777777" w:rsidR="00C11C33" w:rsidRDefault="00026662" w:rsidP="00026662">
      <w:pPr>
        <w:pStyle w:val="normal0"/>
        <w:numPr>
          <w:ilvl w:val="0"/>
          <w:numId w:val="27"/>
        </w:numPr>
        <w:spacing w:line="240" w:lineRule="auto"/>
        <w:contextualSpacing/>
      </w:pPr>
      <w:r>
        <w:t>Wine country / Sonoma</w:t>
      </w:r>
    </w:p>
    <w:p w14:paraId="37046186" w14:textId="77777777" w:rsidR="00C11C33" w:rsidRDefault="00026662" w:rsidP="00026662">
      <w:pPr>
        <w:pStyle w:val="normal0"/>
        <w:numPr>
          <w:ilvl w:val="0"/>
          <w:numId w:val="27"/>
        </w:numPr>
        <w:spacing w:line="240" w:lineRule="auto"/>
        <w:contextualSpacing/>
      </w:pPr>
      <w:r>
        <w:t>Point Reyes Lighthouse - Elephant Seal season Dec - Feb</w:t>
      </w:r>
    </w:p>
    <w:p w14:paraId="3E1E187D" w14:textId="77777777" w:rsidR="00C11C33" w:rsidRDefault="00026662" w:rsidP="00026662">
      <w:pPr>
        <w:pStyle w:val="normal0"/>
        <w:numPr>
          <w:ilvl w:val="0"/>
          <w:numId w:val="27"/>
        </w:numPr>
        <w:spacing w:line="240" w:lineRule="auto"/>
        <w:contextualSpacing/>
      </w:pPr>
      <w:r>
        <w:t>Route 1, Big Sur, 18-mile drive. Would very much suggest going down to Bixby bridge area at least once.</w:t>
      </w:r>
    </w:p>
    <w:p w14:paraId="239E3FD7" w14:textId="77777777" w:rsidR="00C11C33" w:rsidRDefault="00026662" w:rsidP="00026662">
      <w:pPr>
        <w:pStyle w:val="normal0"/>
        <w:numPr>
          <w:ilvl w:val="0"/>
          <w:numId w:val="27"/>
        </w:numPr>
        <w:spacing w:line="240" w:lineRule="auto"/>
        <w:contextualSpacing/>
      </w:pPr>
      <w:r>
        <w:t>Explore Monterey and Carmel-by-the-Sea</w:t>
      </w:r>
    </w:p>
    <w:p w14:paraId="0903D913" w14:textId="77777777" w:rsidR="00C11C33" w:rsidRDefault="00026662" w:rsidP="00026662">
      <w:pPr>
        <w:pStyle w:val="normal0"/>
        <w:numPr>
          <w:ilvl w:val="0"/>
          <w:numId w:val="27"/>
        </w:numPr>
        <w:spacing w:line="240" w:lineRule="auto"/>
        <w:contextualSpacing/>
      </w:pPr>
      <w:r>
        <w:t>Lake Tahoe - skiing in the winter, hiking/biking/cruises/tourism/casinos in summer</w:t>
      </w:r>
    </w:p>
    <w:p w14:paraId="73AB69B1" w14:textId="77777777" w:rsidR="00C11C33" w:rsidRDefault="00C11C33" w:rsidP="00026662">
      <w:pPr>
        <w:pStyle w:val="Heading1"/>
        <w:spacing w:line="240" w:lineRule="auto"/>
        <w:rPr>
          <w:rFonts w:ascii="Crimson Text" w:eastAsia="Crimson Text" w:hAnsi="Crimson Text" w:cs="Crimson Text"/>
          <w:b w:val="0"/>
          <w:color w:val="000000"/>
          <w:sz w:val="22"/>
          <w:szCs w:val="22"/>
        </w:rPr>
      </w:pPr>
      <w:bookmarkStart w:id="104" w:name="_axg7kaxprleu" w:colFirst="0" w:colLast="0"/>
      <w:bookmarkEnd w:id="104"/>
    </w:p>
    <w:p w14:paraId="1202A98F" w14:textId="77777777" w:rsidR="00C11C33" w:rsidRDefault="00026662" w:rsidP="00026662">
      <w:pPr>
        <w:pStyle w:val="Heading1"/>
        <w:spacing w:line="240" w:lineRule="auto"/>
      </w:pPr>
      <w:bookmarkStart w:id="105" w:name="_rf7qg8y4qqn" w:colFirst="0" w:colLast="0"/>
      <w:bookmarkStart w:id="106" w:name="_Toc365278162"/>
      <w:bookmarkEnd w:id="105"/>
      <w:r>
        <w:t>Appendix A: Finding a place to live</w:t>
      </w:r>
      <w:bookmarkEnd w:id="106"/>
    </w:p>
    <w:p w14:paraId="0B2F88FA" w14:textId="77777777" w:rsidR="00C11C33" w:rsidRDefault="00026662" w:rsidP="00026662">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w:t>
      </w:r>
      <w:r>
        <w:t>tion by adding comments or emailing Anubhav with their suggestions.</w:t>
      </w:r>
    </w:p>
    <w:p w14:paraId="39A690E0" w14:textId="77777777" w:rsidR="00C11C33" w:rsidRDefault="00026662" w:rsidP="00026662">
      <w:pPr>
        <w:pStyle w:val="Heading2"/>
        <w:spacing w:before="200" w:after="0" w:line="240" w:lineRule="auto"/>
      </w:pPr>
      <w:bookmarkStart w:id="107" w:name="_bxfe99bb69re" w:colFirst="0" w:colLast="0"/>
      <w:bookmarkStart w:id="108" w:name="_Toc365278163"/>
      <w:bookmarkEnd w:id="107"/>
      <w:r>
        <w:t>Resources for finding housing</w:t>
      </w:r>
      <w:bookmarkEnd w:id="108"/>
    </w:p>
    <w:p w14:paraId="4610A1BD" w14:textId="77777777" w:rsidR="00C11C33" w:rsidRDefault="00026662" w:rsidP="00026662">
      <w:pPr>
        <w:pStyle w:val="normal0"/>
        <w:spacing w:line="240" w:lineRule="auto"/>
      </w:pPr>
      <w:r>
        <w:t>Unless you are part of a program that assists you with finding housing, you must find a place to live on your own. Some resources for finding housing include:</w:t>
      </w:r>
    </w:p>
    <w:p w14:paraId="0719AAA0" w14:textId="77777777" w:rsidR="00C11C33" w:rsidRDefault="00C11C33" w:rsidP="00026662">
      <w:pPr>
        <w:pStyle w:val="normal0"/>
        <w:spacing w:line="240" w:lineRule="auto"/>
        <w:rPr>
          <w:b/>
          <w:i/>
        </w:rPr>
      </w:pPr>
    </w:p>
    <w:p w14:paraId="7EB3833A" w14:textId="77777777" w:rsidR="00C11C33" w:rsidRDefault="00026662" w:rsidP="00026662">
      <w:pPr>
        <w:pStyle w:val="normal0"/>
        <w:numPr>
          <w:ilvl w:val="0"/>
          <w:numId w:val="36"/>
        </w:numPr>
        <w:spacing w:line="240" w:lineRule="auto"/>
        <w:contextualSpacing/>
        <w:rPr>
          <w:b/>
          <w:i/>
        </w:rPr>
      </w:pPr>
      <w:r>
        <w:rPr>
          <w:b/>
          <w:i/>
        </w:rPr>
        <w:t>http://www.zillow.com/</w:t>
      </w:r>
    </w:p>
    <w:p w14:paraId="47BE56BC" w14:textId="77777777" w:rsidR="00C11C33" w:rsidRDefault="00026662" w:rsidP="00026662">
      <w:pPr>
        <w:pStyle w:val="normal0"/>
        <w:numPr>
          <w:ilvl w:val="0"/>
          <w:numId w:val="36"/>
        </w:numPr>
        <w:spacing w:line="240" w:lineRule="auto"/>
        <w:contextualSpacing/>
        <w:rPr>
          <w:b/>
          <w:i/>
        </w:rPr>
      </w:pPr>
      <w:r>
        <w:rPr>
          <w:b/>
          <w:i/>
        </w:rPr>
        <w:t>https://calrentals.housing.berkeley.edu/</w:t>
      </w:r>
    </w:p>
    <w:p w14:paraId="6C123E24" w14:textId="77777777" w:rsidR="00C11C33" w:rsidRDefault="00026662" w:rsidP="00026662">
      <w:pPr>
        <w:pStyle w:val="normal0"/>
        <w:numPr>
          <w:ilvl w:val="0"/>
          <w:numId w:val="36"/>
        </w:numPr>
        <w:spacing w:line="240" w:lineRule="auto"/>
        <w:contextualSpacing/>
        <w:rPr>
          <w:b/>
          <w:i/>
        </w:rPr>
      </w:pPr>
      <w:r>
        <w:rPr>
          <w:b/>
          <w:i/>
        </w:rPr>
        <w:t>http://sfbay.craigslist.org/search/eby/apa?</w:t>
      </w:r>
    </w:p>
    <w:p w14:paraId="12E6CEBC" w14:textId="77777777" w:rsidR="00C11C33" w:rsidRDefault="00026662" w:rsidP="00026662">
      <w:pPr>
        <w:pStyle w:val="normal0"/>
        <w:numPr>
          <w:ilvl w:val="0"/>
          <w:numId w:val="36"/>
        </w:numPr>
        <w:spacing w:line="240" w:lineRule="auto"/>
        <w:contextualSpacing/>
        <w:rPr>
          <w:b/>
          <w:i/>
        </w:rPr>
      </w:pPr>
      <w:r>
        <w:rPr>
          <w:b/>
          <w:i/>
        </w:rPr>
        <w:t>http://csee.lbl.gov/Housing/Other_Housing_Resources.html</w:t>
      </w:r>
    </w:p>
    <w:p w14:paraId="3B95CC40" w14:textId="77777777" w:rsidR="00C11C33" w:rsidRDefault="00C11C33" w:rsidP="00026662">
      <w:pPr>
        <w:pStyle w:val="normal0"/>
        <w:spacing w:line="240" w:lineRule="auto"/>
        <w:rPr>
          <w:b/>
          <w:i/>
        </w:rPr>
      </w:pPr>
    </w:p>
    <w:p w14:paraId="7CC997CD" w14:textId="77777777" w:rsidR="00C11C33" w:rsidRDefault="00026662" w:rsidP="00026662">
      <w:pPr>
        <w:pStyle w:val="normal0"/>
        <w:spacing w:line="240" w:lineRule="auto"/>
      </w:pPr>
      <w:r>
        <w:t>You can join the LBNL postdoc mailing list</w:t>
      </w:r>
      <w:r>
        <w:rPr>
          <w:b/>
          <w:i/>
        </w:rPr>
        <w:t xml:space="preserve"> </w:t>
      </w:r>
      <w:r>
        <w:t>(</w:t>
      </w:r>
      <w:r>
        <w:rPr>
          <w:b/>
          <w:i/>
        </w:rPr>
        <w:t>http://bit.ly/2nAHAXE</w:t>
      </w:r>
      <w:r>
        <w:t>)</w:t>
      </w:r>
      <w:r>
        <w:t>. You do not have to be a postdoc to join. Keep an eye on the posts for room/apartment to rent as well as moving sales.</w:t>
      </w:r>
    </w:p>
    <w:p w14:paraId="5CD18A88" w14:textId="77777777" w:rsidR="00C11C33" w:rsidRDefault="00026662" w:rsidP="00026662">
      <w:pPr>
        <w:pStyle w:val="Heading2"/>
        <w:spacing w:line="240" w:lineRule="auto"/>
      </w:pPr>
      <w:bookmarkStart w:id="109" w:name="_fkrsyas5i5q7" w:colFirst="0" w:colLast="0"/>
      <w:bookmarkStart w:id="110" w:name="_Toc365278164"/>
      <w:bookmarkEnd w:id="109"/>
      <w:r>
        <w:t>Notes on the Bay Area housing situation</w:t>
      </w:r>
      <w:bookmarkEnd w:id="110"/>
    </w:p>
    <w:p w14:paraId="6DBC755F" w14:textId="77777777" w:rsidR="00C11C33" w:rsidRDefault="00026662" w:rsidP="00026662">
      <w:pPr>
        <w:pStyle w:val="normal0"/>
        <w:spacing w:line="240" w:lineRule="auto"/>
      </w:pPr>
      <w:r>
        <w:t>The Bay Area is a very nice place to live, which has the consequence of many people wanting hous</w:t>
      </w:r>
      <w:r>
        <w:t>ing here. Thus, one of the few problems with this area is the very high price and competition for housing. Some things you should be aware of:</w:t>
      </w:r>
    </w:p>
    <w:p w14:paraId="71EFA1EA" w14:textId="77777777" w:rsidR="00C11C33" w:rsidRDefault="00026662" w:rsidP="00026662">
      <w:pPr>
        <w:pStyle w:val="normal0"/>
        <w:numPr>
          <w:ilvl w:val="0"/>
          <w:numId w:val="58"/>
        </w:numPr>
        <w:spacing w:line="240" w:lineRule="auto"/>
        <w:contextualSpacing/>
      </w:pPr>
      <w:r>
        <w:t>prices in the $2000/month range for a very basic apartment are normal - and can easily go up from there.</w:t>
      </w:r>
    </w:p>
    <w:p w14:paraId="11237723" w14:textId="77777777" w:rsidR="00C11C33" w:rsidRDefault="00026662" w:rsidP="00026662">
      <w:pPr>
        <w:pStyle w:val="normal0"/>
        <w:numPr>
          <w:ilvl w:val="0"/>
          <w:numId w:val="58"/>
        </w:numPr>
        <w:spacing w:line="240" w:lineRule="auto"/>
        <w:contextualSpacing/>
      </w:pPr>
      <w:r>
        <w:t>building</w:t>
      </w:r>
      <w:r>
        <w:t>s tend to be older, and amenities like dishwashers and heating/cooling are hard to find.</w:t>
      </w:r>
    </w:p>
    <w:p w14:paraId="189E2733" w14:textId="77777777" w:rsidR="00C11C33" w:rsidRDefault="00026662" w:rsidP="00026662">
      <w:pPr>
        <w:pStyle w:val="normal0"/>
        <w:numPr>
          <w:ilvl w:val="0"/>
          <w:numId w:val="58"/>
        </w:numPr>
        <w:spacing w:line="240" w:lineRule="auto"/>
        <w:contextualSpacing/>
      </w:pPr>
      <w:r>
        <w:t>it is normal to have a lot of competition for a place such that you must agree to a lease on the spot or risk losing out. Examples:</w:t>
      </w:r>
    </w:p>
    <w:p w14:paraId="06528CD3" w14:textId="77777777" w:rsidR="00C11C33" w:rsidRDefault="00026662" w:rsidP="00026662">
      <w:pPr>
        <w:pStyle w:val="normal0"/>
        <w:numPr>
          <w:ilvl w:val="1"/>
          <w:numId w:val="58"/>
        </w:numPr>
        <w:spacing w:line="240" w:lineRule="auto"/>
        <w:contextualSpacing/>
      </w:pPr>
      <w:r>
        <w:t xml:space="preserve">Anubhav thought he had finalized a </w:t>
      </w:r>
      <w:r>
        <w:t>place to live for his first year in the North Berkeley area, but during the signing period another bidder put in an offer for $300/month greater and he thus lost the place.</w:t>
      </w:r>
    </w:p>
    <w:p w14:paraId="27F11E18" w14:textId="77777777" w:rsidR="00C11C33" w:rsidRDefault="00026662" w:rsidP="00026662">
      <w:pPr>
        <w:pStyle w:val="normal0"/>
        <w:numPr>
          <w:ilvl w:val="1"/>
          <w:numId w:val="58"/>
        </w:numPr>
        <w:spacing w:line="240" w:lineRule="auto"/>
        <w:contextualSpacing/>
      </w:pPr>
      <w:r>
        <w:t>One of Anubhav’s postdocs thought he had finalized a deal for a place to rent but w</w:t>
      </w:r>
      <w:r>
        <w:t>as late to an appointment to meet with the owner and, even though he texted about the situation somewhat in advance, ended up losing the offer on the spot for this single mistake.</w:t>
      </w:r>
    </w:p>
    <w:p w14:paraId="681C5555" w14:textId="77777777" w:rsidR="00C11C33" w:rsidRDefault="00C11C33" w:rsidP="00026662">
      <w:pPr>
        <w:pStyle w:val="normal0"/>
        <w:spacing w:line="240" w:lineRule="auto"/>
      </w:pPr>
    </w:p>
    <w:p w14:paraId="22029D2F" w14:textId="77777777" w:rsidR="00C11C33" w:rsidRDefault="00026662" w:rsidP="00026662">
      <w:pPr>
        <w:pStyle w:val="normal0"/>
        <w:spacing w:line="240" w:lineRule="auto"/>
      </w:pPr>
      <w:r>
        <w:t>You might not expect these kinds of situations unless you are from a simila</w:t>
      </w:r>
      <w:r>
        <w:t>r area like NYC, so please be aware of them.</w:t>
      </w:r>
    </w:p>
    <w:p w14:paraId="5954DEDA" w14:textId="77777777" w:rsidR="00C11C33" w:rsidRDefault="00026662" w:rsidP="00026662">
      <w:pPr>
        <w:pStyle w:val="Heading2"/>
        <w:spacing w:line="240" w:lineRule="auto"/>
      </w:pPr>
      <w:bookmarkStart w:id="111" w:name="_7exhtzkn5j0p" w:colFirst="0" w:colLast="0"/>
      <w:bookmarkStart w:id="112" w:name="_Toc365278165"/>
      <w:bookmarkEnd w:id="111"/>
      <w:r>
        <w:t>Commuting</w:t>
      </w:r>
      <w:bookmarkEnd w:id="112"/>
    </w:p>
    <w:p w14:paraId="27F635AD" w14:textId="77777777" w:rsidR="00C11C33" w:rsidRDefault="00026662" w:rsidP="00026662">
      <w:pPr>
        <w:pStyle w:val="normal0"/>
        <w:spacing w:line="240" w:lineRule="auto"/>
      </w:pPr>
      <w:r>
        <w:t xml:space="preserve">Note that if you use public transportation daily, you should consider signing up for LBL’s program which lets you deduct a bus or BART pass as a pre-tax expense. See </w:t>
      </w:r>
      <w:r>
        <w:rPr>
          <w:b/>
          <w:i/>
        </w:rPr>
        <w:t>http://www.wageworks.com/</w:t>
      </w:r>
      <w:r>
        <w:t xml:space="preserve"> for more </w:t>
      </w:r>
      <w:r>
        <w:t>info.</w:t>
      </w:r>
    </w:p>
    <w:p w14:paraId="2B75F794" w14:textId="77777777" w:rsidR="00C11C33" w:rsidRDefault="00C11C33" w:rsidP="00026662">
      <w:pPr>
        <w:pStyle w:val="normal0"/>
        <w:spacing w:line="240" w:lineRule="auto"/>
      </w:pPr>
    </w:p>
    <w:p w14:paraId="67A7B86A" w14:textId="77777777" w:rsidR="00C11C33" w:rsidRDefault="00026662" w:rsidP="00026662">
      <w:pPr>
        <w:pStyle w:val="normal0"/>
        <w:spacing w:line="240" w:lineRule="auto"/>
      </w:pPr>
      <w:r>
        <w:t xml:space="preserve">Biking here is common and there are many bike lanes and shared car/bike routes, but you still need to be careful as biking to the lab will mean going through traffic. The LBNL shuttle has bike racks so you can bring your bike up to the lab with you </w:t>
      </w:r>
      <w:r>
        <w:t>on the shuttle rather than bike uphill.</w:t>
      </w:r>
    </w:p>
    <w:p w14:paraId="285A9792" w14:textId="77777777" w:rsidR="00C11C33" w:rsidRDefault="00C11C33" w:rsidP="00026662">
      <w:pPr>
        <w:pStyle w:val="normal0"/>
        <w:spacing w:line="240" w:lineRule="auto"/>
      </w:pPr>
    </w:p>
    <w:p w14:paraId="36758672" w14:textId="77777777" w:rsidR="00C11C33" w:rsidRDefault="00026662" w:rsidP="00026662">
      <w:pPr>
        <w:pStyle w:val="normal0"/>
        <w:spacing w:line="240" w:lineRule="auto"/>
      </w:pPr>
      <w:r>
        <w:t>Note that the Nextbus app and website will give times that the LBL shuttle (and also city buses) are anticipated to arrive at various stops.</w:t>
      </w:r>
    </w:p>
    <w:p w14:paraId="55B3850D" w14:textId="77777777" w:rsidR="00C11C33" w:rsidRDefault="00C11C33" w:rsidP="00026662">
      <w:pPr>
        <w:pStyle w:val="normal0"/>
        <w:spacing w:line="240" w:lineRule="auto"/>
      </w:pPr>
    </w:p>
    <w:p w14:paraId="6304220E" w14:textId="77777777" w:rsidR="00C11C33" w:rsidRDefault="00026662" w:rsidP="00026662">
      <w:pPr>
        <w:pStyle w:val="normal0"/>
        <w:spacing w:line="240" w:lineRule="auto"/>
      </w:pPr>
      <w:r>
        <w:t>If you are in a rush or just need to get around town, Uber and Lyft are a</w:t>
      </w:r>
      <w:r>
        <w:t>pps that can help get your a ride; the fees tend to be pretty low, especially with UberPool if you’re not in a hurry.</w:t>
      </w:r>
    </w:p>
    <w:p w14:paraId="309B673A" w14:textId="77777777" w:rsidR="00C11C33" w:rsidRDefault="00026662" w:rsidP="00026662">
      <w:pPr>
        <w:pStyle w:val="Heading2"/>
        <w:spacing w:line="240" w:lineRule="auto"/>
        <w:rPr>
          <w:rFonts w:ascii="Arial" w:eastAsia="Arial" w:hAnsi="Arial" w:cs="Arial"/>
        </w:rPr>
      </w:pPr>
      <w:bookmarkStart w:id="113" w:name="_kj253i4ewiys" w:colFirst="0" w:colLast="0"/>
      <w:bookmarkStart w:id="114" w:name="_Toc365278166"/>
      <w:bookmarkEnd w:id="113"/>
      <w:r>
        <w:t>General suggestions when evaluating a place to live</w:t>
      </w:r>
      <w:bookmarkEnd w:id="114"/>
    </w:p>
    <w:p w14:paraId="54D3E460" w14:textId="77777777" w:rsidR="00C11C33" w:rsidRDefault="00026662" w:rsidP="00026662">
      <w:pPr>
        <w:pStyle w:val="normal0"/>
        <w:numPr>
          <w:ilvl w:val="0"/>
          <w:numId w:val="18"/>
        </w:numPr>
        <w:spacing w:line="240" w:lineRule="auto"/>
      </w:pPr>
      <w:r>
        <w:t>Look for the nearest grocery store</w:t>
      </w:r>
    </w:p>
    <w:p w14:paraId="5FED1B94" w14:textId="77777777" w:rsidR="00C11C33" w:rsidRDefault="00026662" w:rsidP="00026662">
      <w:pPr>
        <w:pStyle w:val="normal0"/>
        <w:numPr>
          <w:ilvl w:val="0"/>
          <w:numId w:val="18"/>
        </w:numPr>
        <w:spacing w:line="240" w:lineRule="auto"/>
      </w:pPr>
      <w:r>
        <w:t>Look for the nearest pharmacy</w:t>
      </w:r>
    </w:p>
    <w:p w14:paraId="2647DB67" w14:textId="77777777" w:rsidR="00C11C33" w:rsidRDefault="00026662" w:rsidP="00026662">
      <w:pPr>
        <w:pStyle w:val="normal0"/>
        <w:numPr>
          <w:ilvl w:val="0"/>
          <w:numId w:val="18"/>
        </w:numPr>
        <w:spacing w:line="240" w:lineRule="auto"/>
      </w:pPr>
      <w:r>
        <w:t>Do a search for resta</w:t>
      </w:r>
      <w:r>
        <w:t>urants. Often, the density of restaurants in a place will tell you whether there are other things there as well.</w:t>
      </w:r>
    </w:p>
    <w:p w14:paraId="2DB8C1B4" w14:textId="77777777" w:rsidR="00C11C33" w:rsidRDefault="00026662" w:rsidP="00026662">
      <w:pPr>
        <w:pStyle w:val="normal0"/>
        <w:numPr>
          <w:ilvl w:val="0"/>
          <w:numId w:val="18"/>
        </w:numPr>
        <w:spacing w:line="240" w:lineRule="auto"/>
      </w:pPr>
      <w:r>
        <w:t>Perhaps do a Google Street View walk-through of the neighborhood</w:t>
      </w:r>
    </w:p>
    <w:p w14:paraId="23EBF494" w14:textId="77777777" w:rsidR="00C11C33" w:rsidRDefault="00026662" w:rsidP="00026662">
      <w:pPr>
        <w:pStyle w:val="normal0"/>
        <w:numPr>
          <w:ilvl w:val="0"/>
          <w:numId w:val="18"/>
        </w:numPr>
        <w:spacing w:line="240" w:lineRule="auto"/>
      </w:pPr>
      <w:r>
        <w:t>Do a Google Transit search on how to get to the lab. Note that to get to the lab itself, you cannot take public transportation. Instead, there is a lab shuttle from several spots in downtown Berkeley and near campus, so you might want to gauge how to get t</w:t>
      </w:r>
      <w:r>
        <w:t>o the nearest shuttle stop. Google “LBL shuttle map” to see the locations of the stops.</w:t>
      </w:r>
    </w:p>
    <w:p w14:paraId="2E12919B" w14:textId="77777777" w:rsidR="00C11C33" w:rsidRDefault="00026662" w:rsidP="00026662">
      <w:pPr>
        <w:pStyle w:val="normal0"/>
        <w:numPr>
          <w:ilvl w:val="0"/>
          <w:numId w:val="18"/>
        </w:numPr>
        <w:spacing w:line="240" w:lineRule="auto"/>
      </w:pPr>
      <w:r>
        <w:t>Remember that Uber is very convenient in the Berkeley area, so not everything needs to be ideal location-wise if you need to just get somewhere once in awhile.</w:t>
      </w:r>
    </w:p>
    <w:p w14:paraId="1968B7DC" w14:textId="77777777" w:rsidR="00C11C33" w:rsidRDefault="00026662" w:rsidP="00026662">
      <w:pPr>
        <w:pStyle w:val="Heading2"/>
        <w:spacing w:line="240" w:lineRule="auto"/>
        <w:rPr>
          <w:rFonts w:ascii="Arial" w:eastAsia="Arial" w:hAnsi="Arial" w:cs="Arial"/>
        </w:rPr>
      </w:pPr>
      <w:bookmarkStart w:id="115" w:name="_x394beg7clf2" w:colFirst="0" w:colLast="0"/>
      <w:bookmarkStart w:id="116" w:name="_Toc365278167"/>
      <w:bookmarkEnd w:id="115"/>
      <w:r>
        <w:t>A note about UC Village</w:t>
      </w:r>
      <w:bookmarkEnd w:id="116"/>
    </w:p>
    <w:p w14:paraId="61623083" w14:textId="77777777" w:rsidR="00C11C33" w:rsidRDefault="00026662" w:rsidP="00026662">
      <w:pPr>
        <w:pStyle w:val="normal0"/>
        <w:spacing w:line="240" w:lineRule="auto"/>
      </w:pPr>
      <w:r>
        <w:t xml:space="preserve">Many postdocs, especially those with families, find that UC Village (sponsored housing from UC Berkeley and LBNL) is a nice place to live and also enjoy the community. Anubhav doesn’t have any personal experience with UC Village so </w:t>
      </w:r>
      <w:r>
        <w:t>it is best to research for yourself through a Google search.</w:t>
      </w:r>
    </w:p>
    <w:p w14:paraId="0EEBF745" w14:textId="77777777" w:rsidR="00C11C33" w:rsidRDefault="00026662" w:rsidP="00026662">
      <w:pPr>
        <w:pStyle w:val="Heading2"/>
        <w:spacing w:line="240" w:lineRule="auto"/>
      </w:pPr>
      <w:bookmarkStart w:id="117" w:name="_ezxzt9wsstlg" w:colFirst="0" w:colLast="0"/>
      <w:bookmarkStart w:id="118" w:name="_Toc365278168"/>
      <w:bookmarkEnd w:id="117"/>
      <w:r>
        <w:t>What are the different neighborhoods like?</w:t>
      </w:r>
      <w:bookmarkEnd w:id="118"/>
    </w:p>
    <w:p w14:paraId="0D79D834" w14:textId="77777777" w:rsidR="00C11C33" w:rsidRDefault="00026662" w:rsidP="00026662">
      <w:pPr>
        <w:pStyle w:val="normal0"/>
        <w:spacing w:line="240" w:lineRule="auto"/>
      </w:pPr>
      <w:r>
        <w:t>Our group maintains a document that is separate from this handbook about what different neighborhoods are like. Please ask Anubhav for it, and don’t for</w:t>
      </w:r>
      <w:r>
        <w:t>get to ask follow-up questions on Slack!</w:t>
      </w:r>
      <w:r>
        <w:br/>
      </w:r>
      <w:r>
        <w:br/>
        <w:t>Good luck!</w:t>
      </w:r>
    </w:p>
    <w:p w14:paraId="1667F6F8" w14:textId="77777777" w:rsidR="00C11C33" w:rsidRDefault="00C11C33" w:rsidP="00026662">
      <w:pPr>
        <w:pStyle w:val="normal0"/>
        <w:spacing w:line="240" w:lineRule="auto"/>
      </w:pPr>
    </w:p>
    <w:p w14:paraId="2D7A44CA" w14:textId="77777777" w:rsidR="00C11C33" w:rsidRDefault="00026662" w:rsidP="00026662">
      <w:pPr>
        <w:pStyle w:val="Heading1"/>
        <w:spacing w:line="240" w:lineRule="auto"/>
        <w:rPr>
          <w:rFonts w:ascii="Arial" w:eastAsia="Arial" w:hAnsi="Arial" w:cs="Arial"/>
          <w:b w:val="0"/>
          <w:sz w:val="52"/>
          <w:szCs w:val="52"/>
        </w:rPr>
      </w:pPr>
      <w:bookmarkStart w:id="119" w:name="_x6grhljve1f" w:colFirst="0" w:colLast="0"/>
      <w:bookmarkStart w:id="120" w:name="_Toc365278169"/>
      <w:bookmarkEnd w:id="119"/>
      <w:r>
        <w:t>Appendix B: Purchasing a computer</w:t>
      </w:r>
      <w:bookmarkEnd w:id="120"/>
    </w:p>
    <w:p w14:paraId="46ADB1CE" w14:textId="77777777" w:rsidR="00C11C33" w:rsidRDefault="00C11C33" w:rsidP="00026662">
      <w:pPr>
        <w:pStyle w:val="normal0"/>
        <w:spacing w:line="240" w:lineRule="auto"/>
        <w:rPr>
          <w:b/>
        </w:rPr>
      </w:pPr>
    </w:p>
    <w:p w14:paraId="108AFD10" w14:textId="77777777" w:rsidR="00C11C33" w:rsidRDefault="00026662" w:rsidP="00026662">
      <w:pPr>
        <w:pStyle w:val="normal0"/>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w:t>
      </w:r>
      <w:r>
        <w:rPr>
          <w:b/>
        </w:rPr>
        <w:t>uter purchase unless otherwise stated - you will instead receive an excellent computer from the group’s stock.</w:t>
      </w:r>
    </w:p>
    <w:p w14:paraId="3F1AFE64" w14:textId="77777777" w:rsidR="00C11C33" w:rsidRDefault="00026662" w:rsidP="00026662">
      <w:pPr>
        <w:pStyle w:val="Heading2"/>
        <w:spacing w:before="400" w:line="240" w:lineRule="auto"/>
      </w:pPr>
      <w:bookmarkStart w:id="121" w:name="_3v8g9n6bj20w" w:colFirst="0" w:colLast="0"/>
      <w:bookmarkStart w:id="122" w:name="_Toc365278170"/>
      <w:bookmarkEnd w:id="121"/>
      <w:r>
        <w:t>Mac, Windows, or Linux?</w:t>
      </w:r>
      <w:bookmarkEnd w:id="122"/>
    </w:p>
    <w:p w14:paraId="099E2949" w14:textId="77777777" w:rsidR="00C11C33" w:rsidRDefault="00026662" w:rsidP="00026662">
      <w:pPr>
        <w:pStyle w:val="normal0"/>
        <w:spacing w:line="240" w:lineRule="auto"/>
      </w:pPr>
      <w:r>
        <w:t>You should buy a Mac, and probably a Macbook. Although this sounds extreme, and may even induce strong feelings if you ar</w:t>
      </w:r>
      <w:r>
        <w:t xml:space="preserve">e used to a different system, in practice this has never been much of a problem. Note that I am not an Apple fanatic but simply find that these are the best systems for our type of work because they contain many of the advantages of both Linux and Windows </w:t>
      </w:r>
      <w:r>
        <w:t>systems in a single package.</w:t>
      </w:r>
    </w:p>
    <w:p w14:paraId="13A278AA" w14:textId="77777777" w:rsidR="00C11C33" w:rsidRDefault="00C11C33" w:rsidP="00026662">
      <w:pPr>
        <w:pStyle w:val="normal0"/>
        <w:spacing w:line="240" w:lineRule="auto"/>
      </w:pPr>
    </w:p>
    <w:p w14:paraId="5AFBCC80" w14:textId="77777777" w:rsidR="00C11C33" w:rsidRDefault="00026662" w:rsidP="00026662">
      <w:pPr>
        <w:pStyle w:val="normal0"/>
        <w:spacing w:line="240" w:lineRule="auto"/>
      </w:pPr>
      <w:r>
        <w:t>Why not Windows? Anubhav used Windows for a very long time; it is nice, but a couple of things make it non-optimal for our work. There is no native Terminal, which you will use heavily, and programs like Cygwin are poor substi</w:t>
      </w:r>
      <w:r>
        <w:t>tutes. Certain seemingly minor decisions made by Windows (directory slashes, line endings) are different than those from Linux, making interoperability between Linux/Mac and Windows systems more problematic (e.g., copying files to and from supercomputing c</w:t>
      </w:r>
      <w:r>
        <w:t>enters requires auto-converting line ending format).</w:t>
      </w:r>
    </w:p>
    <w:p w14:paraId="08E133EE" w14:textId="77777777" w:rsidR="00C11C33" w:rsidRDefault="00C11C33" w:rsidP="00026662">
      <w:pPr>
        <w:pStyle w:val="normal0"/>
        <w:spacing w:line="240" w:lineRule="auto"/>
      </w:pPr>
    </w:p>
    <w:p w14:paraId="4291D461" w14:textId="77777777" w:rsidR="00C11C33" w:rsidRDefault="00026662" w:rsidP="00026662">
      <w:pPr>
        <w:pStyle w:val="normal0"/>
        <w:spacing w:line="240" w:lineRule="auto"/>
      </w:pPr>
      <w:r>
        <w:t xml:space="preserve">Why not Linux? Linux is fine, but Microsoft Office is not available (which is used by us and most of the materials science research world) and OpenOffice is a poor substitute. Certain videoconferencing </w:t>
      </w:r>
      <w:r>
        <w:t>software doesn’t work well with Linux.</w:t>
      </w:r>
    </w:p>
    <w:p w14:paraId="6F8D5970" w14:textId="77777777" w:rsidR="00C11C33" w:rsidRDefault="00C11C33" w:rsidP="00026662">
      <w:pPr>
        <w:pStyle w:val="normal0"/>
        <w:spacing w:line="240" w:lineRule="auto"/>
      </w:pPr>
    </w:p>
    <w:p w14:paraId="1CAD137A" w14:textId="77777777" w:rsidR="00C11C33" w:rsidRDefault="00026662" w:rsidP="00026662">
      <w:pPr>
        <w:pStyle w:val="normal0"/>
        <w:spacing w:line="240" w:lineRule="auto"/>
      </w:pPr>
      <w:r>
        <w:t>How about Mac? I have my complaints about it, as they are catering more to the general consumer and less to developers. Thus, you really need to spend some time setting up your Mac to make it productive for power use</w:t>
      </w:r>
      <w:r>
        <w:t xml:space="preserve">rs. But for the moment it remains a very good compromise between Linux-like and Windows-like and thus forms the basis for our workstations. </w:t>
      </w:r>
    </w:p>
    <w:p w14:paraId="36D0F77A" w14:textId="77777777" w:rsidR="00C11C33" w:rsidRDefault="00026662" w:rsidP="00026662">
      <w:pPr>
        <w:pStyle w:val="Heading2"/>
        <w:spacing w:before="400" w:line="240" w:lineRule="auto"/>
        <w:rPr>
          <w:rFonts w:ascii="Arial" w:eastAsia="Arial" w:hAnsi="Arial" w:cs="Arial"/>
        </w:rPr>
      </w:pPr>
      <w:bookmarkStart w:id="123" w:name="_hnrk86w1wj84" w:colFirst="0" w:colLast="0"/>
      <w:bookmarkStart w:id="124" w:name="_Toc365278171"/>
      <w:bookmarkEnd w:id="123"/>
      <w:r>
        <w:t>Preliminaries</w:t>
      </w:r>
      <w:bookmarkEnd w:id="124"/>
    </w:p>
    <w:p w14:paraId="09B2DA17" w14:textId="77777777" w:rsidR="00C11C33" w:rsidRDefault="00026662" w:rsidP="00026662">
      <w:pPr>
        <w:pStyle w:val="normal0"/>
        <w:spacing w:line="240" w:lineRule="auto"/>
      </w:pPr>
      <w:r>
        <w:t>Here is how to purchase a computer at the lab. Before we begin, a few notes:</w:t>
      </w:r>
    </w:p>
    <w:p w14:paraId="2D6564DF" w14:textId="77777777" w:rsidR="00C11C33" w:rsidRDefault="00026662" w:rsidP="00026662">
      <w:pPr>
        <w:pStyle w:val="normal0"/>
        <w:numPr>
          <w:ilvl w:val="0"/>
          <w:numId w:val="50"/>
        </w:numPr>
        <w:spacing w:line="240" w:lineRule="auto"/>
      </w:pPr>
      <w:r>
        <w:t>In terms of the mechanic</w:t>
      </w:r>
      <w:r>
        <w:t>s of purchasing:</w:t>
      </w:r>
    </w:p>
    <w:p w14:paraId="25DB818D" w14:textId="77777777" w:rsidR="00C11C33" w:rsidRDefault="00026662" w:rsidP="00026662">
      <w:pPr>
        <w:pStyle w:val="normal0"/>
        <w:numPr>
          <w:ilvl w:val="1"/>
          <w:numId w:val="50"/>
        </w:numPr>
        <w:spacing w:line="240" w:lineRule="auto"/>
      </w:pPr>
      <w:r>
        <w:t>use LBNL Ebuy (not Ebay) wherever possible - you need to be on the lab network (onsite via an ethernet cable) or be connected via the VPN</w:t>
      </w:r>
    </w:p>
    <w:p w14:paraId="7105BD16" w14:textId="77777777" w:rsidR="00C11C33" w:rsidRDefault="00026662" w:rsidP="00026662">
      <w:pPr>
        <w:pStyle w:val="normal0"/>
        <w:numPr>
          <w:ilvl w:val="1"/>
          <w:numId w:val="50"/>
        </w:numPr>
        <w:spacing w:line="240" w:lineRule="auto"/>
      </w:pPr>
      <w:r>
        <w:t>use Amazon, etc. to buy various components if not available via EBuy</w:t>
      </w:r>
    </w:p>
    <w:p w14:paraId="0433DE0C" w14:textId="77777777" w:rsidR="00C11C33" w:rsidRDefault="00026662" w:rsidP="00026662">
      <w:pPr>
        <w:pStyle w:val="normal0"/>
        <w:numPr>
          <w:ilvl w:val="0"/>
          <w:numId w:val="50"/>
        </w:numPr>
        <w:spacing w:line="240" w:lineRule="auto"/>
      </w:pPr>
      <w:r>
        <w:t>The laptop is government propert</w:t>
      </w:r>
      <w:r>
        <w:t>y; you are expected to return it to the group when you are done working at LBNL. Note that Mac computers make it very simple to transfer everything over to your next computer.</w:t>
      </w:r>
    </w:p>
    <w:p w14:paraId="54DA18F2" w14:textId="77777777" w:rsidR="00C11C33" w:rsidRDefault="00026662" w:rsidP="00026662">
      <w:pPr>
        <w:pStyle w:val="normal0"/>
        <w:numPr>
          <w:ilvl w:val="0"/>
          <w:numId w:val="50"/>
        </w:numPr>
        <w:spacing w:line="240" w:lineRule="auto"/>
      </w:pPr>
      <w:r>
        <w:t xml:space="preserve">You are free to take your laptop home, on trips, etc., unless you are an intern </w:t>
      </w:r>
      <w:r>
        <w:t>in which case other restrictions may apply from the internship program.</w:t>
      </w:r>
    </w:p>
    <w:p w14:paraId="4DFBEAA8" w14:textId="77777777" w:rsidR="00C11C33" w:rsidRDefault="00026662" w:rsidP="00026662">
      <w:pPr>
        <w:pStyle w:val="normal0"/>
        <w:numPr>
          <w:ilvl w:val="0"/>
          <w:numId w:val="50"/>
        </w:numPr>
        <w:spacing w:line="240" w:lineRule="auto"/>
      </w:pPr>
      <w:r>
        <w:t>The lab receives your computer and tags it before sending it over to you.</w:t>
      </w:r>
    </w:p>
    <w:p w14:paraId="54661AB4" w14:textId="77777777" w:rsidR="00C11C33" w:rsidRDefault="00026662" w:rsidP="00026662">
      <w:pPr>
        <w:pStyle w:val="normal0"/>
        <w:numPr>
          <w:ilvl w:val="0"/>
          <w:numId w:val="50"/>
        </w:numPr>
        <w:spacing w:line="240" w:lineRule="auto"/>
      </w:pPr>
      <w:r>
        <w:t xml:space="preserve">You </w:t>
      </w:r>
      <w:r>
        <w:rPr>
          <w:b/>
          <w:u w:val="single"/>
        </w:rPr>
        <w:t>must</w:t>
      </w:r>
      <w:r>
        <w:t xml:space="preserve"> back up your computer very regularly (at least once per week, ideally continuously). This is simple using the Time Machine app. Just plug your backup drive into your monitor so when you connect to your monitor, you also back up. If there are (for some rea</w:t>
      </w:r>
      <w:r>
        <w:t>son) errors in backing up, fix that issue immediately. There are zero excuses for not doing this.</w:t>
      </w:r>
    </w:p>
    <w:p w14:paraId="6C1B45E7" w14:textId="77777777" w:rsidR="00C11C33" w:rsidRDefault="00026662" w:rsidP="00026662">
      <w:pPr>
        <w:pStyle w:val="Heading2"/>
        <w:spacing w:before="400" w:line="240" w:lineRule="auto"/>
      </w:pPr>
      <w:bookmarkStart w:id="125" w:name="_9d74vvansx51" w:colFirst="0" w:colLast="0"/>
      <w:bookmarkStart w:id="126" w:name="_Toc365278172"/>
      <w:bookmarkEnd w:id="125"/>
      <w:r>
        <w:t>Selecting a computer, monitor, and accessories</w:t>
      </w:r>
      <w:bookmarkEnd w:id="126"/>
    </w:p>
    <w:p w14:paraId="6D5598F0" w14:textId="77777777" w:rsidR="00C11C33" w:rsidRDefault="00026662" w:rsidP="00026662">
      <w:pPr>
        <w:pStyle w:val="normal0"/>
        <w:spacing w:line="240" w:lineRule="auto"/>
      </w:pPr>
      <w:r>
        <w:t>Your computer workstation is one area where you should just get whatever you think will make you most productiv</w:t>
      </w:r>
      <w:r>
        <w:t xml:space="preserve">e and not care about cost. </w:t>
      </w:r>
      <w:r>
        <w:rPr>
          <w:u w:val="single"/>
        </w:rPr>
        <w:t>Seriously, just get what is best and do not worry about cost</w:t>
      </w:r>
      <w:r>
        <w:t>.</w:t>
      </w:r>
    </w:p>
    <w:p w14:paraId="07D9304B" w14:textId="77777777" w:rsidR="00C11C33" w:rsidRDefault="00C11C33" w:rsidP="00026662">
      <w:pPr>
        <w:pStyle w:val="normal0"/>
        <w:spacing w:line="240" w:lineRule="auto"/>
      </w:pPr>
    </w:p>
    <w:p w14:paraId="321E5F86" w14:textId="77777777" w:rsidR="00C11C33" w:rsidRDefault="00026662" w:rsidP="00026662">
      <w:pPr>
        <w:pStyle w:val="normal0"/>
        <w:spacing w:line="240" w:lineRule="auto"/>
      </w:pPr>
      <w:r>
        <w:t>For the computer, you should select a Macbook Pro (any screen size) as mentioned above. You can use the Apple website to browse details. Anubhav uses a 13” Macbook Pr</w:t>
      </w:r>
      <w:r>
        <w:t>o. It is powerful enough to do serious work and light/small enough to use on a plane. A 15” Macbook Pro is also a good choice. If you would like to get anything other than a Macbook Pro, talk to Anubhav.</w:t>
      </w:r>
    </w:p>
    <w:p w14:paraId="52436CF3" w14:textId="77777777" w:rsidR="00C11C33" w:rsidRDefault="00C11C33" w:rsidP="00026662">
      <w:pPr>
        <w:pStyle w:val="normal0"/>
        <w:spacing w:line="240" w:lineRule="auto"/>
      </w:pPr>
    </w:p>
    <w:p w14:paraId="7FB774E0" w14:textId="77777777" w:rsidR="00C11C33" w:rsidRDefault="00026662" w:rsidP="00026662">
      <w:pPr>
        <w:pStyle w:val="normal0"/>
        <w:spacing w:line="240" w:lineRule="auto"/>
      </w:pPr>
      <w:r>
        <w:t xml:space="preserve">For the monitor, Anubhav uses a single Thunderbolt </w:t>
      </w:r>
      <w:r>
        <w:t>display but this is no longer available. One option available is the LG 27MU88-W (4K resolution) monitor which is on Ebuy. Note that one big screen is usually better ergonomically than dual monitors, and you can use the “Spaces” feature of Mac OS/X to quic</w:t>
      </w:r>
      <w:r>
        <w:t xml:space="preserve">kly flip between virtual screens if needed (this is what Anubhav does). </w:t>
      </w:r>
    </w:p>
    <w:p w14:paraId="3C0BA3F8" w14:textId="77777777" w:rsidR="00C11C33" w:rsidRDefault="00C11C33" w:rsidP="00026662">
      <w:pPr>
        <w:pStyle w:val="normal0"/>
        <w:spacing w:line="240" w:lineRule="auto"/>
      </w:pPr>
    </w:p>
    <w:p w14:paraId="259E3ED5" w14:textId="77777777" w:rsidR="00C11C33" w:rsidRDefault="00026662" w:rsidP="00026662">
      <w:pPr>
        <w:pStyle w:val="normal0"/>
        <w:spacing w:line="240" w:lineRule="auto"/>
      </w:pPr>
      <w:r>
        <w:t>For accessories, make sure to get:</w:t>
      </w:r>
    </w:p>
    <w:p w14:paraId="42DD2DC5" w14:textId="77777777" w:rsidR="00C11C33" w:rsidRDefault="00026662" w:rsidP="00026662">
      <w:pPr>
        <w:pStyle w:val="normal0"/>
        <w:numPr>
          <w:ilvl w:val="0"/>
          <w:numId w:val="31"/>
        </w:numPr>
        <w:spacing w:line="240" w:lineRule="auto"/>
      </w:pPr>
      <w:r>
        <w:t>An extra charging cable</w:t>
      </w:r>
    </w:p>
    <w:p w14:paraId="3A31C7D7" w14:textId="77777777" w:rsidR="00C11C33" w:rsidRDefault="00026662" w:rsidP="00026662">
      <w:pPr>
        <w:pStyle w:val="normal0"/>
        <w:numPr>
          <w:ilvl w:val="0"/>
          <w:numId w:val="31"/>
        </w:numPr>
        <w:spacing w:line="240" w:lineRule="auto"/>
      </w:pPr>
      <w:r>
        <w:t>A VGA adapter dongle</w:t>
      </w:r>
    </w:p>
    <w:p w14:paraId="22CC64D0" w14:textId="77777777" w:rsidR="00C11C33" w:rsidRDefault="00026662" w:rsidP="00026662">
      <w:pPr>
        <w:pStyle w:val="normal0"/>
        <w:numPr>
          <w:ilvl w:val="0"/>
          <w:numId w:val="31"/>
        </w:numPr>
        <w:spacing w:line="240" w:lineRule="auto"/>
      </w:pPr>
      <w:r>
        <w:t>An ethernet cable adapter dongle</w:t>
      </w:r>
    </w:p>
    <w:p w14:paraId="16445402" w14:textId="77777777" w:rsidR="00C11C33" w:rsidRDefault="00026662" w:rsidP="00026662">
      <w:pPr>
        <w:pStyle w:val="normal0"/>
        <w:numPr>
          <w:ilvl w:val="0"/>
          <w:numId w:val="31"/>
        </w:numPr>
        <w:spacing w:line="240" w:lineRule="auto"/>
      </w:pPr>
      <w:r>
        <w:t xml:space="preserve">A Time Machine hard disk (for backup), I have currently  use the </w:t>
      </w:r>
      <w:r>
        <w:rPr>
          <w:i/>
        </w:rPr>
        <w:t>West</w:t>
      </w:r>
      <w:r>
        <w:rPr>
          <w:i/>
        </w:rPr>
        <w:t>ern Digital 4GB Passport for Mac</w:t>
      </w:r>
    </w:p>
    <w:p w14:paraId="56579F66" w14:textId="77777777" w:rsidR="00C11C33" w:rsidRDefault="00026662" w:rsidP="00026662">
      <w:pPr>
        <w:pStyle w:val="normal0"/>
        <w:numPr>
          <w:ilvl w:val="0"/>
          <w:numId w:val="31"/>
        </w:numPr>
        <w:spacing w:line="240" w:lineRule="auto"/>
      </w:pPr>
      <w:r>
        <w:t>A keyboard. I suggest Apple Wireless Keyboard since I like the feel of Mac keys and I also like a consistent feel between my laptop keyboard and my desk keyboard. If you prefer a larger or ergonomic keyboard, you can get th</w:t>
      </w:r>
      <w:r>
        <w:t>at.</w:t>
      </w:r>
    </w:p>
    <w:p w14:paraId="7A8B019D" w14:textId="77777777" w:rsidR="00C11C33" w:rsidRDefault="00026662" w:rsidP="00026662">
      <w:pPr>
        <w:pStyle w:val="normal0"/>
        <w:numPr>
          <w:ilvl w:val="0"/>
          <w:numId w:val="31"/>
        </w:numPr>
        <w:spacing w:line="240" w:lineRule="auto"/>
      </w:pPr>
      <w:r>
        <w:t>A mouse/trackpad. I suggest Apple Magic Trackpad. Note that I’ve found that a mouse is better on Windows but a trackpad is better on Mac. The reason is because the Mac OS has really customized a lot of the interface for the trackpad (e.g., gestures). I</w:t>
      </w:r>
      <w:r>
        <w:t xml:space="preserve"> also value consistency between my laptop and desk workstation. After awhile you get used to doing everything on your trackpad even if you were previously very productive/accurate with a mouse on Windows.</w:t>
      </w:r>
    </w:p>
    <w:p w14:paraId="41C9E403" w14:textId="77777777" w:rsidR="00C11C33" w:rsidRDefault="00026662" w:rsidP="00026662">
      <w:pPr>
        <w:pStyle w:val="normal0"/>
        <w:numPr>
          <w:ilvl w:val="0"/>
          <w:numId w:val="31"/>
        </w:numPr>
        <w:spacing w:line="240" w:lineRule="auto"/>
      </w:pPr>
      <w:r>
        <w:t xml:space="preserve">(optional) A presentation tool, </w:t>
      </w:r>
      <w:r>
        <w:rPr>
          <w:i/>
        </w:rPr>
        <w:t>e.g.</w:t>
      </w:r>
      <w:r>
        <w:t>, Logitech R800</w:t>
      </w:r>
    </w:p>
    <w:p w14:paraId="793D2A38" w14:textId="77777777" w:rsidR="00C11C33" w:rsidRDefault="00026662" w:rsidP="00026662">
      <w:pPr>
        <w:pStyle w:val="Heading2"/>
        <w:spacing w:before="400" w:line="240" w:lineRule="auto"/>
        <w:rPr>
          <w:rFonts w:ascii="Arial" w:eastAsia="Arial" w:hAnsi="Arial" w:cs="Arial"/>
        </w:rPr>
      </w:pPr>
      <w:bookmarkStart w:id="127" w:name="_h3jimbbvr5ll" w:colFirst="0" w:colLast="0"/>
      <w:bookmarkStart w:id="128" w:name="_Toc365278173"/>
      <w:bookmarkEnd w:id="127"/>
      <w:r>
        <w:t>Making the purchase</w:t>
      </w:r>
      <w:bookmarkEnd w:id="128"/>
    </w:p>
    <w:p w14:paraId="3A898C19" w14:textId="77777777" w:rsidR="00C11C33" w:rsidRDefault="00026662" w:rsidP="00026662">
      <w:pPr>
        <w:pStyle w:val="normal0"/>
        <w:numPr>
          <w:ilvl w:val="0"/>
          <w:numId w:val="55"/>
        </w:numPr>
        <w:spacing w:line="240" w:lineRule="auto"/>
      </w:pPr>
      <w:r>
        <w:t xml:space="preserve">Provide all the details of your selections in an email and send to Anubhav. If all looks OK, he will give you a project and activity ID. </w:t>
      </w:r>
    </w:p>
    <w:p w14:paraId="49D06855" w14:textId="77777777" w:rsidR="00C11C33" w:rsidRDefault="00026662" w:rsidP="00026662">
      <w:pPr>
        <w:pStyle w:val="normal0"/>
        <w:numPr>
          <w:ilvl w:val="0"/>
          <w:numId w:val="55"/>
        </w:numPr>
        <w:spacing w:line="240" w:lineRule="auto"/>
      </w:pPr>
      <w:r>
        <w:t>Go to eBuy, and for items available there, add them to your cart and submit the requisition with the project and activity ID, and SAS approver as Micah Liedeker.</w:t>
      </w:r>
    </w:p>
    <w:p w14:paraId="5B3F6922" w14:textId="77777777" w:rsidR="00C11C33" w:rsidRDefault="00026662" w:rsidP="00026662">
      <w:pPr>
        <w:pStyle w:val="normal0"/>
        <w:numPr>
          <w:ilvl w:val="0"/>
          <w:numId w:val="55"/>
        </w:numPr>
        <w:spacing w:line="240" w:lineRule="auto"/>
      </w:pPr>
      <w:r>
        <w:t>For items not available on eBuy, contact esdradmin@lbl.gov (and cc Anubhav) to obtain a procur</w:t>
      </w:r>
      <w:r>
        <w:t xml:space="preserve">ement form. Fill it out with item details (Vendor, website, price, etc.) and send it back to her. </w:t>
      </w:r>
    </w:p>
    <w:p w14:paraId="2AB1188A" w14:textId="77777777" w:rsidR="00C11C33" w:rsidRDefault="00026662" w:rsidP="00026662">
      <w:pPr>
        <w:pStyle w:val="normal0"/>
        <w:numPr>
          <w:ilvl w:val="0"/>
          <w:numId w:val="55"/>
        </w:numPr>
        <w:spacing w:line="240" w:lineRule="auto"/>
      </w:pPr>
      <w:r>
        <w:t>If you select the overnight shipping option (ask Anubhav about this and the related extra costs) most parts, except the computer, will arrive within a week t</w:t>
      </w:r>
      <w:r>
        <w:t>o 10 days. The computer needs to be tagged by the lab, so with overnight shipping, it should arrive within 2 weeks. Ideally, you will select your computer well before arriving at the lab and won’t need overnight shipping.</w:t>
      </w:r>
    </w:p>
    <w:p w14:paraId="67074225" w14:textId="77777777" w:rsidR="00C11C33" w:rsidRDefault="00C11C33" w:rsidP="00026662">
      <w:pPr>
        <w:pStyle w:val="Heading1"/>
        <w:spacing w:line="240" w:lineRule="auto"/>
      </w:pPr>
      <w:bookmarkStart w:id="129" w:name="_o5frcwdvndj7" w:colFirst="0" w:colLast="0"/>
      <w:bookmarkEnd w:id="129"/>
    </w:p>
    <w:p w14:paraId="1C816162" w14:textId="77777777" w:rsidR="00C11C33" w:rsidRDefault="00026662" w:rsidP="00026662">
      <w:pPr>
        <w:pStyle w:val="Heading1"/>
        <w:spacing w:line="240" w:lineRule="auto"/>
        <w:rPr>
          <w:rFonts w:ascii="Roboto" w:eastAsia="Roboto" w:hAnsi="Roboto" w:cs="Roboto"/>
        </w:rPr>
      </w:pPr>
      <w:bookmarkStart w:id="130" w:name="_sft7wttktqdz" w:colFirst="0" w:colLast="0"/>
      <w:bookmarkStart w:id="131" w:name="_Toc365278174"/>
      <w:bookmarkEnd w:id="130"/>
      <w:r>
        <w:t>Appendix C: Setting up a new Macb</w:t>
      </w:r>
      <w:r>
        <w:t>ook</w:t>
      </w:r>
      <w:bookmarkEnd w:id="131"/>
    </w:p>
    <w:p w14:paraId="2A819B35" w14:textId="77777777" w:rsidR="00C11C33" w:rsidRDefault="00026662" w:rsidP="00026662">
      <w:pPr>
        <w:pStyle w:val="Heading2"/>
        <w:spacing w:before="400" w:line="240" w:lineRule="auto"/>
      </w:pPr>
      <w:bookmarkStart w:id="132" w:name="_cj79vnj4ssut" w:colFirst="0" w:colLast="0"/>
      <w:bookmarkStart w:id="133" w:name="_Toc365278175"/>
      <w:bookmarkEnd w:id="132"/>
      <w:r>
        <w:t>Upgrade your OS</w:t>
      </w:r>
      <w:bookmarkEnd w:id="133"/>
    </w:p>
    <w:p w14:paraId="492C1958" w14:textId="77777777" w:rsidR="00C11C33" w:rsidRDefault="00026662" w:rsidP="00026662">
      <w:pPr>
        <w:pStyle w:val="normal0"/>
        <w:spacing w:line="240" w:lineRule="auto"/>
      </w:pPr>
      <w:r>
        <w:t>If your computer is not using the latest OS, you should upgrade to the latest OS first.</w:t>
      </w:r>
    </w:p>
    <w:p w14:paraId="3BD51DAF" w14:textId="77777777" w:rsidR="00C11C33" w:rsidRDefault="00026662" w:rsidP="00026662">
      <w:pPr>
        <w:pStyle w:val="Heading2"/>
        <w:spacing w:before="400" w:line="240" w:lineRule="auto"/>
        <w:rPr>
          <w:rFonts w:ascii="Roboto" w:eastAsia="Roboto" w:hAnsi="Roboto" w:cs="Roboto"/>
        </w:rPr>
      </w:pPr>
      <w:bookmarkStart w:id="134" w:name="_k6hisu4cmqml" w:colFirst="0" w:colLast="0"/>
      <w:bookmarkStart w:id="135" w:name="_Toc365278176"/>
      <w:bookmarkEnd w:id="134"/>
      <w:r>
        <w:t>Installing Python development environment</w:t>
      </w:r>
      <w:bookmarkEnd w:id="135"/>
    </w:p>
    <w:p w14:paraId="79E09ECF" w14:textId="77777777" w:rsidR="00C11C33" w:rsidRDefault="00026662" w:rsidP="00026662">
      <w:pPr>
        <w:pStyle w:val="normal0"/>
        <w:spacing w:line="240" w:lineRule="auto"/>
      </w:pPr>
      <w:r>
        <w:t>The best way to manage Python installations these days is a “conda env”. This will allow you to manage different Python “environments”, where each environment is a set of libraries that you have installed. For example, you can have one environment that use</w:t>
      </w:r>
      <w:r>
        <w:t>s Python 2.7 and has certain library versions installed, and another environment that uses Python 3.5 and has other libraries installed. Another advantage of conda environments is that you can apply the same procedure on NERSC and other computing centers t</w:t>
      </w:r>
      <w:r>
        <w:t>hat support conda.</w:t>
      </w:r>
    </w:p>
    <w:p w14:paraId="39395C0B" w14:textId="77777777" w:rsidR="00C11C33" w:rsidRDefault="00C11C33" w:rsidP="00026662">
      <w:pPr>
        <w:pStyle w:val="normal0"/>
        <w:spacing w:line="240" w:lineRule="auto"/>
      </w:pPr>
    </w:p>
    <w:p w14:paraId="688CDAC0" w14:textId="77777777" w:rsidR="00C11C33" w:rsidRDefault="00026662" w:rsidP="00026662">
      <w:pPr>
        <w:pStyle w:val="normal0"/>
        <w:spacing w:line="240" w:lineRule="auto"/>
      </w:pPr>
      <w:r>
        <w:t>How to do this:</w:t>
      </w:r>
    </w:p>
    <w:p w14:paraId="7EB0DFE6" w14:textId="77777777" w:rsidR="00C11C33" w:rsidRDefault="00026662" w:rsidP="00026662">
      <w:pPr>
        <w:pStyle w:val="normal0"/>
        <w:numPr>
          <w:ilvl w:val="0"/>
          <w:numId w:val="19"/>
        </w:numPr>
        <w:spacing w:line="240" w:lineRule="auto"/>
      </w:pPr>
      <w:r>
        <w:t>Follow the online instructions on installing a conda environment and see modifications below:</w:t>
      </w:r>
    </w:p>
    <w:p w14:paraId="628A66D3" w14:textId="77777777" w:rsidR="00C11C33" w:rsidRDefault="00026662" w:rsidP="00026662">
      <w:pPr>
        <w:pStyle w:val="normal0"/>
        <w:numPr>
          <w:ilvl w:val="1"/>
          <w:numId w:val="19"/>
        </w:numPr>
        <w:spacing w:line="240" w:lineRule="auto"/>
        <w:rPr>
          <w:i/>
        </w:rPr>
      </w:pPr>
      <w:r>
        <w:rPr>
          <w:b/>
          <w:i/>
        </w:rPr>
        <w:t>http://conda.pydata.org/docs/using/index.html</w:t>
      </w:r>
    </w:p>
    <w:p w14:paraId="7297989F" w14:textId="77777777" w:rsidR="00C11C33" w:rsidRDefault="00026662" w:rsidP="00026662">
      <w:pPr>
        <w:pStyle w:val="normal0"/>
        <w:numPr>
          <w:ilvl w:val="1"/>
          <w:numId w:val="19"/>
        </w:numPr>
        <w:spacing w:line="240" w:lineRule="auto"/>
      </w:pPr>
      <w:r>
        <w:t>(probably) prefer to install the “miniconda” version rather than anaconda</w:t>
      </w:r>
    </w:p>
    <w:p w14:paraId="3CC70226" w14:textId="77777777" w:rsidR="00C11C33" w:rsidRDefault="00026662" w:rsidP="00026662">
      <w:pPr>
        <w:pStyle w:val="normal0"/>
        <w:numPr>
          <w:ilvl w:val="1"/>
          <w:numId w:val="19"/>
        </w:numPr>
        <w:spacing w:line="240" w:lineRule="auto"/>
      </w:pPr>
      <w:r>
        <w:t>(proba</w:t>
      </w:r>
      <w:r>
        <w:t>bly) prefer to install “miniconda 3” rather than “miniconda 2”. Both will work fine and allow you to do everything the other one does so don’t stress too much about this decision.</w:t>
      </w:r>
    </w:p>
    <w:p w14:paraId="39AA4558" w14:textId="77777777" w:rsidR="00C11C33" w:rsidRDefault="00026662" w:rsidP="00026662">
      <w:pPr>
        <w:pStyle w:val="normal0"/>
        <w:numPr>
          <w:ilvl w:val="1"/>
          <w:numId w:val="19"/>
        </w:numPr>
        <w:spacing w:line="240" w:lineRule="auto"/>
      </w:pPr>
      <w:r>
        <w:t>(probably) When creating environments, create at least one python 2 environm</w:t>
      </w:r>
      <w:r>
        <w:t>ent using the “python=2” parameter. It is up to you whether you want to work in Python 2.x or Python 3.x. For the moment, Anubhav prefers 2.x backward-compatible code for most base libraries (e.g. FireWorks), so if you use 3.x as your main environment, mak</w:t>
      </w:r>
      <w:r>
        <w:t>e sure your syntax doesn’t depend on the newer features. See next bullet point for more.</w:t>
      </w:r>
    </w:p>
    <w:p w14:paraId="54331D21" w14:textId="77777777" w:rsidR="00C11C33" w:rsidRDefault="00026662" w:rsidP="00026662">
      <w:pPr>
        <w:pStyle w:val="normal0"/>
        <w:numPr>
          <w:ilvl w:val="1"/>
          <w:numId w:val="19"/>
        </w:numPr>
        <w:spacing w:line="240" w:lineRule="auto"/>
      </w:pPr>
      <w:r>
        <w:t>When creating environments, use a command like this (note that this also installs recommended libraries):</w:t>
      </w:r>
    </w:p>
    <w:p w14:paraId="47F164DD" w14:textId="77777777" w:rsidR="00C11C33" w:rsidRDefault="00C11C33" w:rsidP="00026662">
      <w:pPr>
        <w:pStyle w:val="normal0"/>
        <w:spacing w:line="240" w:lineRule="auto"/>
        <w:ind w:left="1440"/>
        <w:rPr>
          <w:rFonts w:ascii="Inconsolata" w:eastAsia="Inconsolata" w:hAnsi="Inconsolata" w:cs="Inconsolata"/>
        </w:rPr>
      </w:pPr>
    </w:p>
    <w:p w14:paraId="12B73F04" w14:textId="77777777" w:rsidR="00C11C33" w:rsidRDefault="00026662" w:rsidP="00026662">
      <w:pPr>
        <w:pStyle w:val="normal0"/>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pandas fla</w:t>
      </w:r>
      <w:r>
        <w:rPr>
          <w:rFonts w:ascii="Inconsolata" w:eastAsia="Inconsolata" w:hAnsi="Inconsolata" w:cs="Inconsolata"/>
        </w:rPr>
        <w:t>sk pymongo scipy scikit-learn jupyter plotly</w:t>
      </w:r>
    </w:p>
    <w:p w14:paraId="1AF92FEE" w14:textId="77777777" w:rsidR="00C11C33" w:rsidRDefault="00C11C33" w:rsidP="00026662">
      <w:pPr>
        <w:pStyle w:val="normal0"/>
        <w:spacing w:line="240" w:lineRule="auto"/>
        <w:ind w:left="1440"/>
        <w:rPr>
          <w:rFonts w:ascii="Inconsolata" w:eastAsia="Inconsolata" w:hAnsi="Inconsolata" w:cs="Inconsolata"/>
        </w:rPr>
      </w:pPr>
    </w:p>
    <w:p w14:paraId="64B08F22" w14:textId="77777777" w:rsidR="00C11C33" w:rsidRDefault="00026662" w:rsidP="00026662">
      <w:pPr>
        <w:pStyle w:val="normal0"/>
        <w:numPr>
          <w:ilvl w:val="1"/>
          <w:numId w:val="19"/>
        </w:numPr>
        <w:spacing w:line="240" w:lineRule="auto"/>
      </w:pPr>
      <w:r>
        <w:t xml:space="preserve">If you want a reference guide to conda commands, try: </w:t>
      </w:r>
      <w:r>
        <w:rPr>
          <w:b/>
          <w:i/>
        </w:rPr>
        <w:t>http://conda.pydata.org/docs/using/cheatsheet.html</w:t>
      </w:r>
    </w:p>
    <w:p w14:paraId="646FE4BD" w14:textId="77777777" w:rsidR="00C11C33" w:rsidRDefault="00C11C33" w:rsidP="00026662">
      <w:pPr>
        <w:pStyle w:val="normal0"/>
        <w:spacing w:line="240" w:lineRule="auto"/>
        <w:ind w:left="1440"/>
        <w:rPr>
          <w:rFonts w:ascii="Inconsolata" w:eastAsia="Inconsolata" w:hAnsi="Inconsolata" w:cs="Inconsolata"/>
        </w:rPr>
      </w:pPr>
    </w:p>
    <w:p w14:paraId="33A71B40" w14:textId="77777777" w:rsidR="00C11C33" w:rsidRDefault="00026662" w:rsidP="00026662">
      <w:pPr>
        <w:pStyle w:val="Heading2"/>
        <w:spacing w:line="240" w:lineRule="auto"/>
      </w:pPr>
      <w:bookmarkStart w:id="136" w:name="_fitkzxwx0pf7" w:colFirst="0" w:colLast="0"/>
      <w:bookmarkStart w:id="137" w:name="_Toc365278177"/>
      <w:bookmarkEnd w:id="136"/>
      <w:r>
        <w:t>Install high-throughput computation environment</w:t>
      </w:r>
      <w:bookmarkEnd w:id="137"/>
    </w:p>
    <w:p w14:paraId="2CCD3201" w14:textId="77777777" w:rsidR="00C11C33" w:rsidRDefault="00026662" w:rsidP="00026662">
      <w:pPr>
        <w:pStyle w:val="normal0"/>
        <w:spacing w:line="240" w:lineRule="auto"/>
      </w:pPr>
      <w:r>
        <w:t>Our group has a set of base codebases used for performin</w:t>
      </w:r>
      <w:r>
        <w:t>g high-throughput calculations. Note that if your project does not involve high-throughput calculation, you may need only one or two of these libraries installed – contact Anubhav if you are unsure.</w:t>
      </w:r>
    </w:p>
    <w:p w14:paraId="57041C57" w14:textId="77777777" w:rsidR="00C11C33" w:rsidRDefault="00026662" w:rsidP="00026662">
      <w:pPr>
        <w:pStyle w:val="normal0"/>
        <w:numPr>
          <w:ilvl w:val="0"/>
          <w:numId w:val="19"/>
        </w:numPr>
        <w:spacing w:line="240" w:lineRule="auto"/>
      </w:pPr>
      <w:r>
        <w:t xml:space="preserve">Install the following packages using a combination of </w:t>
      </w:r>
      <w:r>
        <w:rPr>
          <w:rFonts w:ascii="Inconsolata" w:eastAsia="Inconsolata" w:hAnsi="Inconsolata" w:cs="Inconsolata"/>
        </w:rPr>
        <w:t>git</w:t>
      </w:r>
      <w:r>
        <w:rPr>
          <w:rFonts w:ascii="Inconsolata" w:eastAsia="Inconsolata" w:hAnsi="Inconsolata" w:cs="Inconsolata"/>
        </w:rPr>
        <w:t xml:space="preserve"> clone &gt;&gt;REPO_NAME&lt;&lt;</w:t>
      </w:r>
      <w:r>
        <w:t xml:space="preserve"> and </w:t>
      </w:r>
      <w:r>
        <w:rPr>
          <w:rFonts w:ascii="Inconsolata" w:eastAsia="Inconsolata" w:hAnsi="Inconsolata" w:cs="Inconsolata"/>
        </w:rPr>
        <w:t>python setup.py develop</w:t>
      </w:r>
      <w:r>
        <w:t>. Start with:</w:t>
      </w:r>
    </w:p>
    <w:p w14:paraId="53C0167D" w14:textId="77777777" w:rsidR="00C11C33" w:rsidRDefault="00026662" w:rsidP="00026662">
      <w:pPr>
        <w:pStyle w:val="normal0"/>
        <w:numPr>
          <w:ilvl w:val="1"/>
          <w:numId w:val="19"/>
        </w:numPr>
        <w:spacing w:line="240" w:lineRule="auto"/>
      </w:pPr>
      <w:r>
        <w:rPr>
          <w:rFonts w:ascii="Inconsolata" w:eastAsia="Inconsolata" w:hAnsi="Inconsolata" w:cs="Inconsolata"/>
        </w:rPr>
        <w:t>git clone https://www.github.com/materialsproject/fireworks</w:t>
      </w:r>
    </w:p>
    <w:p w14:paraId="0B2B8DEF" w14:textId="77777777" w:rsidR="00C11C33" w:rsidRDefault="00026662" w:rsidP="00026662">
      <w:pPr>
        <w:pStyle w:val="normal0"/>
        <w:numPr>
          <w:ilvl w:val="2"/>
          <w:numId w:val="19"/>
        </w:numPr>
        <w:spacing w:line="240" w:lineRule="auto"/>
      </w:pPr>
      <w:r>
        <w:t>You might need to generate an ssh key for the git clone command to work:</w:t>
      </w:r>
    </w:p>
    <w:p w14:paraId="20F0B91B" w14:textId="77777777" w:rsidR="00C11C33" w:rsidRDefault="00026662" w:rsidP="00026662">
      <w:pPr>
        <w:pStyle w:val="normal0"/>
        <w:numPr>
          <w:ilvl w:val="3"/>
          <w:numId w:val="19"/>
        </w:numPr>
        <w:spacing w:line="240" w:lineRule="auto"/>
        <w:rPr>
          <w:rFonts w:ascii="Inconsolata" w:eastAsia="Inconsolata" w:hAnsi="Inconsolata" w:cs="Inconsolata"/>
        </w:rPr>
      </w:pPr>
      <w:r>
        <w:rPr>
          <w:rFonts w:ascii="Inconsolata" w:eastAsia="Inconsolata" w:hAnsi="Inconsolata" w:cs="Inconsolata"/>
        </w:rPr>
        <w:t>ssh-keygen -t rsa -b 4096</w:t>
      </w:r>
    </w:p>
    <w:p w14:paraId="4DFA0BE3" w14:textId="77777777" w:rsidR="00C11C33" w:rsidRDefault="00026662" w:rsidP="00026662">
      <w:pPr>
        <w:pStyle w:val="normal0"/>
        <w:numPr>
          <w:ilvl w:val="3"/>
          <w:numId w:val="19"/>
        </w:numPr>
        <w:spacing w:line="240" w:lineRule="auto"/>
      </w:pPr>
      <w:r>
        <w:t>no password is probably OK unless y</w:t>
      </w:r>
      <w:r>
        <w:t>ou are security conscious</w:t>
      </w:r>
    </w:p>
    <w:p w14:paraId="0CA6DD75" w14:textId="77777777" w:rsidR="00C11C33" w:rsidRDefault="00026662" w:rsidP="00026662">
      <w:pPr>
        <w:pStyle w:val="normal0"/>
        <w:numPr>
          <w:ilvl w:val="3"/>
          <w:numId w:val="19"/>
        </w:numPr>
        <w:spacing w:line="240" w:lineRule="auto"/>
      </w:pPr>
      <w:r>
        <w:t>add your SSH key to your Github profile</w:t>
      </w:r>
    </w:p>
    <w:p w14:paraId="788A8ABF" w14:textId="77777777" w:rsidR="00C11C33" w:rsidRDefault="00026662" w:rsidP="00026662">
      <w:pPr>
        <w:pStyle w:val="normal0"/>
        <w:numPr>
          <w:ilvl w:val="1"/>
          <w:numId w:val="19"/>
        </w:numPr>
        <w:spacing w:line="240" w:lineRule="auto"/>
      </w:pPr>
      <w:r>
        <w:t>Then:</w:t>
      </w:r>
      <w:r>
        <w:br/>
      </w:r>
      <w:r>
        <w:rPr>
          <w:rFonts w:ascii="Inconsolata" w:eastAsia="Inconsolata" w:hAnsi="Inconsolata" w:cs="Inconsolata"/>
        </w:rPr>
        <w:t>cd fireworks; python setup.py develop</w:t>
      </w:r>
    </w:p>
    <w:p w14:paraId="75F9B8E5" w14:textId="77777777" w:rsidR="00C11C33" w:rsidRDefault="00026662" w:rsidP="00026662">
      <w:pPr>
        <w:pStyle w:val="normal0"/>
        <w:numPr>
          <w:ilvl w:val="1"/>
          <w:numId w:val="19"/>
        </w:numPr>
        <w:spacing w:line="240" w:lineRule="auto"/>
      </w:pPr>
      <w:r>
        <w:t>Repeat the process above but replace “fireworks” with:</w:t>
      </w:r>
    </w:p>
    <w:p w14:paraId="08371E9C" w14:textId="77777777" w:rsidR="00C11C33" w:rsidRDefault="00026662" w:rsidP="00026662">
      <w:pPr>
        <w:pStyle w:val="normal0"/>
        <w:numPr>
          <w:ilvl w:val="2"/>
          <w:numId w:val="19"/>
        </w:numPr>
        <w:spacing w:line="240" w:lineRule="auto"/>
      </w:pPr>
      <w:r>
        <w:t>pymatgen</w:t>
      </w:r>
    </w:p>
    <w:p w14:paraId="459DEC10" w14:textId="77777777" w:rsidR="00C11C33" w:rsidRDefault="00026662" w:rsidP="00026662">
      <w:pPr>
        <w:pStyle w:val="normal0"/>
        <w:numPr>
          <w:ilvl w:val="2"/>
          <w:numId w:val="19"/>
        </w:numPr>
        <w:spacing w:line="240" w:lineRule="auto"/>
      </w:pPr>
      <w:r>
        <w:t>pymatgen-db</w:t>
      </w:r>
    </w:p>
    <w:p w14:paraId="5675EDCA" w14:textId="77777777" w:rsidR="00C11C33" w:rsidRDefault="00026662" w:rsidP="00026662">
      <w:pPr>
        <w:pStyle w:val="normal0"/>
        <w:numPr>
          <w:ilvl w:val="2"/>
          <w:numId w:val="19"/>
        </w:numPr>
        <w:spacing w:line="240" w:lineRule="auto"/>
      </w:pPr>
      <w:r>
        <w:t>custodian</w:t>
      </w:r>
    </w:p>
    <w:p w14:paraId="05303F45" w14:textId="77777777" w:rsidR="00C11C33" w:rsidRDefault="00026662" w:rsidP="00026662">
      <w:pPr>
        <w:pStyle w:val="normal0"/>
        <w:numPr>
          <w:ilvl w:val="2"/>
          <w:numId w:val="19"/>
        </w:numPr>
        <w:spacing w:line="240" w:lineRule="auto"/>
      </w:pPr>
      <w:r>
        <w:t>atomate (note: this is on the hackingmaterials github site)</w:t>
      </w:r>
    </w:p>
    <w:p w14:paraId="26F7E839" w14:textId="77777777" w:rsidR="00C11C33" w:rsidRDefault="00026662" w:rsidP="00026662">
      <w:pPr>
        <w:pStyle w:val="normal0"/>
        <w:numPr>
          <w:ilvl w:val="2"/>
          <w:numId w:val="19"/>
        </w:numPr>
        <w:spacing w:line="240" w:lineRule="auto"/>
      </w:pPr>
      <w:r>
        <w:t>matminer (note: this is on the hackingmaterials github site)</w:t>
      </w:r>
    </w:p>
    <w:p w14:paraId="0F94A85A" w14:textId="77777777" w:rsidR="00C11C33" w:rsidRDefault="00026662" w:rsidP="00026662">
      <w:pPr>
        <w:pStyle w:val="normal0"/>
        <w:numPr>
          <w:ilvl w:val="0"/>
          <w:numId w:val="19"/>
        </w:numPr>
        <w:spacing w:line="240" w:lineRule="auto"/>
      </w:pPr>
      <w:r>
        <w:t>If you want, you can automatically source activate your environment in your .bash_profile file. This will automatically load your environment when you open a Terminal. Otherwise, you will start o</w:t>
      </w:r>
      <w:r>
        <w:t>ff in your default Mac Python and will likely cause you a lot of confusion</w:t>
      </w:r>
    </w:p>
    <w:p w14:paraId="550B4FC6" w14:textId="77777777" w:rsidR="00C11C33" w:rsidRDefault="00026662" w:rsidP="00026662">
      <w:pPr>
        <w:pStyle w:val="Heading2"/>
        <w:spacing w:before="400" w:line="240" w:lineRule="auto"/>
      </w:pPr>
      <w:bookmarkStart w:id="138" w:name="_kfvdohmgskjz" w:colFirst="0" w:colLast="0"/>
      <w:bookmarkStart w:id="139" w:name="_Toc365278178"/>
      <w:bookmarkEnd w:id="138"/>
      <w:r>
        <w:t>Configure Pycharm IDE</w:t>
      </w:r>
      <w:bookmarkEnd w:id="139"/>
    </w:p>
    <w:p w14:paraId="2E0038EC" w14:textId="77777777" w:rsidR="00C11C33" w:rsidRDefault="00026662" w:rsidP="00026662">
      <w:pPr>
        <w:pStyle w:val="normal0"/>
        <w:spacing w:line="240" w:lineRule="auto"/>
      </w:pPr>
      <w:r>
        <w:t xml:space="preserve">An IDE allows you to be a much more productive coder. It is like a text editor but contains many useful keyboard shortcuts, code-completion tools, refactoring </w:t>
      </w:r>
      <w:r>
        <w:t>tools, and debugging/profiling tools to help you be more productive. It can also automatically reformat your code to trim line lengths and add proper whitespace to be in-line with recommended Python formatting guidelines.</w:t>
      </w:r>
    </w:p>
    <w:p w14:paraId="59946EFA" w14:textId="77777777" w:rsidR="00C11C33" w:rsidRDefault="00C11C33" w:rsidP="00026662">
      <w:pPr>
        <w:pStyle w:val="normal0"/>
        <w:spacing w:line="240" w:lineRule="auto"/>
      </w:pPr>
    </w:p>
    <w:p w14:paraId="2E726455" w14:textId="77777777" w:rsidR="00C11C33" w:rsidRDefault="00026662" w:rsidP="00026662">
      <w:pPr>
        <w:pStyle w:val="normal0"/>
        <w:spacing w:line="240" w:lineRule="auto"/>
      </w:pPr>
      <w:r>
        <w:t>Pycharm is the group’s recommende</w:t>
      </w:r>
      <w:r>
        <w:t>d IDE for Python and they offer a free community edition (CE) that contains all the features you need. There are other programs you might consider like Sublime Text, although those are more like advanced text editors than proper IDEs. Note that there are s</w:t>
      </w:r>
      <w:r>
        <w:t>ome advanced programmers that know their way around an IDE but still prefer an editor like vi or emacs with appropriate plugins. This is fine so long as (i) you are an advanced programmer and (ii) you have first tried an IDE for a few months and really tri</w:t>
      </w:r>
      <w:r>
        <w:t>ed to make use of it, but find that it hampers your productivity. Note that most people that think they fall into category (i) do not and I find them making mistakes that could easily be avoided with an IDE. Thus, it is recommended that essentially everyon</w:t>
      </w:r>
      <w:r>
        <w:t>e in the group use an IDE.</w:t>
      </w:r>
    </w:p>
    <w:p w14:paraId="757FDFDA" w14:textId="77777777" w:rsidR="00C11C33" w:rsidRDefault="00C11C33" w:rsidP="00026662">
      <w:pPr>
        <w:pStyle w:val="normal0"/>
        <w:spacing w:line="240" w:lineRule="auto"/>
      </w:pPr>
    </w:p>
    <w:p w14:paraId="45BB9945" w14:textId="77777777" w:rsidR="00C11C33" w:rsidRDefault="00026662" w:rsidP="00026662">
      <w:pPr>
        <w:pStyle w:val="normal0"/>
        <w:spacing w:line="240" w:lineRule="auto"/>
      </w:pPr>
      <w:r>
        <w:t xml:space="preserve">After downloading and installing Pycharm and launching it for the first time, you’ll be asked some options. I suggest using the default Mac OS X keymap unless you are already very familiar with Emacs or other keymaps. Note that these things can be changed </w:t>
      </w:r>
      <w:r>
        <w:t>later if desired.</w:t>
      </w:r>
    </w:p>
    <w:p w14:paraId="48F3B545" w14:textId="77777777" w:rsidR="00C11C33" w:rsidRDefault="00C11C33" w:rsidP="00026662">
      <w:pPr>
        <w:pStyle w:val="normal0"/>
        <w:spacing w:line="240" w:lineRule="auto"/>
      </w:pPr>
    </w:p>
    <w:p w14:paraId="487E03AA" w14:textId="77777777" w:rsidR="00C11C33" w:rsidRDefault="00026662" w:rsidP="00026662">
      <w:pPr>
        <w:pStyle w:val="normal0"/>
        <w:spacing w:line="240" w:lineRule="auto"/>
      </w:pPr>
      <w:r>
        <w:t>Next, and assuming you’ve already cloned the source code of your desired repos from Github, you do the following:</w:t>
      </w:r>
    </w:p>
    <w:p w14:paraId="255F644E" w14:textId="77777777" w:rsidR="00C11C33" w:rsidRDefault="00026662" w:rsidP="00026662">
      <w:pPr>
        <w:pStyle w:val="normal0"/>
        <w:numPr>
          <w:ilvl w:val="0"/>
          <w:numId w:val="16"/>
        </w:numPr>
        <w:spacing w:line="240" w:lineRule="auto"/>
        <w:contextualSpacing/>
      </w:pPr>
      <w:r>
        <w:t>Create a new project (give it any name)</w:t>
      </w:r>
    </w:p>
    <w:p w14:paraId="5797CC1E" w14:textId="77777777" w:rsidR="00C11C33" w:rsidRDefault="00026662" w:rsidP="00026662">
      <w:pPr>
        <w:pStyle w:val="normal0"/>
        <w:numPr>
          <w:ilvl w:val="0"/>
          <w:numId w:val="16"/>
        </w:numPr>
        <w:spacing w:line="240" w:lineRule="auto"/>
        <w:contextualSpacing/>
      </w:pPr>
      <w:r>
        <w:t>In the menu bar, click Pycharm CE -&gt; Preferences -&gt; Project -&gt; Project interpreter.</w:t>
      </w:r>
      <w:r>
        <w:t xml:space="preserve"> Change this to your conda Python interpreter. </w:t>
      </w:r>
      <w:r>
        <w:rPr>
          <w:u w:val="single"/>
        </w:rPr>
        <w:t>Do not skip this step and do not leave the default Python interpreter here</w:t>
      </w:r>
      <w:r>
        <w:t>.</w:t>
      </w:r>
    </w:p>
    <w:p w14:paraId="757E752F" w14:textId="77777777" w:rsidR="00C11C33" w:rsidRDefault="00026662" w:rsidP="00026662">
      <w:pPr>
        <w:pStyle w:val="normal0"/>
        <w:numPr>
          <w:ilvl w:val="0"/>
          <w:numId w:val="16"/>
        </w:numPr>
        <w:spacing w:line="240" w:lineRule="auto"/>
        <w:contextualSpacing/>
      </w:pPr>
      <w:r>
        <w:t>Click File-&gt;Open and navigate to the root folder of one your desired repos (I suggest pymatgen to start) and click open.</w:t>
      </w:r>
    </w:p>
    <w:p w14:paraId="0F62878F" w14:textId="77777777" w:rsidR="00C11C33" w:rsidRDefault="00026662" w:rsidP="00026662">
      <w:pPr>
        <w:pStyle w:val="normal0"/>
        <w:numPr>
          <w:ilvl w:val="1"/>
          <w:numId w:val="16"/>
        </w:numPr>
        <w:spacing w:line="240" w:lineRule="auto"/>
        <w:contextualSpacing/>
      </w:pPr>
      <w:r>
        <w:t>Make sure to</w:t>
      </w:r>
      <w:r>
        <w:t xml:space="preserve"> select “open in current window” AND check “add to currently opened projects”</w:t>
      </w:r>
    </w:p>
    <w:p w14:paraId="51F7399D" w14:textId="77777777" w:rsidR="00C11C33" w:rsidRDefault="00026662" w:rsidP="00026662">
      <w:pPr>
        <w:pStyle w:val="normal0"/>
        <w:numPr>
          <w:ilvl w:val="0"/>
          <w:numId w:val="16"/>
        </w:numPr>
        <w:spacing w:line="240" w:lineRule="auto"/>
        <w:contextualSpacing/>
      </w:pPr>
      <w:r>
        <w:t>Repeat step #3 for all your desired codebases. When finished, you should see in the sidebar all the various codebases.</w:t>
      </w:r>
    </w:p>
    <w:p w14:paraId="146A0C83" w14:textId="77777777" w:rsidR="00C11C33" w:rsidRDefault="00C11C33" w:rsidP="00026662">
      <w:pPr>
        <w:pStyle w:val="normal0"/>
        <w:spacing w:line="240" w:lineRule="auto"/>
      </w:pPr>
    </w:p>
    <w:p w14:paraId="436EB436" w14:textId="77777777" w:rsidR="00C11C33" w:rsidRDefault="00026662" w:rsidP="00026662">
      <w:pPr>
        <w:pStyle w:val="normal0"/>
        <w:spacing w:line="240" w:lineRule="auto"/>
      </w:pPr>
      <w:r>
        <w:t>If you want to try adding some of your own scratch code, t</w:t>
      </w:r>
      <w:r>
        <w:t>hen:</w:t>
      </w:r>
    </w:p>
    <w:p w14:paraId="0904656B" w14:textId="77777777" w:rsidR="00C11C33" w:rsidRDefault="00026662" w:rsidP="00026662">
      <w:pPr>
        <w:pStyle w:val="normal0"/>
        <w:numPr>
          <w:ilvl w:val="0"/>
          <w:numId w:val="15"/>
        </w:numPr>
        <w:spacing w:line="240" w:lineRule="auto"/>
        <w:contextualSpacing/>
      </w:pPr>
      <w:r>
        <w:t>Navigate in the sidebar to your main project folder (folder with your chosen project name). Right-click and click New-&gt;Python package. Give it a name.</w:t>
      </w:r>
    </w:p>
    <w:p w14:paraId="08B37FA2" w14:textId="77777777" w:rsidR="00C11C33" w:rsidRDefault="00026662" w:rsidP="00026662">
      <w:pPr>
        <w:pStyle w:val="normal0"/>
        <w:numPr>
          <w:ilvl w:val="0"/>
          <w:numId w:val="15"/>
        </w:numPr>
        <w:spacing w:line="240" w:lineRule="auto"/>
        <w:contextualSpacing/>
      </w:pPr>
      <w:r>
        <w:t>The previous command created a new folder. Navigate inside that folder, right-click, and choose New-</w:t>
      </w:r>
      <w:r>
        <w:t>&gt;Python file. When finished, that folder should contain two .py files - __init__.py (created automatically for the new Python package) and your chosen filename.</w:t>
      </w:r>
    </w:p>
    <w:p w14:paraId="69342172" w14:textId="77777777" w:rsidR="00C11C33" w:rsidRDefault="00026662" w:rsidP="00026662">
      <w:pPr>
        <w:pStyle w:val="normal0"/>
        <w:numPr>
          <w:ilvl w:val="0"/>
          <w:numId w:val="15"/>
        </w:numPr>
        <w:spacing w:line="240" w:lineRule="auto"/>
        <w:contextualSpacing/>
      </w:pPr>
      <w:r>
        <w:t xml:space="preserve">Finally, type some code in your new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xml:space="preserve">. To execute </w:t>
      </w:r>
      <w:r>
        <w:t>the code, you can use Ctrl+Shift+R with default Mac keybindings or go through the “Run” menu for more options.</w:t>
      </w:r>
    </w:p>
    <w:p w14:paraId="0FF40A14" w14:textId="77777777" w:rsidR="00C11C33" w:rsidRDefault="00C11C33" w:rsidP="00026662">
      <w:pPr>
        <w:pStyle w:val="normal0"/>
        <w:spacing w:line="240" w:lineRule="auto"/>
      </w:pPr>
    </w:p>
    <w:p w14:paraId="203357D1" w14:textId="77777777" w:rsidR="00C11C33" w:rsidRDefault="00026662" w:rsidP="00026662">
      <w:pPr>
        <w:pStyle w:val="normal0"/>
        <w:spacing w:line="240" w:lineRule="auto"/>
      </w:pPr>
      <w:r>
        <w:t>Now you are all set! There are many things you might want to do:</w:t>
      </w:r>
    </w:p>
    <w:p w14:paraId="6CBCA964" w14:textId="77777777" w:rsidR="00C11C33" w:rsidRDefault="00026662" w:rsidP="00026662">
      <w:pPr>
        <w:pStyle w:val="normal0"/>
        <w:numPr>
          <w:ilvl w:val="0"/>
          <w:numId w:val="23"/>
        </w:numPr>
        <w:spacing w:line="240" w:lineRule="auto"/>
        <w:contextualSpacing/>
      </w:pPr>
      <w:r>
        <w:t>Configure the way your Pycharm window looks. For large monitors, Anubhav likes Project Navigation at left, main code in center, and “Structure” panel on right which is basically like an outline of a particular Python file showing all the classes, functions</w:t>
      </w:r>
      <w:r>
        <w:t>, etc. at a glance.</w:t>
      </w:r>
    </w:p>
    <w:p w14:paraId="1CBB5193" w14:textId="77777777" w:rsidR="00C11C33" w:rsidRDefault="00026662" w:rsidP="00026662">
      <w:pPr>
        <w:pStyle w:val="normal0"/>
        <w:numPr>
          <w:ilvl w:val="0"/>
          <w:numId w:val="23"/>
        </w:numPr>
        <w:spacing w:line="240" w:lineRule="auto"/>
        <w:contextualSpacing/>
      </w:pPr>
      <w:r>
        <w:t xml:space="preserve">Explore the various options and capabilities of PyCharm. Appendix D of the handbook has some tips and you can enable PyCharm’s “tip of the day” which will really step you through some of the great features. </w:t>
      </w:r>
    </w:p>
    <w:p w14:paraId="59352BC6" w14:textId="77777777" w:rsidR="00C11C33" w:rsidRDefault="00026662" w:rsidP="00026662">
      <w:pPr>
        <w:pStyle w:val="Heading2"/>
        <w:spacing w:before="400" w:line="240" w:lineRule="auto"/>
      </w:pPr>
      <w:bookmarkStart w:id="140" w:name="_6rj50q7rddyl" w:colFirst="0" w:colLast="0"/>
      <w:bookmarkStart w:id="141" w:name="_Toc365278179"/>
      <w:bookmarkEnd w:id="140"/>
      <w:r>
        <w:t>Other things to do</w:t>
      </w:r>
      <w:bookmarkEnd w:id="141"/>
    </w:p>
    <w:p w14:paraId="67DD2DAF" w14:textId="77777777" w:rsidR="00C11C33" w:rsidRDefault="00026662" w:rsidP="00026662">
      <w:pPr>
        <w:pStyle w:val="normal0"/>
        <w:numPr>
          <w:ilvl w:val="0"/>
          <w:numId w:val="21"/>
        </w:numPr>
        <w:spacing w:line="240" w:lineRule="auto"/>
      </w:pPr>
      <w:r>
        <w:t>Set up yo</w:t>
      </w:r>
      <w:r>
        <w:t>ur Time Machine backup (make sure you have purchased or received an external hard disk).</w:t>
      </w:r>
    </w:p>
    <w:p w14:paraId="2B2E7BDA" w14:textId="77777777" w:rsidR="00C11C33" w:rsidRDefault="00026662" w:rsidP="00026662">
      <w:pPr>
        <w:pStyle w:val="normal0"/>
        <w:numPr>
          <w:ilvl w:val="1"/>
          <w:numId w:val="21"/>
        </w:numPr>
        <w:spacing w:line="240" w:lineRule="auto"/>
        <w:rPr>
          <w:i/>
        </w:rPr>
      </w:pPr>
      <w:r>
        <w:rPr>
          <w:b/>
          <w:i/>
        </w:rPr>
        <w:t>https://support.apple.com/en-us/HT204412</w:t>
      </w:r>
    </w:p>
    <w:p w14:paraId="3152158A" w14:textId="77777777" w:rsidR="00C11C33" w:rsidRDefault="00026662" w:rsidP="00026662">
      <w:pPr>
        <w:pStyle w:val="normal0"/>
        <w:numPr>
          <w:ilvl w:val="0"/>
          <w:numId w:val="21"/>
        </w:numPr>
        <w:spacing w:line="240" w:lineRule="auto"/>
      </w:pPr>
      <w:r>
        <w:t>You can also set up an online backup plan (e.g., Crashplan or Backblaze) to provide you with a second backup.</w:t>
      </w:r>
    </w:p>
    <w:p w14:paraId="35112394" w14:textId="77777777" w:rsidR="00C11C33" w:rsidRDefault="00026662" w:rsidP="00026662">
      <w:pPr>
        <w:pStyle w:val="normal0"/>
        <w:numPr>
          <w:ilvl w:val="0"/>
          <w:numId w:val="21"/>
        </w:numPr>
        <w:spacing w:line="240" w:lineRule="auto"/>
      </w:pPr>
      <w:r>
        <w:t>Install MongoDB.</w:t>
      </w:r>
    </w:p>
    <w:p w14:paraId="6D8EB370" w14:textId="77777777" w:rsidR="00C11C33" w:rsidRDefault="00026662" w:rsidP="00026662">
      <w:pPr>
        <w:pStyle w:val="normal0"/>
        <w:numPr>
          <w:ilvl w:val="0"/>
          <w:numId w:val="21"/>
        </w:numPr>
        <w:spacing w:line="240" w:lineRule="auto"/>
      </w:pPr>
      <w:r>
        <w:t>Purchase Microsoft office from LBNL software distribution. Anubhav currently prefers Office 2011 due to stability and usability issues in the new subscription version.</w:t>
      </w:r>
    </w:p>
    <w:p w14:paraId="1686C541" w14:textId="77777777" w:rsidR="00C11C33" w:rsidRDefault="00C11C33" w:rsidP="00026662">
      <w:pPr>
        <w:pStyle w:val="Heading1"/>
        <w:spacing w:line="240" w:lineRule="auto"/>
      </w:pPr>
      <w:bookmarkStart w:id="142" w:name="_tacvzoeajm6v" w:colFirst="0" w:colLast="0"/>
      <w:bookmarkEnd w:id="142"/>
    </w:p>
    <w:p w14:paraId="4B4A01F0" w14:textId="77777777" w:rsidR="00C11C33" w:rsidRDefault="00026662" w:rsidP="00026662">
      <w:pPr>
        <w:pStyle w:val="Heading1"/>
        <w:spacing w:line="240" w:lineRule="auto"/>
      </w:pPr>
      <w:bookmarkStart w:id="143" w:name="_fp8xj6vvporj" w:colFirst="0" w:colLast="0"/>
      <w:bookmarkStart w:id="144" w:name="_Toc365278180"/>
      <w:bookmarkEnd w:id="143"/>
      <w:r>
        <w:t>Appendix D: Some notes on using a Mac from Anubhav</w:t>
      </w:r>
      <w:bookmarkEnd w:id="144"/>
    </w:p>
    <w:p w14:paraId="71393E49" w14:textId="77777777" w:rsidR="00C11C33" w:rsidRDefault="00026662" w:rsidP="00026662">
      <w:pPr>
        <w:pStyle w:val="Heading2"/>
        <w:spacing w:line="240" w:lineRule="auto"/>
      </w:pPr>
      <w:bookmarkStart w:id="145" w:name="_3zfehef3y8uy" w:colFirst="0" w:colLast="0"/>
      <w:bookmarkStart w:id="146" w:name="_Toc365278181"/>
      <w:bookmarkEnd w:id="145"/>
      <w:r>
        <w:t>Basic setup</w:t>
      </w:r>
      <w:bookmarkEnd w:id="146"/>
    </w:p>
    <w:p w14:paraId="3C175827" w14:textId="77777777" w:rsidR="00C11C33" w:rsidRDefault="00026662" w:rsidP="00026662">
      <w:pPr>
        <w:pStyle w:val="normal0"/>
        <w:numPr>
          <w:ilvl w:val="0"/>
          <w:numId w:val="54"/>
        </w:numPr>
        <w:spacing w:line="240" w:lineRule="auto"/>
      </w:pPr>
      <w:r>
        <w:t>Macbook Pro 13” laptop</w:t>
      </w:r>
    </w:p>
    <w:p w14:paraId="669D9DB7" w14:textId="77777777" w:rsidR="00C11C33" w:rsidRDefault="00026662" w:rsidP="00026662">
      <w:pPr>
        <w:pStyle w:val="normal0"/>
        <w:numPr>
          <w:ilvl w:val="0"/>
          <w:numId w:val="54"/>
        </w:numPr>
        <w:spacing w:line="240" w:lineRule="auto"/>
      </w:pPr>
      <w:r>
        <w:t>Thunderbolt Display (now discontinued)</w:t>
      </w:r>
    </w:p>
    <w:p w14:paraId="47B8759C" w14:textId="77777777" w:rsidR="00C11C33" w:rsidRDefault="00026662" w:rsidP="00026662">
      <w:pPr>
        <w:pStyle w:val="normal0"/>
        <w:numPr>
          <w:ilvl w:val="0"/>
          <w:numId w:val="54"/>
        </w:numPr>
        <w:spacing w:line="240" w:lineRule="auto"/>
      </w:pPr>
      <w:r>
        <w:t>Apple keyboard</w:t>
      </w:r>
    </w:p>
    <w:p w14:paraId="0A84AC61" w14:textId="77777777" w:rsidR="00C11C33" w:rsidRDefault="00026662" w:rsidP="00026662">
      <w:pPr>
        <w:pStyle w:val="normal0"/>
        <w:numPr>
          <w:ilvl w:val="0"/>
          <w:numId w:val="54"/>
        </w:numPr>
        <w:spacing w:line="240" w:lineRule="auto"/>
      </w:pPr>
      <w:r>
        <w:t>Apple Trackpad - less precise than mouse, but can be very productive if you learn all the gestures (e.g., for web browsing back/forward, for mission control, for swiping between different Mac “Spaces”)</w:t>
      </w:r>
    </w:p>
    <w:p w14:paraId="1ED5BC63" w14:textId="77777777" w:rsidR="00C11C33" w:rsidRDefault="00C11C33" w:rsidP="00026662">
      <w:pPr>
        <w:pStyle w:val="normal0"/>
        <w:spacing w:line="240" w:lineRule="auto"/>
        <w:rPr>
          <w:rFonts w:ascii="Arial" w:eastAsia="Arial" w:hAnsi="Arial" w:cs="Arial"/>
        </w:rPr>
      </w:pPr>
    </w:p>
    <w:p w14:paraId="08A8EFD2" w14:textId="77777777" w:rsidR="00C11C33" w:rsidRDefault="00026662" w:rsidP="00026662">
      <w:pPr>
        <w:pStyle w:val="normal0"/>
        <w:spacing w:line="240" w:lineRule="auto"/>
      </w:pPr>
      <w:r>
        <w:t>I use an Apple keyboard and Trackpad so that typing/navigating is similar whether I am at my workstation or whether I am on my laptop.</w:t>
      </w:r>
    </w:p>
    <w:p w14:paraId="5404F433" w14:textId="77777777" w:rsidR="00C11C33" w:rsidRDefault="00C11C33" w:rsidP="00026662">
      <w:pPr>
        <w:pStyle w:val="normal0"/>
        <w:spacing w:line="240" w:lineRule="auto"/>
      </w:pPr>
    </w:p>
    <w:p w14:paraId="5D19291C" w14:textId="77777777" w:rsidR="00C11C33" w:rsidRDefault="00026662" w:rsidP="00026662">
      <w:pPr>
        <w:pStyle w:val="normal0"/>
        <w:spacing w:line="240" w:lineRule="auto"/>
      </w:pPr>
      <w:r>
        <w:t>Early on, I turned up my Trackpad speed all the way to the max. This means I can very quickly move the cursor all the w</w:t>
      </w:r>
      <w:r>
        <w:t>ay across the screen. It took a few days to get used to this very sensitive setting but now I don’t even notice it (when other people use my trackpad, they usually freak out…)</w:t>
      </w:r>
    </w:p>
    <w:p w14:paraId="294AF62F" w14:textId="77777777" w:rsidR="00C11C33" w:rsidRDefault="00C11C33" w:rsidP="00026662">
      <w:pPr>
        <w:pStyle w:val="normal0"/>
        <w:spacing w:line="240" w:lineRule="auto"/>
      </w:pPr>
    </w:p>
    <w:p w14:paraId="3BD328D7" w14:textId="77777777" w:rsidR="00C11C33" w:rsidRDefault="00026662" w:rsidP="00026662">
      <w:pPr>
        <w:pStyle w:val="normal0"/>
        <w:spacing w:line="240" w:lineRule="auto"/>
      </w:pPr>
      <w:r>
        <w:t>There are many options I set to make OS/X more oriented for power users. For ex</w:t>
      </w:r>
      <w:r>
        <w:t>ample, my Finder window shows directory paths at the bottom, I have sidebar shortcuts to many important locations, I display hidden files, I have a shortcut to copy the path of the current Finder location to the clipboard, etc. There are many settings like</w:t>
      </w:r>
      <w:r>
        <w:t xml:space="preserve"> these for various built-in OS/X apps, but unfortunately I don’t remember them all. Getting a good Finder setup is probably the most important.</w:t>
      </w:r>
    </w:p>
    <w:p w14:paraId="2ED289B0" w14:textId="77777777" w:rsidR="00C11C33" w:rsidRDefault="00026662" w:rsidP="00026662">
      <w:pPr>
        <w:pStyle w:val="Heading2"/>
        <w:spacing w:line="240" w:lineRule="auto"/>
      </w:pPr>
      <w:bookmarkStart w:id="147" w:name="_i578v418hljp" w:colFirst="0" w:colLast="0"/>
      <w:bookmarkStart w:id="148" w:name="_Toc365278182"/>
      <w:bookmarkEnd w:id="147"/>
      <w:r>
        <w:t>Apps I use for programming</w:t>
      </w:r>
      <w:bookmarkEnd w:id="148"/>
    </w:p>
    <w:p w14:paraId="5DF8E6A6" w14:textId="77777777" w:rsidR="00C11C33" w:rsidRDefault="00026662" w:rsidP="00026662">
      <w:pPr>
        <w:pStyle w:val="normal0"/>
        <w:numPr>
          <w:ilvl w:val="0"/>
          <w:numId w:val="25"/>
        </w:numPr>
        <w:spacing w:line="240" w:lineRule="auto"/>
      </w:pPr>
      <w:r>
        <w:t>I use the PyCharm IDE. Things I like about PyCharm include:</w:t>
      </w:r>
    </w:p>
    <w:p w14:paraId="30B5539C" w14:textId="77777777" w:rsidR="00C11C33" w:rsidRDefault="00026662" w:rsidP="00026662">
      <w:pPr>
        <w:pStyle w:val="normal0"/>
        <w:numPr>
          <w:ilvl w:val="1"/>
          <w:numId w:val="25"/>
        </w:numPr>
        <w:spacing w:line="240" w:lineRule="auto"/>
      </w:pPr>
      <w:r>
        <w:t>underlining errors</w:t>
      </w:r>
    </w:p>
    <w:p w14:paraId="37555154" w14:textId="77777777" w:rsidR="00C11C33" w:rsidRDefault="00026662" w:rsidP="00026662">
      <w:pPr>
        <w:pStyle w:val="normal0"/>
        <w:numPr>
          <w:ilvl w:val="1"/>
          <w:numId w:val="25"/>
        </w:numPr>
        <w:spacing w:line="240" w:lineRule="auto"/>
      </w:pPr>
      <w:r>
        <w:t>underlining code “lint”, e.g., spacings that do not follow PEP</w:t>
      </w:r>
    </w:p>
    <w:p w14:paraId="5F1DCC32" w14:textId="77777777" w:rsidR="00C11C33" w:rsidRDefault="00026662" w:rsidP="00026662">
      <w:pPr>
        <w:pStyle w:val="normal0"/>
        <w:numPr>
          <w:ilvl w:val="1"/>
          <w:numId w:val="25"/>
        </w:numPr>
        <w:spacing w:line="240" w:lineRule="auto"/>
      </w:pPr>
      <w:r>
        <w:t>code highlighting / editor features (e.g., when you open a CSS file, lines of code that define a color automatically display a swatch preview of that color)</w:t>
      </w:r>
    </w:p>
    <w:p w14:paraId="152F7B59" w14:textId="77777777" w:rsidR="00C11C33" w:rsidRDefault="00026662" w:rsidP="00026662">
      <w:pPr>
        <w:pStyle w:val="normal0"/>
        <w:numPr>
          <w:ilvl w:val="1"/>
          <w:numId w:val="25"/>
        </w:numPr>
        <w:spacing w:line="240" w:lineRule="auto"/>
      </w:pPr>
      <w:r>
        <w:t>a nice and powerful search tool (regexes, find/replace in certain files, easily filter through results visually and categorize by what type of file they occur in)</w:t>
      </w:r>
    </w:p>
    <w:p w14:paraId="599BCF5C" w14:textId="77777777" w:rsidR="00C11C33" w:rsidRDefault="00026662" w:rsidP="00026662">
      <w:pPr>
        <w:pStyle w:val="normal0"/>
        <w:numPr>
          <w:ilvl w:val="1"/>
          <w:numId w:val="25"/>
        </w:numPr>
        <w:spacing w:line="240" w:lineRule="auto"/>
      </w:pPr>
      <w:r>
        <w:t>autocomplete (ctrl+space)</w:t>
      </w:r>
    </w:p>
    <w:p w14:paraId="496EE7F2" w14:textId="77777777" w:rsidR="00C11C33" w:rsidRDefault="00026662" w:rsidP="00026662">
      <w:pPr>
        <w:pStyle w:val="normal0"/>
        <w:numPr>
          <w:ilvl w:val="1"/>
          <w:numId w:val="25"/>
        </w:numPr>
        <w:spacing w:line="240" w:lineRule="auto"/>
      </w:pPr>
      <w:r>
        <w:t>autofix errors, i.e. red underline stuff (option+enter)</w:t>
      </w:r>
    </w:p>
    <w:p w14:paraId="3EC4FB7E" w14:textId="77777777" w:rsidR="00C11C33" w:rsidRDefault="00026662" w:rsidP="00026662">
      <w:pPr>
        <w:pStyle w:val="normal0"/>
        <w:numPr>
          <w:ilvl w:val="1"/>
          <w:numId w:val="25"/>
        </w:numPr>
        <w:spacing w:line="240" w:lineRule="auto"/>
      </w:pPr>
      <w:r>
        <w:t>follow defi</w:t>
      </w:r>
      <w:r>
        <w:t>nitions of variables, methods, classes (Cmd+b)</w:t>
      </w:r>
    </w:p>
    <w:p w14:paraId="25F0DCAD" w14:textId="77777777" w:rsidR="00C11C33" w:rsidRDefault="00026662" w:rsidP="00026662">
      <w:pPr>
        <w:pStyle w:val="normal0"/>
        <w:numPr>
          <w:ilvl w:val="1"/>
          <w:numId w:val="25"/>
        </w:numPr>
        <w:spacing w:line="240" w:lineRule="auto"/>
      </w:pPr>
      <w:r>
        <w:t>quickly open classes (Cmd+o) and files (Cmd+shift+o) and variables (Cmd+option+o). Or simply tap shift twice to search across everything.</w:t>
      </w:r>
    </w:p>
    <w:p w14:paraId="244EB2C3" w14:textId="77777777" w:rsidR="00C11C33" w:rsidRDefault="00026662" w:rsidP="00026662">
      <w:pPr>
        <w:pStyle w:val="normal0"/>
        <w:numPr>
          <w:ilvl w:val="1"/>
          <w:numId w:val="25"/>
        </w:numPr>
        <w:spacing w:line="240" w:lineRule="auto"/>
      </w:pPr>
      <w:r>
        <w:t>go back to previous/next file being edited like forward/back on a web b</w:t>
      </w:r>
      <w:r>
        <w:t>rowser ( Cmd+[ or Cmd+] )</w:t>
      </w:r>
    </w:p>
    <w:p w14:paraId="7A2CBB7A" w14:textId="77777777" w:rsidR="00C11C33" w:rsidRDefault="00026662" w:rsidP="00026662">
      <w:pPr>
        <w:pStyle w:val="normal0"/>
        <w:numPr>
          <w:ilvl w:val="1"/>
          <w:numId w:val="25"/>
        </w:numPr>
        <w:spacing w:line="240" w:lineRule="auto"/>
      </w:pPr>
      <w:r>
        <w:t>the “find usages” command</w:t>
      </w:r>
    </w:p>
    <w:p w14:paraId="212132F4" w14:textId="77777777" w:rsidR="00C11C33" w:rsidRDefault="00026662" w:rsidP="00026662">
      <w:pPr>
        <w:pStyle w:val="normal0"/>
        <w:numPr>
          <w:ilvl w:val="1"/>
          <w:numId w:val="25"/>
        </w:numPr>
        <w:spacing w:line="240" w:lineRule="auto"/>
      </w:pPr>
      <w:r>
        <w:t>quick documentation lookup (F1)</w:t>
      </w:r>
    </w:p>
    <w:p w14:paraId="11AC8965" w14:textId="77777777" w:rsidR="00C11C33" w:rsidRDefault="00026662" w:rsidP="00026662">
      <w:pPr>
        <w:pStyle w:val="normal0"/>
        <w:numPr>
          <w:ilvl w:val="1"/>
          <w:numId w:val="25"/>
        </w:numPr>
        <w:spacing w:line="240" w:lineRule="auto"/>
      </w:pPr>
      <w:r>
        <w:t>fixing all the various spacing / formatting issues automatically (Code -&gt; Reformat code and Code --&gt; Auto-indent lines).</w:t>
      </w:r>
    </w:p>
    <w:p w14:paraId="231F977F" w14:textId="77777777" w:rsidR="00C11C33" w:rsidRDefault="00026662" w:rsidP="00026662">
      <w:pPr>
        <w:pStyle w:val="normal0"/>
        <w:numPr>
          <w:ilvl w:val="1"/>
          <w:numId w:val="25"/>
        </w:numPr>
        <w:spacing w:line="240" w:lineRule="auto"/>
      </w:pPr>
      <w:r>
        <w:t>code refactoring</w:t>
      </w:r>
    </w:p>
    <w:p w14:paraId="0E03B8A2" w14:textId="77777777" w:rsidR="00C11C33" w:rsidRDefault="00026662" w:rsidP="00026662">
      <w:pPr>
        <w:pStyle w:val="normal0"/>
        <w:numPr>
          <w:ilvl w:val="1"/>
          <w:numId w:val="25"/>
        </w:numPr>
        <w:spacing w:line="240" w:lineRule="auto"/>
      </w:pPr>
      <w:r>
        <w:t xml:space="preserve">structure view of code. I usually </w:t>
      </w:r>
      <w:r>
        <w:t>have “Project” view at left of window, code in middle of window, “Structure” view at right of window, and “Todo”, “Terminal”, and “Python console” at bottom of window (along with search results).</w:t>
      </w:r>
    </w:p>
    <w:p w14:paraId="3FCEDBFE" w14:textId="77777777" w:rsidR="00C11C33" w:rsidRDefault="00026662" w:rsidP="00026662">
      <w:pPr>
        <w:pStyle w:val="normal0"/>
        <w:numPr>
          <w:ilvl w:val="1"/>
          <w:numId w:val="25"/>
        </w:numPr>
        <w:spacing w:line="240" w:lineRule="auto"/>
      </w:pPr>
      <w:r>
        <w:t>debugger (sometimes, typically only for heavier debugging is</w:t>
      </w:r>
      <w:r>
        <w:t>sues)</w:t>
      </w:r>
    </w:p>
    <w:p w14:paraId="7DDA8180" w14:textId="77777777" w:rsidR="00C11C33" w:rsidRDefault="00026662" w:rsidP="00026662">
      <w:pPr>
        <w:pStyle w:val="normal0"/>
        <w:numPr>
          <w:ilvl w:val="1"/>
          <w:numId w:val="25"/>
        </w:numPr>
        <w:spacing w:line="240" w:lineRule="auto"/>
      </w:pPr>
      <w:r>
        <w:t>easy IPython console to test code snippets</w:t>
      </w:r>
    </w:p>
    <w:p w14:paraId="42A710B9" w14:textId="77777777" w:rsidR="00C11C33" w:rsidRDefault="00026662" w:rsidP="00026662">
      <w:pPr>
        <w:pStyle w:val="normal0"/>
        <w:numPr>
          <w:ilvl w:val="1"/>
          <w:numId w:val="25"/>
        </w:numPr>
        <w:spacing w:line="240" w:lineRule="auto"/>
      </w:pPr>
      <w:r>
        <w:t>there are other commands that I use, but those are the ones I use most often</w:t>
      </w:r>
    </w:p>
    <w:p w14:paraId="1E39618D" w14:textId="77777777" w:rsidR="00C11C33" w:rsidRDefault="00026662" w:rsidP="00026662">
      <w:pPr>
        <w:pStyle w:val="normal0"/>
        <w:numPr>
          <w:ilvl w:val="1"/>
          <w:numId w:val="25"/>
        </w:numPr>
        <w:spacing w:line="240" w:lineRule="auto"/>
      </w:pPr>
      <w:r>
        <w:t>note that others use the git integration, which avoids needing to leave PyCharm to pull/push/etc. to Github, but I prefer Gitbox f</w:t>
      </w:r>
      <w:r>
        <w:t>or this purpose. I just leave Gitbox in an adjacent “Space” (virtual screen) on my Mac and use a swipe gesture to quickly flip between screens.</w:t>
      </w:r>
    </w:p>
    <w:p w14:paraId="1A60179F" w14:textId="77777777" w:rsidR="00C11C33" w:rsidRDefault="00026662" w:rsidP="00026662">
      <w:pPr>
        <w:pStyle w:val="normal0"/>
        <w:numPr>
          <w:ilvl w:val="0"/>
          <w:numId w:val="25"/>
        </w:numPr>
        <w:spacing w:line="240" w:lineRule="auto"/>
      </w:pPr>
      <w:r>
        <w:t>MongoHub (for visually exploring Mongo databases)</w:t>
      </w:r>
    </w:p>
    <w:p w14:paraId="7376E77B" w14:textId="77777777" w:rsidR="00C11C33" w:rsidRDefault="00026662" w:rsidP="00026662">
      <w:pPr>
        <w:pStyle w:val="normal0"/>
        <w:numPr>
          <w:ilvl w:val="0"/>
          <w:numId w:val="25"/>
        </w:numPr>
        <w:spacing w:line="240" w:lineRule="auto"/>
      </w:pPr>
      <w:r>
        <w:t>Gitbox (I almost never use the Git command line; Gitbox is uni</w:t>
      </w:r>
      <w:r>
        <w:t>que in that it is really easy to preview changes to the remote before pulling them in. It is also the most intuitive Git tool I know of)</w:t>
      </w:r>
    </w:p>
    <w:p w14:paraId="339B46C8" w14:textId="77777777" w:rsidR="00C11C33" w:rsidRDefault="00026662" w:rsidP="00026662">
      <w:pPr>
        <w:pStyle w:val="normal0"/>
        <w:numPr>
          <w:ilvl w:val="0"/>
          <w:numId w:val="25"/>
        </w:numPr>
        <w:spacing w:line="240" w:lineRule="auto"/>
      </w:pPr>
      <w:r>
        <w:t>Patterns (for tricky regexes)</w:t>
      </w:r>
    </w:p>
    <w:p w14:paraId="66F72C1D" w14:textId="77777777" w:rsidR="00C11C33" w:rsidRDefault="00026662" w:rsidP="00026662">
      <w:pPr>
        <w:pStyle w:val="normal0"/>
        <w:numPr>
          <w:ilvl w:val="0"/>
          <w:numId w:val="25"/>
        </w:numPr>
        <w:spacing w:line="240" w:lineRule="auto"/>
      </w:pPr>
      <w:r>
        <w:t>Cocoa JSON Editor (for examining large JSON)</w:t>
      </w:r>
    </w:p>
    <w:p w14:paraId="33643CFC" w14:textId="77777777" w:rsidR="00C11C33" w:rsidRDefault="00026662" w:rsidP="00026662">
      <w:pPr>
        <w:pStyle w:val="normal0"/>
        <w:numPr>
          <w:ilvl w:val="0"/>
          <w:numId w:val="25"/>
        </w:numPr>
        <w:spacing w:line="240" w:lineRule="auto"/>
      </w:pPr>
      <w:r>
        <w:t>Balsamiq Mockups - wireframes</w:t>
      </w:r>
    </w:p>
    <w:p w14:paraId="27847155" w14:textId="77777777" w:rsidR="00C11C33" w:rsidRDefault="00026662" w:rsidP="00026662">
      <w:pPr>
        <w:pStyle w:val="Heading2"/>
        <w:spacing w:line="240" w:lineRule="auto"/>
      </w:pPr>
      <w:bookmarkStart w:id="149" w:name="_6fybw7hi9hdx" w:colFirst="0" w:colLast="0"/>
      <w:bookmarkStart w:id="150" w:name="_Toc365278183"/>
      <w:bookmarkEnd w:id="149"/>
      <w:r>
        <w:t>Apps I use for</w:t>
      </w:r>
      <w:r>
        <w:t xml:space="preserve"> Science</w:t>
      </w:r>
      <w:bookmarkEnd w:id="150"/>
    </w:p>
    <w:p w14:paraId="1EFC7EEE" w14:textId="77777777" w:rsidR="00C11C33" w:rsidRDefault="00026662" w:rsidP="00026662">
      <w:pPr>
        <w:pStyle w:val="normal0"/>
        <w:numPr>
          <w:ilvl w:val="0"/>
          <w:numId w:val="25"/>
        </w:numPr>
        <w:spacing w:line="240" w:lineRule="auto"/>
      </w:pPr>
      <w:r>
        <w:t>CrystalMaker (and sometimes Vesta) - crystal structure visualization</w:t>
      </w:r>
    </w:p>
    <w:p w14:paraId="579E3B03" w14:textId="77777777" w:rsidR="00C11C33" w:rsidRDefault="00026662" w:rsidP="00026662">
      <w:pPr>
        <w:pStyle w:val="normal0"/>
        <w:numPr>
          <w:ilvl w:val="0"/>
          <w:numId w:val="25"/>
        </w:numPr>
        <w:spacing w:line="240" w:lineRule="auto"/>
      </w:pPr>
      <w:r>
        <w:t>Mendeley - reference management</w:t>
      </w:r>
    </w:p>
    <w:p w14:paraId="6C4AD806" w14:textId="77777777" w:rsidR="00C11C33" w:rsidRDefault="00026662" w:rsidP="00026662">
      <w:pPr>
        <w:pStyle w:val="normal0"/>
        <w:numPr>
          <w:ilvl w:val="0"/>
          <w:numId w:val="25"/>
        </w:numPr>
        <w:spacing w:line="240" w:lineRule="auto"/>
      </w:pPr>
      <w:r>
        <w:t>MS Office Suite</w:t>
      </w:r>
    </w:p>
    <w:p w14:paraId="0E4E5AA4" w14:textId="77777777" w:rsidR="00C11C33" w:rsidRDefault="00C11C33" w:rsidP="00026662">
      <w:pPr>
        <w:pStyle w:val="normal0"/>
        <w:spacing w:line="240" w:lineRule="auto"/>
      </w:pPr>
    </w:p>
    <w:p w14:paraId="6EF7EDD0" w14:textId="77777777" w:rsidR="00C11C33" w:rsidRDefault="00026662" w:rsidP="00026662">
      <w:pPr>
        <w:pStyle w:val="normal0"/>
        <w:spacing w:line="240" w:lineRule="auto"/>
      </w:pPr>
      <w:r>
        <w:t>Note that I use Mendeley not only for reference management but also for taking notes on articles. To take notes on articles, I fi</w:t>
      </w:r>
      <w:r>
        <w:t>rst “star” the article and then use the “Notes” tab to take notes in plain text in the free text box. Mendeley also allows you to directly take notes on the article PDF but I don’t use that feature. Some of the things I like about this system:</w:t>
      </w:r>
    </w:p>
    <w:p w14:paraId="386B3328" w14:textId="77777777" w:rsidR="00C11C33" w:rsidRDefault="00026662" w:rsidP="00026662">
      <w:pPr>
        <w:pStyle w:val="normal0"/>
        <w:numPr>
          <w:ilvl w:val="0"/>
          <w:numId w:val="62"/>
        </w:numPr>
        <w:spacing w:line="240" w:lineRule="auto"/>
        <w:contextualSpacing/>
      </w:pPr>
      <w:r>
        <w:t>The notes are kept together with the articles, so I can quickly bring up the article if I am reviewing the notes</w:t>
      </w:r>
    </w:p>
    <w:p w14:paraId="03966345" w14:textId="77777777" w:rsidR="00C11C33" w:rsidRDefault="00026662" w:rsidP="00026662">
      <w:pPr>
        <w:pStyle w:val="normal0"/>
        <w:numPr>
          <w:ilvl w:val="0"/>
          <w:numId w:val="62"/>
        </w:numPr>
        <w:spacing w:line="240" w:lineRule="auto"/>
        <w:contextualSpacing/>
      </w:pPr>
      <w:r>
        <w:t xml:space="preserve">I can easily see which articles I took notes on by selecting my “Favorite” (i.e., starred) articles in Mendeley, i.e. to browse the articles I </w:t>
      </w:r>
      <w:r>
        <w:t>have read and annotated before. I can also search/filter those annotated articles using keywords from my notes as well as the full text search via Mendeley, e.g., to see all the battery papers that I have taken notes on.</w:t>
      </w:r>
    </w:p>
    <w:p w14:paraId="3B6B0A76" w14:textId="77777777" w:rsidR="00C11C33" w:rsidRDefault="00026662" w:rsidP="00026662">
      <w:pPr>
        <w:pStyle w:val="normal0"/>
        <w:numPr>
          <w:ilvl w:val="0"/>
          <w:numId w:val="62"/>
        </w:numPr>
        <w:spacing w:line="240" w:lineRule="auto"/>
        <w:contextualSpacing/>
      </w:pPr>
      <w:r>
        <w:t>The notes are very quickly readable</w:t>
      </w:r>
      <w:r>
        <w:t xml:space="preserve"> as plain text (versus hunting for notes on the PDF itself)  and I can export them easily via BibTeX export. This retains all the notes I took in the BibTeX in case I need to migrate to another system later.</w:t>
      </w:r>
    </w:p>
    <w:p w14:paraId="147D13C8" w14:textId="77777777" w:rsidR="00C11C33" w:rsidRDefault="00026662" w:rsidP="00026662">
      <w:pPr>
        <w:pStyle w:val="normal0"/>
        <w:spacing w:line="240" w:lineRule="auto"/>
      </w:pPr>
      <w:r>
        <w:t>This system isn’t perfect but has worked well en</w:t>
      </w:r>
      <w:r>
        <w:t>ough so far.</w:t>
      </w:r>
    </w:p>
    <w:p w14:paraId="1D6C9B00" w14:textId="77777777" w:rsidR="00C11C33" w:rsidRDefault="00026662" w:rsidP="00026662">
      <w:pPr>
        <w:pStyle w:val="Heading2"/>
        <w:spacing w:line="240" w:lineRule="auto"/>
      </w:pPr>
      <w:bookmarkStart w:id="151" w:name="_uwmuius8vy1g" w:colFirst="0" w:colLast="0"/>
      <w:bookmarkStart w:id="152" w:name="_Toc365278184"/>
      <w:bookmarkEnd w:id="151"/>
      <w:r>
        <w:t>Apps I use for working more quickly</w:t>
      </w:r>
      <w:bookmarkEnd w:id="152"/>
    </w:p>
    <w:p w14:paraId="6A832371" w14:textId="77777777" w:rsidR="00C11C33" w:rsidRDefault="00026662" w:rsidP="00026662">
      <w:pPr>
        <w:pStyle w:val="normal0"/>
        <w:numPr>
          <w:ilvl w:val="0"/>
          <w:numId w:val="25"/>
        </w:numPr>
        <w:spacing w:line="240" w:lineRule="auto"/>
      </w:pPr>
      <w:r>
        <w:t>Alfred - application launcher, quick file opening, quickly go to a web site. Note that if you don’t use Alfred, the built-in Mac Spotlight now includes some of its features.</w:t>
      </w:r>
    </w:p>
    <w:p w14:paraId="43F39B17" w14:textId="77777777" w:rsidR="00C11C33" w:rsidRDefault="00026662" w:rsidP="00026662">
      <w:pPr>
        <w:pStyle w:val="normal0"/>
        <w:numPr>
          <w:ilvl w:val="0"/>
          <w:numId w:val="25"/>
        </w:numPr>
        <w:spacing w:line="240" w:lineRule="auto"/>
      </w:pPr>
      <w:r>
        <w:t>Trickster - for easily calling up</w:t>
      </w:r>
      <w:r>
        <w:t xml:space="preserve"> recent files, e.g. drag a recent file from Trickster into an email</w:t>
      </w:r>
    </w:p>
    <w:p w14:paraId="7391908D" w14:textId="77777777" w:rsidR="00C11C33" w:rsidRDefault="00026662" w:rsidP="00026662">
      <w:pPr>
        <w:pStyle w:val="normal0"/>
        <w:numPr>
          <w:ilvl w:val="0"/>
          <w:numId w:val="25"/>
        </w:numPr>
        <w:spacing w:line="240" w:lineRule="auto"/>
      </w:pPr>
      <w:r>
        <w:t>Default Folder X - the most useful feature of this is that it can add a sidebar to your save dialog that lets you access recent folders. This is 95% of the time where I want to save someth</w:t>
      </w:r>
      <w:r>
        <w:t>ing.</w:t>
      </w:r>
    </w:p>
    <w:p w14:paraId="32637134" w14:textId="77777777" w:rsidR="00C11C33" w:rsidRDefault="00026662" w:rsidP="00026662">
      <w:pPr>
        <w:pStyle w:val="normal0"/>
        <w:numPr>
          <w:ilvl w:val="0"/>
          <w:numId w:val="25"/>
        </w:numPr>
        <w:spacing w:line="240" w:lineRule="auto"/>
      </w:pPr>
      <w:r>
        <w:t>Fantastical - for quickly scheduling meetings or looking at my schedule</w:t>
      </w:r>
    </w:p>
    <w:p w14:paraId="2BFA94A9" w14:textId="77777777" w:rsidR="00C11C33" w:rsidRDefault="00026662" w:rsidP="00026662">
      <w:pPr>
        <w:pStyle w:val="Heading2"/>
        <w:spacing w:line="240" w:lineRule="auto"/>
      </w:pPr>
      <w:bookmarkStart w:id="153" w:name="_kj4p4tvg5wyl" w:colFirst="0" w:colLast="0"/>
      <w:bookmarkStart w:id="154" w:name="_Toc365278185"/>
      <w:bookmarkEnd w:id="153"/>
      <w:r>
        <w:t>Apps I use to keep things organized</w:t>
      </w:r>
      <w:bookmarkEnd w:id="154"/>
    </w:p>
    <w:p w14:paraId="4725D6C9" w14:textId="77777777" w:rsidR="00C11C33" w:rsidRDefault="00026662" w:rsidP="00026662">
      <w:pPr>
        <w:pStyle w:val="normal0"/>
        <w:numPr>
          <w:ilvl w:val="0"/>
          <w:numId w:val="25"/>
        </w:numPr>
        <w:spacing w:line="240" w:lineRule="auto"/>
      </w:pPr>
      <w:r>
        <w:t>Evernote</w:t>
      </w:r>
    </w:p>
    <w:p w14:paraId="11ADAA20" w14:textId="77777777" w:rsidR="00C11C33" w:rsidRDefault="00026662" w:rsidP="00026662">
      <w:pPr>
        <w:pStyle w:val="normal0"/>
        <w:numPr>
          <w:ilvl w:val="0"/>
          <w:numId w:val="25"/>
        </w:numPr>
        <w:spacing w:line="240" w:lineRule="auto"/>
      </w:pPr>
      <w:r>
        <w:t>2Do - allows for complex todo lists, but also easy to use and intuitive. All my tasks are managed here.</w:t>
      </w:r>
    </w:p>
    <w:p w14:paraId="4E643D94" w14:textId="77777777" w:rsidR="00C11C33" w:rsidRDefault="00026662" w:rsidP="00026662">
      <w:pPr>
        <w:pStyle w:val="normal0"/>
        <w:numPr>
          <w:ilvl w:val="0"/>
          <w:numId w:val="25"/>
        </w:numPr>
        <w:spacing w:line="240" w:lineRule="auto"/>
      </w:pPr>
      <w:r>
        <w:t>Screenshot Plus - Mac widget f</w:t>
      </w:r>
      <w:r>
        <w:t>or quickly capturing screenshots (if like me you can’t remember the keyboard shortcuts)</w:t>
      </w:r>
    </w:p>
    <w:p w14:paraId="769B3A31" w14:textId="77777777" w:rsidR="00C11C33" w:rsidRDefault="00026662" w:rsidP="00026662">
      <w:pPr>
        <w:pStyle w:val="Heading2"/>
        <w:spacing w:line="240" w:lineRule="auto"/>
      </w:pPr>
      <w:bookmarkStart w:id="155" w:name="_fwy0lk3rckdg" w:colFirst="0" w:colLast="0"/>
      <w:bookmarkStart w:id="156" w:name="_Toc365278186"/>
      <w:bookmarkEnd w:id="155"/>
      <w:r>
        <w:t>Misc Apps I use</w:t>
      </w:r>
      <w:bookmarkEnd w:id="156"/>
    </w:p>
    <w:p w14:paraId="3C146B6D" w14:textId="77777777" w:rsidR="00C11C33" w:rsidRDefault="00026662" w:rsidP="00026662">
      <w:pPr>
        <w:pStyle w:val="normal0"/>
        <w:numPr>
          <w:ilvl w:val="0"/>
          <w:numId w:val="25"/>
        </w:numPr>
        <w:spacing w:line="240" w:lineRule="auto"/>
      </w:pPr>
      <w:r>
        <w:t>Bartender - allows you to clean up and reorganize your (top) menu bar; especially useful on a 13” screen</w:t>
      </w:r>
    </w:p>
    <w:p w14:paraId="766A17BA" w14:textId="77777777" w:rsidR="00C11C33" w:rsidRDefault="00026662" w:rsidP="00026662">
      <w:pPr>
        <w:pStyle w:val="normal0"/>
        <w:numPr>
          <w:ilvl w:val="0"/>
          <w:numId w:val="25"/>
        </w:numPr>
        <w:spacing w:line="240" w:lineRule="auto"/>
      </w:pPr>
      <w:r>
        <w:t>ShiftIt - keyboard shortcuts for half-screen, f</w:t>
      </w:r>
      <w:r>
        <w:t>ull-screen, etc. like Windows has had since Win7</w:t>
      </w:r>
    </w:p>
    <w:p w14:paraId="5F1D2052" w14:textId="77777777" w:rsidR="00C11C33" w:rsidRDefault="00026662" w:rsidP="00026662">
      <w:pPr>
        <w:pStyle w:val="normal0"/>
        <w:numPr>
          <w:ilvl w:val="0"/>
          <w:numId w:val="10"/>
        </w:numPr>
        <w:spacing w:line="240" w:lineRule="auto"/>
      </w:pPr>
      <w:r>
        <w:t>Mousepose and IMovie - screencasts</w:t>
      </w:r>
    </w:p>
    <w:p w14:paraId="7B6DDD66" w14:textId="77777777" w:rsidR="00C11C33" w:rsidRDefault="00026662" w:rsidP="00026662">
      <w:pPr>
        <w:pStyle w:val="normal0"/>
        <w:numPr>
          <w:ilvl w:val="0"/>
          <w:numId w:val="10"/>
        </w:numPr>
        <w:spacing w:line="240" w:lineRule="auto"/>
      </w:pPr>
      <w:r>
        <w:t>Tomato One - if I find it hard to be productive or am avoiding doing something, I revert to Pomodoro method with 40 minute sessions and 10 minute breaks</w:t>
      </w:r>
    </w:p>
    <w:p w14:paraId="40D39CAC" w14:textId="77777777" w:rsidR="00C11C33" w:rsidRDefault="00026662" w:rsidP="00026662">
      <w:pPr>
        <w:pStyle w:val="normal0"/>
        <w:numPr>
          <w:ilvl w:val="0"/>
          <w:numId w:val="10"/>
        </w:numPr>
        <w:spacing w:line="240" w:lineRule="auto"/>
      </w:pPr>
      <w:r>
        <w:t>Focus - for sometim</w:t>
      </w:r>
      <w:r>
        <w:t>es restricting internet browsing if I really can’t focus (usually combined with Tomato One)</w:t>
      </w:r>
    </w:p>
    <w:p w14:paraId="112E4DD3" w14:textId="77777777" w:rsidR="00C11C33" w:rsidRDefault="00026662" w:rsidP="00026662">
      <w:pPr>
        <w:pStyle w:val="normal0"/>
        <w:numPr>
          <w:ilvl w:val="0"/>
          <w:numId w:val="10"/>
        </w:numPr>
        <w:spacing w:line="240" w:lineRule="auto"/>
      </w:pPr>
      <w:r>
        <w:t>Safari for web browsing (I find the experience to be very visually smooth and pleasing, e.g., when paired with Trackpad Gestures. For example, a two-finger pinch sh</w:t>
      </w:r>
      <w:r>
        <w:t>ows all tabs in a window.)</w:t>
      </w:r>
    </w:p>
    <w:p w14:paraId="386C5B3D" w14:textId="77777777" w:rsidR="00C11C33" w:rsidRDefault="00026662" w:rsidP="00026662">
      <w:pPr>
        <w:pStyle w:val="normal0"/>
        <w:numPr>
          <w:ilvl w:val="0"/>
          <w:numId w:val="10"/>
        </w:numPr>
        <w:spacing w:line="240" w:lineRule="auto"/>
      </w:pPr>
      <w:r>
        <w:t>Pocket - for saving web pages to read later, and then usually never getting around to it</w:t>
      </w:r>
    </w:p>
    <w:p w14:paraId="2FF506DB" w14:textId="77777777" w:rsidR="00C11C33" w:rsidRDefault="00026662" w:rsidP="00026662">
      <w:pPr>
        <w:pStyle w:val="normal0"/>
        <w:numPr>
          <w:ilvl w:val="0"/>
          <w:numId w:val="10"/>
        </w:numPr>
        <w:spacing w:line="240" w:lineRule="auto"/>
      </w:pPr>
      <w:r>
        <w:t xml:space="preserve">Time Machine - not only for backups, but also for sometimes recovering past versions of files that might have gotten accidentally changed / </w:t>
      </w:r>
      <w:r>
        <w:t>overwritten.</w:t>
      </w:r>
    </w:p>
    <w:p w14:paraId="6614D546" w14:textId="77777777" w:rsidR="00C11C33" w:rsidRDefault="00026662" w:rsidP="00026662">
      <w:pPr>
        <w:pStyle w:val="normal0"/>
        <w:numPr>
          <w:ilvl w:val="0"/>
          <w:numId w:val="10"/>
        </w:numPr>
        <w:spacing w:line="240" w:lineRule="auto"/>
      </w:pPr>
      <w:r>
        <w:t>CrashPlan - online backup (also consider BackBlaze)</w:t>
      </w:r>
    </w:p>
    <w:p w14:paraId="4846D6D7" w14:textId="77777777" w:rsidR="00C11C33" w:rsidRDefault="00026662" w:rsidP="00026662">
      <w:pPr>
        <w:pStyle w:val="normal0"/>
        <w:numPr>
          <w:ilvl w:val="0"/>
          <w:numId w:val="10"/>
        </w:numPr>
        <w:spacing w:line="240" w:lineRule="auto"/>
      </w:pPr>
      <w:r>
        <w:t>Inbox When Ready - a Chrome extension that helps control the flow of your email (requires checking your GMail via Chrome)</w:t>
      </w:r>
    </w:p>
    <w:p w14:paraId="60ACCBF9" w14:textId="77777777" w:rsidR="00C11C33" w:rsidRDefault="00026662" w:rsidP="00026662">
      <w:pPr>
        <w:pStyle w:val="normal0"/>
        <w:numPr>
          <w:ilvl w:val="0"/>
          <w:numId w:val="10"/>
        </w:numPr>
        <w:spacing w:line="240" w:lineRule="auto"/>
      </w:pPr>
      <w:r>
        <w:t>Spotify - music</w:t>
      </w:r>
    </w:p>
    <w:p w14:paraId="6019EF70" w14:textId="77777777" w:rsidR="00C11C33" w:rsidRDefault="00026662" w:rsidP="00026662">
      <w:pPr>
        <w:pStyle w:val="normal0"/>
        <w:numPr>
          <w:ilvl w:val="0"/>
          <w:numId w:val="10"/>
        </w:numPr>
        <w:spacing w:line="240" w:lineRule="auto"/>
      </w:pPr>
      <w:r>
        <w:t>Pixelmator - image editing</w:t>
      </w:r>
    </w:p>
    <w:p w14:paraId="5E038FAD" w14:textId="77777777" w:rsidR="00C11C33" w:rsidRDefault="00026662" w:rsidP="00026662">
      <w:pPr>
        <w:pStyle w:val="normal0"/>
        <w:numPr>
          <w:ilvl w:val="0"/>
          <w:numId w:val="10"/>
        </w:numPr>
        <w:spacing w:line="240" w:lineRule="auto"/>
      </w:pPr>
      <w:r>
        <w:t>Not an “app”, but I subscribe to “10 things you need to know today” e-mail newsletter by TheWeek which contains enough news that I don’t need to check it throughout the day.</w:t>
      </w:r>
    </w:p>
    <w:p w14:paraId="49ABC094" w14:textId="77777777" w:rsidR="00C11C33" w:rsidRDefault="00C11C33" w:rsidP="00026662">
      <w:pPr>
        <w:pStyle w:val="normal0"/>
        <w:spacing w:line="240" w:lineRule="auto"/>
      </w:pPr>
    </w:p>
    <w:p w14:paraId="5D07DAB6" w14:textId="77777777" w:rsidR="00C11C33" w:rsidRDefault="00026662" w:rsidP="00026662">
      <w:pPr>
        <w:pStyle w:val="Heading1"/>
        <w:spacing w:line="240" w:lineRule="auto"/>
      </w:pPr>
      <w:bookmarkStart w:id="157" w:name="_7w644hgucei8" w:colFirst="0" w:colLast="0"/>
      <w:bookmarkStart w:id="158" w:name="_Toc365278187"/>
      <w:bookmarkEnd w:id="157"/>
      <w:r>
        <w:t>Appendix E: Our open source software philosophy</w:t>
      </w:r>
      <w:bookmarkEnd w:id="158"/>
    </w:p>
    <w:p w14:paraId="115E5601" w14:textId="77777777" w:rsidR="00C11C33" w:rsidRDefault="00C11C33" w:rsidP="00026662">
      <w:pPr>
        <w:pStyle w:val="normal0"/>
        <w:spacing w:line="240" w:lineRule="auto"/>
        <w:rPr>
          <w:rFonts w:ascii="Rokkitt" w:eastAsia="Rokkitt" w:hAnsi="Rokkitt" w:cs="Rokkitt"/>
          <w:i/>
        </w:rPr>
      </w:pPr>
    </w:p>
    <w:p w14:paraId="6B162EB1"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4D0A1D55" w14:textId="77777777" w:rsidR="00C11C33" w:rsidRDefault="00026662" w:rsidP="00026662">
      <w:pPr>
        <w:pStyle w:val="normal0"/>
        <w:spacing w:line="240" w:lineRule="auto"/>
      </w:pPr>
      <w:r>
        <w:rPr>
          <w:rFonts w:ascii="Rokkitt" w:eastAsia="Rokkitt" w:hAnsi="Rokkitt" w:cs="Rokkitt"/>
          <w:b/>
          <w:i/>
        </w:rPr>
        <w:t>- Attributed to an African proverb</w:t>
      </w:r>
    </w:p>
    <w:p w14:paraId="1814286A" w14:textId="77777777" w:rsidR="00C11C33" w:rsidRDefault="00C11C33" w:rsidP="00026662">
      <w:pPr>
        <w:pStyle w:val="normal0"/>
        <w:spacing w:line="240" w:lineRule="auto"/>
      </w:pPr>
    </w:p>
    <w:p w14:paraId="585F1883" w14:textId="77777777" w:rsidR="00C11C33" w:rsidRDefault="00026662" w:rsidP="00026662">
      <w:pPr>
        <w:pStyle w:val="normal0"/>
        <w:spacing w:line="240" w:lineRule="auto"/>
      </w:pPr>
      <w:r>
        <w:t>Although we develop both open and closed source pieces of code in our group, we try our best to release any software that is potentially useful to m</w:t>
      </w:r>
      <w:r>
        <w:t>ore than one person as open source. This ends up being almost all the software that we write except perhaps code written to conduct a specific scientific analysis.</w:t>
      </w:r>
    </w:p>
    <w:p w14:paraId="533C47A9" w14:textId="77777777" w:rsidR="00C11C33" w:rsidRDefault="00C11C33" w:rsidP="00026662">
      <w:pPr>
        <w:pStyle w:val="normal0"/>
        <w:spacing w:line="240" w:lineRule="auto"/>
      </w:pPr>
    </w:p>
    <w:p w14:paraId="4A95F1B7" w14:textId="77777777" w:rsidR="00C11C33" w:rsidRDefault="00026662" w:rsidP="00026662">
      <w:pPr>
        <w:pStyle w:val="normal0"/>
        <w:spacing w:line="240" w:lineRule="auto"/>
      </w:pPr>
      <w:r>
        <w:t>Benefits of open-source software include:</w:t>
      </w:r>
    </w:p>
    <w:p w14:paraId="7566D2B8" w14:textId="77777777" w:rsidR="00C11C33" w:rsidRDefault="00026662" w:rsidP="00026662">
      <w:pPr>
        <w:pStyle w:val="normal0"/>
        <w:numPr>
          <w:ilvl w:val="0"/>
          <w:numId w:val="3"/>
        </w:numPr>
        <w:spacing w:line="240" w:lineRule="auto"/>
      </w:pPr>
      <w:r>
        <w:t>authors can include the code in their portfolio f</w:t>
      </w:r>
      <w:r>
        <w:t>or future job applications</w:t>
      </w:r>
    </w:p>
    <w:p w14:paraId="04AEC380" w14:textId="77777777" w:rsidR="00C11C33" w:rsidRDefault="00026662" w:rsidP="00026662">
      <w:pPr>
        <w:pStyle w:val="normal0"/>
        <w:numPr>
          <w:ilvl w:val="0"/>
          <w:numId w:val="3"/>
        </w:numPr>
        <w:spacing w:line="240" w:lineRule="auto"/>
      </w:pPr>
      <w:r>
        <w:t>you get recognition from the community of users of your code as well as personal pride</w:t>
      </w:r>
    </w:p>
    <w:p w14:paraId="3F8EB348" w14:textId="77777777" w:rsidR="00C11C33" w:rsidRDefault="00026662" w:rsidP="00026662">
      <w:pPr>
        <w:pStyle w:val="normal0"/>
        <w:numPr>
          <w:ilvl w:val="0"/>
          <w:numId w:val="3"/>
        </w:numPr>
        <w:spacing w:line="240" w:lineRule="auto"/>
      </w:pPr>
      <w:r>
        <w:t>more users means more bug reports - this sounds scary but is in fact very useful and important for your own research</w:t>
      </w:r>
    </w:p>
    <w:p w14:paraId="6080AA52" w14:textId="77777777" w:rsidR="00C11C33" w:rsidRDefault="00026662" w:rsidP="00026662">
      <w:pPr>
        <w:pStyle w:val="normal0"/>
        <w:numPr>
          <w:ilvl w:val="0"/>
          <w:numId w:val="3"/>
        </w:numPr>
        <w:spacing w:line="240" w:lineRule="auto"/>
      </w:pPr>
      <w:r>
        <w:t>outside developers can co</w:t>
      </w:r>
      <w:r>
        <w:t>ntribute fixes and features, so your code gets better for free</w:t>
      </w:r>
    </w:p>
    <w:p w14:paraId="4312EB79" w14:textId="77777777" w:rsidR="00C11C33" w:rsidRDefault="00026662" w:rsidP="00026662">
      <w:pPr>
        <w:pStyle w:val="normal0"/>
        <w:numPr>
          <w:ilvl w:val="0"/>
          <w:numId w:val="3"/>
        </w:numPr>
        <w:spacing w:line="240" w:lineRule="auto"/>
      </w:pPr>
      <w:r>
        <w:t>much less friction - easy to share code, fork it, etc. without needing to set up permissions or access. Easy to distribute and install the code, e.g. via PyPI</w:t>
      </w:r>
    </w:p>
    <w:p w14:paraId="47E05913" w14:textId="77777777" w:rsidR="00C11C33" w:rsidRDefault="00026662" w:rsidP="00026662">
      <w:pPr>
        <w:pStyle w:val="normal0"/>
        <w:numPr>
          <w:ilvl w:val="0"/>
          <w:numId w:val="3"/>
        </w:numPr>
        <w:spacing w:line="240" w:lineRule="auto"/>
      </w:pPr>
      <w:r>
        <w:t>many services like CircleCI and Py</w:t>
      </w:r>
      <w:r>
        <w:t>Charm offer their products for free when the codebase is open source. Not only does this save money, it more importantly saves a lot of time in coordinating purchasing requests that need to be renewed.</w:t>
      </w:r>
    </w:p>
    <w:p w14:paraId="04C5F8C2" w14:textId="77777777" w:rsidR="00C11C33" w:rsidRDefault="00026662" w:rsidP="00026662">
      <w:pPr>
        <w:pStyle w:val="normal0"/>
        <w:numPr>
          <w:ilvl w:val="0"/>
          <w:numId w:val="3"/>
        </w:numPr>
        <w:spacing w:line="240" w:lineRule="auto"/>
      </w:pPr>
      <w:r>
        <w:t>your own programming will automatically improve becaus</w:t>
      </w:r>
      <w:r>
        <w:t>e your code is open source and public. You will be more likely to write documentation and write clean code if you know it is for the world and not only for yourself. This will also encourage writing the code in a more general manner rather than specific to</w:t>
      </w:r>
      <w:r>
        <w:t xml:space="preserve"> your application.</w:t>
      </w:r>
    </w:p>
    <w:p w14:paraId="39E4EF90" w14:textId="77777777" w:rsidR="00C11C33" w:rsidRDefault="00026662" w:rsidP="00026662">
      <w:pPr>
        <w:pStyle w:val="normal0"/>
        <w:numPr>
          <w:ilvl w:val="0"/>
          <w:numId w:val="3"/>
        </w:numPr>
        <w:spacing w:line="240" w:lineRule="auto"/>
      </w:pPr>
      <w:r>
        <w:t>you can write a paper about your code whenever ready. There is no separate process of “making the code open source” if it is already open source from day 1.</w:t>
      </w:r>
    </w:p>
    <w:p w14:paraId="1EC72CEC" w14:textId="77777777" w:rsidR="00C11C33" w:rsidRDefault="00026662" w:rsidP="00026662">
      <w:pPr>
        <w:pStyle w:val="normal0"/>
        <w:numPr>
          <w:ilvl w:val="0"/>
          <w:numId w:val="3"/>
        </w:numPr>
        <w:spacing w:line="240" w:lineRule="auto"/>
      </w:pPr>
      <w:r>
        <w:t>it is the right thing to do for the betterment of the research community!</w:t>
      </w:r>
    </w:p>
    <w:p w14:paraId="5A1329C2" w14:textId="77777777" w:rsidR="00C11C33" w:rsidRDefault="00C11C33" w:rsidP="00026662">
      <w:pPr>
        <w:pStyle w:val="normal0"/>
        <w:spacing w:line="240" w:lineRule="auto"/>
      </w:pPr>
    </w:p>
    <w:p w14:paraId="2C35D104" w14:textId="77777777" w:rsidR="00C11C33" w:rsidRDefault="00026662" w:rsidP="00026662">
      <w:pPr>
        <w:pStyle w:val="normal0"/>
        <w:spacing w:line="240" w:lineRule="auto"/>
      </w:pPr>
      <w:r>
        <w:t>Clari</w:t>
      </w:r>
      <w:r>
        <w:t>fying common misconceptions about open source code:</w:t>
      </w:r>
    </w:p>
    <w:p w14:paraId="27A0629E" w14:textId="77777777" w:rsidR="00C11C33" w:rsidRDefault="00026662" w:rsidP="00026662">
      <w:pPr>
        <w:pStyle w:val="normal0"/>
        <w:numPr>
          <w:ilvl w:val="0"/>
          <w:numId w:val="35"/>
        </w:numPr>
        <w:spacing w:line="240" w:lineRule="auto"/>
      </w:pPr>
      <w:r>
        <w:t>Writing open source code almost never exposes you to getting scooped or having some outsider leapfrog you in research. First of all, it is very rare that an outsider will use your code rather than make th</w:t>
      </w:r>
      <w:r>
        <w:t>eir own, especially if you do not advertise your code. Most of the time, you will have the opposite problem - i.e., to convince people to use and trust your code. Second, as the code author you are the expert in the code. Even when there is an outside user</w:t>
      </w:r>
      <w:r>
        <w:t>, it is rare that they are as proficient as you in the use of the code. Third, the majority of people are friendly and not as manipulative as you may think.</w:t>
      </w:r>
    </w:p>
    <w:p w14:paraId="4EF40AE9" w14:textId="77777777" w:rsidR="00C11C33" w:rsidRDefault="00026662" w:rsidP="00026662">
      <w:pPr>
        <w:pStyle w:val="normal0"/>
        <w:numPr>
          <w:ilvl w:val="0"/>
          <w:numId w:val="35"/>
        </w:numPr>
        <w:spacing w:line="240" w:lineRule="auto"/>
      </w:pPr>
      <w:r>
        <w:t>Open source code doesn’t need to be perfect, nor does it even need to be any good. Often people thi</w:t>
      </w:r>
      <w:r>
        <w:t>nk that they will make a code open source when it is “ready”. This is not the right approach; code does not need to be “ready” to be open source.</w:t>
      </w:r>
    </w:p>
    <w:p w14:paraId="03535960" w14:textId="77777777" w:rsidR="00C11C33" w:rsidRDefault="00026662" w:rsidP="00026662">
      <w:pPr>
        <w:pStyle w:val="normal0"/>
        <w:numPr>
          <w:ilvl w:val="0"/>
          <w:numId w:val="35"/>
        </w:numPr>
        <w:spacing w:line="240" w:lineRule="auto"/>
      </w:pPr>
      <w:r>
        <w:t xml:space="preserve">Publishing a code as open source doesn’t mean that you need to support the code or vouch for its correctness. </w:t>
      </w:r>
      <w:r>
        <w:t>You are offering the code publicly without any guarantees whatsoever, and you don’t have any additional obligations to anyone. However, if you actively want your code to be used by the community and extended, then be prepared to document and support your c</w:t>
      </w:r>
      <w:r>
        <w:t>ode, and to help users and resolve their problems. But this is a separate decision. It is perfectly OK to have an open-source code for which you provide no support so long as you don’t try to advertise it for more than it is.</w:t>
      </w:r>
    </w:p>
    <w:p w14:paraId="2F986B5A" w14:textId="77777777" w:rsidR="00C11C33" w:rsidRDefault="00C11C33" w:rsidP="00026662">
      <w:pPr>
        <w:pStyle w:val="Heading1"/>
        <w:spacing w:line="240" w:lineRule="auto"/>
      </w:pPr>
      <w:bookmarkStart w:id="159" w:name="_sy9vxj36p8or" w:colFirst="0" w:colLast="0"/>
      <w:bookmarkEnd w:id="159"/>
    </w:p>
    <w:p w14:paraId="055B2D60" w14:textId="77777777" w:rsidR="00C11C33" w:rsidRDefault="00026662" w:rsidP="00026662">
      <w:pPr>
        <w:pStyle w:val="Heading1"/>
        <w:spacing w:line="240" w:lineRule="auto"/>
      </w:pPr>
      <w:bookmarkStart w:id="160" w:name="_igxq2wvyancg" w:colFirst="0" w:colLast="0"/>
      <w:bookmarkStart w:id="161" w:name="_Toc365278188"/>
      <w:bookmarkEnd w:id="160"/>
      <w:r>
        <w:t xml:space="preserve">Appendix F: 10 ways to write </w:t>
      </w:r>
      <w:r>
        <w:t>better code</w:t>
      </w:r>
      <w:bookmarkEnd w:id="161"/>
    </w:p>
    <w:p w14:paraId="15E85F8B" w14:textId="77777777" w:rsidR="00C11C33" w:rsidRDefault="00C11C33" w:rsidP="00026662">
      <w:pPr>
        <w:pStyle w:val="normal0"/>
        <w:spacing w:line="240" w:lineRule="auto"/>
        <w:rPr>
          <w:rFonts w:ascii="Arial" w:eastAsia="Arial" w:hAnsi="Arial" w:cs="Arial"/>
        </w:rPr>
      </w:pPr>
    </w:p>
    <w:p w14:paraId="0EA61CA9" w14:textId="77777777" w:rsidR="00C11C33" w:rsidRDefault="00026662" w:rsidP="00026662">
      <w:pPr>
        <w:pStyle w:val="normal0"/>
        <w:spacing w:line="240" w:lineRule="auto"/>
      </w:pPr>
      <w:r>
        <w:t xml:space="preserve">There are many, many books and articles on writing better Python code. Please use those if you want to really desire to become a good programmer. Here, I am just focusing on some of the most basic things that I think are particularly relevant </w:t>
      </w:r>
      <w:r>
        <w:t>to the types of scientific programmers we get in the HackingMaterials group.</w:t>
      </w:r>
    </w:p>
    <w:p w14:paraId="15A6259C" w14:textId="77777777" w:rsidR="00C11C33" w:rsidRDefault="00C11C33" w:rsidP="00026662">
      <w:pPr>
        <w:pStyle w:val="normal0"/>
        <w:spacing w:line="240" w:lineRule="auto"/>
      </w:pPr>
    </w:p>
    <w:p w14:paraId="21FD9D94" w14:textId="77777777" w:rsidR="00C11C33" w:rsidRDefault="00026662" w:rsidP="00026662">
      <w:pPr>
        <w:pStyle w:val="normal0"/>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1992EA52" w14:textId="77777777" w:rsidR="00C11C33" w:rsidRDefault="00C11C33" w:rsidP="00026662">
      <w:pPr>
        <w:pStyle w:val="normal0"/>
        <w:spacing w:line="240" w:lineRule="auto"/>
      </w:pPr>
    </w:p>
    <w:p w14:paraId="3433FE11"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Prefer data structures that don’t require memorizing array indexes.</w:t>
      </w:r>
    </w:p>
    <w:p w14:paraId="49A6A772" w14:textId="77777777" w:rsidR="00C11C33" w:rsidRDefault="00C11C33" w:rsidP="00026662">
      <w:pPr>
        <w:pStyle w:val="normal0"/>
        <w:spacing w:line="240" w:lineRule="auto"/>
        <w:rPr>
          <w:rFonts w:ascii="Arial" w:eastAsia="Arial" w:hAnsi="Arial" w:cs="Arial"/>
        </w:rPr>
      </w:pPr>
    </w:p>
    <w:p w14:paraId="19728F04" w14:textId="77777777" w:rsidR="00C11C33" w:rsidRDefault="00026662" w:rsidP="00026662">
      <w:pPr>
        <w:pStyle w:val="normal0"/>
        <w:spacing w:line="240" w:lineRule="auto"/>
      </w:pPr>
      <w:r>
        <w:t>Don’t use a data structure (like a list/array) that requires one to remember that “index 8” is the species string and “index 1” is the coordination number.</w:t>
      </w:r>
    </w:p>
    <w:p w14:paraId="5AE554AF" w14:textId="77777777" w:rsidR="00C11C33" w:rsidRDefault="00C11C33" w:rsidP="00026662">
      <w:pPr>
        <w:pStyle w:val="normal0"/>
        <w:spacing w:line="240" w:lineRule="auto"/>
        <w:rPr>
          <w:rFonts w:ascii="Arial" w:eastAsia="Arial" w:hAnsi="Arial" w:cs="Arial"/>
        </w:rPr>
      </w:pPr>
    </w:p>
    <w:p w14:paraId="2AEE9B50" w14:textId="77777777" w:rsidR="00C11C33" w:rsidRDefault="00026662" w:rsidP="00026662">
      <w:pPr>
        <w:pStyle w:val="normal0"/>
        <w:spacing w:line="240" w:lineRule="auto"/>
        <w:rPr>
          <w:rFonts w:ascii="Arial" w:eastAsia="Arial" w:hAnsi="Arial" w:cs="Arial"/>
          <w:b/>
        </w:rPr>
      </w:pPr>
      <w:r>
        <w:rPr>
          <w:rFonts w:ascii="Arial" w:eastAsia="Arial" w:hAnsi="Arial" w:cs="Arial"/>
          <w:b/>
        </w:rPr>
        <w:t>Bad:</w:t>
      </w:r>
    </w:p>
    <w:p w14:paraId="1EC90875" w14:textId="77777777" w:rsidR="00C11C33" w:rsidRDefault="00C11C33" w:rsidP="00026662">
      <w:pPr>
        <w:pStyle w:val="normal0"/>
        <w:spacing w:line="240" w:lineRule="auto"/>
        <w:rPr>
          <w:rFonts w:ascii="Arial" w:eastAsia="Arial" w:hAnsi="Arial" w:cs="Arial"/>
          <w:b/>
        </w:rPr>
      </w:pPr>
    </w:p>
    <w:p w14:paraId="2156336B" w14:textId="77777777" w:rsidR="00C11C33" w:rsidRDefault="00026662" w:rsidP="00026662">
      <w:pPr>
        <w:pStyle w:val="normal0"/>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02FF4B38" w14:textId="77777777" w:rsidR="00C11C33" w:rsidRDefault="00C11C33" w:rsidP="00026662">
      <w:pPr>
        <w:pStyle w:val="normal0"/>
        <w:spacing w:line="240" w:lineRule="auto"/>
        <w:rPr>
          <w:rFonts w:ascii="Arial" w:eastAsia="Arial" w:hAnsi="Arial" w:cs="Arial"/>
        </w:rPr>
      </w:pPr>
    </w:p>
    <w:p w14:paraId="16F5516D" w14:textId="77777777" w:rsidR="00C11C33" w:rsidRDefault="00026662" w:rsidP="00026662">
      <w:pPr>
        <w:pStyle w:val="normal0"/>
        <w:spacing w:line="240" w:lineRule="auto"/>
        <w:rPr>
          <w:rFonts w:ascii="Arial" w:eastAsia="Arial" w:hAnsi="Arial" w:cs="Arial"/>
          <w:b/>
        </w:rPr>
      </w:pPr>
      <w:r>
        <w:rPr>
          <w:rFonts w:ascii="Arial" w:eastAsia="Arial" w:hAnsi="Arial" w:cs="Arial"/>
          <w:b/>
        </w:rPr>
        <w:t>Better:</w:t>
      </w:r>
    </w:p>
    <w:p w14:paraId="5C419146" w14:textId="77777777" w:rsidR="00C11C33" w:rsidRDefault="00C11C33" w:rsidP="00026662">
      <w:pPr>
        <w:pStyle w:val="normal0"/>
        <w:spacing w:line="240" w:lineRule="auto"/>
        <w:rPr>
          <w:rFonts w:ascii="Arial" w:eastAsia="Arial" w:hAnsi="Arial" w:cs="Arial"/>
          <w:b/>
        </w:rPr>
      </w:pPr>
    </w:p>
    <w:p w14:paraId="5A6F10A1" w14:textId="77777777" w:rsidR="00C11C33" w:rsidRDefault="00026662" w:rsidP="00026662">
      <w:pPr>
        <w:pStyle w:val="normal0"/>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71DDE766" w14:textId="77777777" w:rsidR="00C11C33" w:rsidRDefault="00C11C33" w:rsidP="00026662">
      <w:pPr>
        <w:pStyle w:val="normal0"/>
        <w:spacing w:line="240" w:lineRule="auto"/>
      </w:pPr>
    </w:p>
    <w:p w14:paraId="69031802" w14:textId="77777777" w:rsidR="00C11C33" w:rsidRDefault="00026662" w:rsidP="00026662">
      <w:pPr>
        <w:pStyle w:val="normal0"/>
        <w:spacing w:line="240" w:lineRule="auto"/>
      </w:pPr>
      <w:r>
        <w:t>Notice how much easier it is to follow the logic of the code in the second example?</w:t>
      </w:r>
    </w:p>
    <w:p w14:paraId="36BCEA8E" w14:textId="77777777" w:rsidR="00C11C33" w:rsidRDefault="00C11C33" w:rsidP="00026662">
      <w:pPr>
        <w:pStyle w:val="normal0"/>
        <w:spacing w:line="240" w:lineRule="auto"/>
      </w:pPr>
    </w:p>
    <w:p w14:paraId="087F1DA9" w14:textId="77777777" w:rsidR="00C11C33" w:rsidRDefault="00026662" w:rsidP="00026662">
      <w:pPr>
        <w:pStyle w:val="normal0"/>
        <w:spacing w:line="240" w:lineRule="auto"/>
      </w:pPr>
      <w:r>
        <w:t>You can also use a pandas</w:t>
      </w:r>
      <w:r>
        <w:rPr>
          <w:i/>
        </w:rPr>
        <w:t xml:space="preserve"> DataFrame</w:t>
      </w:r>
      <w:r>
        <w:t xml:space="preserve"> object if you have lots of data and don’t want to repeat the same column headers many times.</w:t>
      </w:r>
    </w:p>
    <w:p w14:paraId="0FA1883B" w14:textId="77777777" w:rsidR="00C11C33" w:rsidRDefault="00C11C33" w:rsidP="00026662">
      <w:pPr>
        <w:pStyle w:val="normal0"/>
        <w:spacing w:line="240" w:lineRule="auto"/>
        <w:rPr>
          <w:rFonts w:ascii="Arial" w:eastAsia="Arial" w:hAnsi="Arial" w:cs="Arial"/>
        </w:rPr>
      </w:pPr>
    </w:p>
    <w:p w14:paraId="42F3FCE0"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 xml:space="preserve">Document all classes and </w:t>
      </w:r>
      <w:r>
        <w:rPr>
          <w:rFonts w:ascii="Roboto" w:eastAsia="Roboto" w:hAnsi="Roboto" w:cs="Roboto"/>
          <w:b/>
        </w:rPr>
        <w:t>methods in a standard format</w:t>
      </w:r>
    </w:p>
    <w:p w14:paraId="2538F51E" w14:textId="77777777" w:rsidR="00C11C33" w:rsidRDefault="00C11C33" w:rsidP="00026662">
      <w:pPr>
        <w:pStyle w:val="normal0"/>
        <w:spacing w:line="240" w:lineRule="auto"/>
        <w:rPr>
          <w:rFonts w:ascii="Arial" w:eastAsia="Arial" w:hAnsi="Arial" w:cs="Arial"/>
        </w:rPr>
      </w:pPr>
    </w:p>
    <w:p w14:paraId="15204E47" w14:textId="77777777" w:rsidR="00C11C33" w:rsidRDefault="00026662" w:rsidP="00026662">
      <w:pPr>
        <w:pStyle w:val="normal0"/>
        <w:spacing w:line="240" w:lineRule="auto"/>
      </w:pPr>
      <w:r>
        <w:t xml:space="preserve">It is really important that all classes and methods are documented. Code is much more often read than written (a tenet of Guido van Rossum), so it needs to be readable and understandable. If you don’t know what format to use, </w:t>
      </w:r>
      <w:r>
        <w:t>try the below:</w:t>
      </w:r>
    </w:p>
    <w:p w14:paraId="1367AD1F" w14:textId="77777777" w:rsidR="00C11C33" w:rsidRDefault="00C11C33" w:rsidP="00026662">
      <w:pPr>
        <w:pStyle w:val="normal0"/>
        <w:spacing w:line="240" w:lineRule="auto"/>
      </w:pPr>
    </w:p>
    <w:p w14:paraId="0B694200" w14:textId="77777777" w:rsidR="00C11C33" w:rsidRDefault="00026662" w:rsidP="00026662">
      <w:pPr>
        <w:pStyle w:val="normal0"/>
        <w:spacing w:line="240" w:lineRule="auto"/>
        <w:rPr>
          <w:rFonts w:ascii="Arial" w:eastAsia="Arial" w:hAnsi="Arial" w:cs="Arial"/>
          <w:b/>
          <w:i/>
        </w:rPr>
      </w:pPr>
      <w:r>
        <w:rPr>
          <w:b/>
          <w:i/>
        </w:rPr>
        <w:t>http://bit.ly/2nAxlT0</w:t>
      </w:r>
    </w:p>
    <w:p w14:paraId="6015B544" w14:textId="77777777" w:rsidR="00C11C33" w:rsidRDefault="00C11C33" w:rsidP="00026662">
      <w:pPr>
        <w:pStyle w:val="normal0"/>
        <w:spacing w:line="240" w:lineRule="auto"/>
        <w:rPr>
          <w:rFonts w:ascii="Arial" w:eastAsia="Arial" w:hAnsi="Arial" w:cs="Arial"/>
        </w:rPr>
      </w:pPr>
    </w:p>
    <w:p w14:paraId="3BD7E58B" w14:textId="77777777" w:rsidR="00C11C33" w:rsidRDefault="00026662" w:rsidP="00026662">
      <w:pPr>
        <w:pStyle w:val="normal0"/>
        <w:spacing w:line="240" w:lineRule="auto"/>
        <w:rPr>
          <w:rFonts w:ascii="Arial" w:eastAsia="Arial" w:hAnsi="Arial" w:cs="Arial"/>
        </w:rPr>
      </w:pPr>
      <w:r>
        <w:t>You should also pay attention to the format already being used by a particular package.</w:t>
      </w:r>
    </w:p>
    <w:p w14:paraId="648DD84A" w14:textId="77777777" w:rsidR="00C11C33" w:rsidRDefault="00C11C33" w:rsidP="00026662">
      <w:pPr>
        <w:pStyle w:val="normal0"/>
        <w:spacing w:line="240" w:lineRule="auto"/>
        <w:rPr>
          <w:rFonts w:ascii="Arial" w:eastAsia="Arial" w:hAnsi="Arial" w:cs="Arial"/>
        </w:rPr>
      </w:pPr>
    </w:p>
    <w:p w14:paraId="30AF8412"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586A83AC" w14:textId="77777777" w:rsidR="00C11C33" w:rsidRDefault="00C11C33" w:rsidP="00026662">
      <w:pPr>
        <w:pStyle w:val="normal0"/>
        <w:spacing w:line="240" w:lineRule="auto"/>
      </w:pPr>
    </w:p>
    <w:p w14:paraId="094A5539" w14:textId="77777777" w:rsidR="00C11C33" w:rsidRDefault="00026662" w:rsidP="00026662">
      <w:pPr>
        <w:pStyle w:val="normal0"/>
        <w:spacing w:line="240" w:lineRule="auto"/>
      </w:pPr>
      <w:r>
        <w:t>This is usually achieved by writing descriptive variable names, function names, and good interfaces to functions. As a small example, why do this (requires documentation to tell user what my_d represents):</w:t>
      </w:r>
    </w:p>
    <w:p w14:paraId="03B4293A" w14:textId="77777777" w:rsidR="00C11C33" w:rsidRDefault="00C11C33" w:rsidP="00026662">
      <w:pPr>
        <w:pStyle w:val="normal0"/>
        <w:spacing w:line="240" w:lineRule="auto"/>
        <w:rPr>
          <w:rFonts w:ascii="Consolas" w:eastAsia="Consolas" w:hAnsi="Consolas" w:cs="Consolas"/>
          <w:sz w:val="21"/>
          <w:szCs w:val="21"/>
          <w:highlight w:val="white"/>
        </w:rPr>
      </w:pPr>
    </w:p>
    <w:p w14:paraId="319E4E6B" w14:textId="77777777" w:rsidR="00C11C33" w:rsidRDefault="00026662" w:rsidP="00026662">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xml:space="preserve"># dict of el. </w:t>
      </w:r>
      <w:r>
        <w:rPr>
          <w:rFonts w:ascii="Inconsolata" w:eastAsia="Inconsolata" w:hAnsi="Inconsolata" w:cs="Inconsolata"/>
          <w:i/>
          <w:color w:val="0066FF"/>
          <w:sz w:val="16"/>
          <w:szCs w:val="16"/>
        </w:rPr>
        <w:t>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21332921" w14:textId="77777777" w:rsidR="00C11C33" w:rsidRDefault="00C11C33" w:rsidP="00026662">
      <w:pPr>
        <w:pStyle w:val="normal0"/>
        <w:spacing w:line="240" w:lineRule="auto"/>
        <w:rPr>
          <w:rFonts w:ascii="Arial" w:eastAsia="Arial" w:hAnsi="Arial" w:cs="Arial"/>
        </w:rPr>
      </w:pPr>
    </w:p>
    <w:p w14:paraId="42BD8AB0" w14:textId="77777777" w:rsidR="00C11C33" w:rsidRDefault="00026662" w:rsidP="00026662">
      <w:pPr>
        <w:pStyle w:val="normal0"/>
        <w:spacing w:line="240" w:lineRule="auto"/>
      </w:pPr>
      <w:r>
        <w:t>when you can do this (same clarity in first line, better clarity in last two lines, no documentation):</w:t>
      </w:r>
    </w:p>
    <w:p w14:paraId="7C7E6883" w14:textId="77777777" w:rsidR="00C11C33" w:rsidRDefault="00C11C33" w:rsidP="00026662">
      <w:pPr>
        <w:pStyle w:val="normal0"/>
        <w:spacing w:line="240" w:lineRule="auto"/>
        <w:rPr>
          <w:rFonts w:ascii="Arial" w:eastAsia="Arial" w:hAnsi="Arial" w:cs="Arial"/>
        </w:rPr>
      </w:pPr>
    </w:p>
    <w:p w14:paraId="187C5CFB" w14:textId="77777777" w:rsidR="00C11C33" w:rsidRDefault="00026662" w:rsidP="00026662">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r>
      <w:r>
        <w:rPr>
          <w:rFonts w:ascii="Inconsolata" w:eastAsia="Inconsolata" w:hAnsi="Inconsolata" w:cs="Inconsolata"/>
          <w:sz w:val="16"/>
          <w:szCs w:val="16"/>
        </w:rP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7607D888" w14:textId="77777777" w:rsidR="00C11C33" w:rsidRDefault="00C11C33" w:rsidP="00026662">
      <w:pPr>
        <w:pStyle w:val="normal0"/>
        <w:spacing w:line="240" w:lineRule="auto"/>
        <w:rPr>
          <w:rFonts w:ascii="Inconsolata" w:eastAsia="Inconsolata" w:hAnsi="Inconsolata" w:cs="Inconsolata"/>
          <w:sz w:val="16"/>
          <w:szCs w:val="16"/>
        </w:rPr>
      </w:pPr>
    </w:p>
    <w:p w14:paraId="260AC0F6" w14:textId="77777777" w:rsidR="00C11C33" w:rsidRDefault="00026662" w:rsidP="00026662">
      <w:pPr>
        <w:pStyle w:val="normal0"/>
        <w:spacing w:line="240" w:lineRule="auto"/>
      </w:pPr>
      <w:r>
        <w:t xml:space="preserve"> Of course, sometimes you will need to write documentation - but usually to explain why, rather than how. Here is the perfect article about that - it is s</w:t>
      </w:r>
      <w:r>
        <w:t>hort and sweet:</w:t>
      </w:r>
    </w:p>
    <w:p w14:paraId="0599520C" w14:textId="77777777" w:rsidR="00C11C33" w:rsidRDefault="00C11C33" w:rsidP="00026662">
      <w:pPr>
        <w:pStyle w:val="normal0"/>
        <w:spacing w:line="240" w:lineRule="auto"/>
      </w:pPr>
    </w:p>
    <w:p w14:paraId="65ED3E12" w14:textId="77777777" w:rsidR="00C11C33" w:rsidRDefault="00026662" w:rsidP="00026662">
      <w:pPr>
        <w:pStyle w:val="normal0"/>
        <w:spacing w:line="240" w:lineRule="auto"/>
        <w:rPr>
          <w:b/>
          <w:i/>
        </w:rPr>
      </w:pPr>
      <w:r>
        <w:rPr>
          <w:b/>
          <w:i/>
        </w:rPr>
        <w:t>http://bit.ly/2pgFQXs</w:t>
      </w:r>
    </w:p>
    <w:p w14:paraId="59731CB8" w14:textId="77777777" w:rsidR="00C11C33" w:rsidRDefault="00C11C33" w:rsidP="00026662">
      <w:pPr>
        <w:pStyle w:val="normal0"/>
        <w:spacing w:line="240" w:lineRule="auto"/>
        <w:rPr>
          <w:b/>
          <w:i/>
        </w:rPr>
      </w:pPr>
    </w:p>
    <w:p w14:paraId="30219310" w14:textId="77777777" w:rsidR="00C11C33" w:rsidRDefault="00026662" w:rsidP="00026662">
      <w:pPr>
        <w:pStyle w:val="normal0"/>
        <w:spacing w:line="240" w:lineRule="auto"/>
      </w:pPr>
      <w:r>
        <w:t>Read it!</w:t>
      </w:r>
    </w:p>
    <w:p w14:paraId="1313ACF3" w14:textId="77777777" w:rsidR="00C11C33" w:rsidRDefault="00C11C33" w:rsidP="00026662">
      <w:pPr>
        <w:pStyle w:val="normal0"/>
        <w:spacing w:line="240" w:lineRule="auto"/>
        <w:rPr>
          <w:rFonts w:ascii="Inconsolata" w:eastAsia="Inconsolata" w:hAnsi="Inconsolata" w:cs="Inconsolata"/>
          <w:sz w:val="16"/>
          <w:szCs w:val="16"/>
        </w:rPr>
      </w:pPr>
    </w:p>
    <w:p w14:paraId="74DE9B79"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Follow PEP formatting guidelines</w:t>
      </w:r>
    </w:p>
    <w:p w14:paraId="1AFF6FD0" w14:textId="77777777" w:rsidR="00C11C33" w:rsidRDefault="00C11C33" w:rsidP="00026662">
      <w:pPr>
        <w:pStyle w:val="normal0"/>
        <w:spacing w:line="240" w:lineRule="auto"/>
        <w:rPr>
          <w:rFonts w:ascii="Arial" w:eastAsia="Arial" w:hAnsi="Arial" w:cs="Arial"/>
        </w:rPr>
      </w:pPr>
    </w:p>
    <w:p w14:paraId="547145F8" w14:textId="77777777" w:rsidR="00C11C33" w:rsidRDefault="00026662" w:rsidP="00026662">
      <w:pPr>
        <w:pStyle w:val="normal0"/>
        <w:spacing w:line="240" w:lineRule="auto"/>
      </w:pPr>
      <w:r>
        <w:t>Following proper code formatting helps clarify your code. There are a billion PEP rules and you don’t have to follow all of them. But at least get the basic ones correct. Like:</w:t>
      </w:r>
    </w:p>
    <w:p w14:paraId="189618E8" w14:textId="77777777" w:rsidR="00C11C33" w:rsidRDefault="00026662" w:rsidP="00026662">
      <w:pPr>
        <w:pStyle w:val="normal0"/>
        <w:numPr>
          <w:ilvl w:val="0"/>
          <w:numId w:val="7"/>
        </w:numPr>
        <w:spacing w:line="240" w:lineRule="auto"/>
      </w:pPr>
      <w:r>
        <w:t xml:space="preserve">functions/methods are named like this: </w:t>
      </w:r>
      <w:r>
        <w:rPr>
          <w:rFonts w:ascii="Inconsolata" w:eastAsia="Inconsolata" w:hAnsi="Inconsolata" w:cs="Inconsolata"/>
          <w:sz w:val="20"/>
          <w:szCs w:val="20"/>
        </w:rPr>
        <w:t>my_very_first_method()</w:t>
      </w:r>
    </w:p>
    <w:p w14:paraId="51463FA4" w14:textId="77777777" w:rsidR="00C11C33" w:rsidRDefault="00026662" w:rsidP="00026662">
      <w:pPr>
        <w:pStyle w:val="normal0"/>
        <w:numPr>
          <w:ilvl w:val="0"/>
          <w:numId w:val="7"/>
        </w:numPr>
        <w:spacing w:line="240" w:lineRule="auto"/>
      </w:pPr>
      <w:r>
        <w:t>classes are named</w:t>
      </w:r>
      <w:r>
        <w:t xml:space="preserve"> by CamelCase like this: </w:t>
      </w:r>
      <w:r>
        <w:rPr>
          <w:rFonts w:ascii="Inconsolata" w:eastAsia="Inconsolata" w:hAnsi="Inconsolata" w:cs="Inconsolata"/>
          <w:sz w:val="20"/>
          <w:szCs w:val="20"/>
        </w:rPr>
        <w:t>MyVeryFirstClass</w:t>
      </w:r>
    </w:p>
    <w:p w14:paraId="0F045BBC" w14:textId="77777777" w:rsidR="00C11C33" w:rsidRDefault="00026662" w:rsidP="00026662">
      <w:pPr>
        <w:pStyle w:val="normal0"/>
        <w:numPr>
          <w:ilvl w:val="0"/>
          <w:numId w:val="7"/>
        </w:numPr>
        <w:spacing w:line="240" w:lineRule="auto"/>
      </w:pPr>
      <w:r>
        <w:t xml:space="preserve">python files are named like this: </w:t>
      </w:r>
      <w:r>
        <w:rPr>
          <w:rFonts w:ascii="Inconsolata" w:eastAsia="Inconsolata" w:hAnsi="Inconsolata" w:cs="Inconsolata"/>
          <w:sz w:val="20"/>
          <w:szCs w:val="20"/>
        </w:rPr>
        <w:t>my_very_first_file.py</w:t>
      </w:r>
    </w:p>
    <w:p w14:paraId="353FF704" w14:textId="77777777" w:rsidR="00C11C33" w:rsidRDefault="00026662" w:rsidP="00026662">
      <w:pPr>
        <w:pStyle w:val="normal0"/>
        <w:numPr>
          <w:ilvl w:val="0"/>
          <w:numId w:val="7"/>
        </w:numPr>
        <w:spacing w:line="240" w:lineRule="auto"/>
      </w:pPr>
      <w:r>
        <w:t xml:space="preserve">python modules are named like this: </w:t>
      </w:r>
      <w:r>
        <w:rPr>
          <w:rFonts w:ascii="Inconsolata" w:eastAsia="Inconsolata" w:hAnsi="Inconsolata" w:cs="Inconsolata"/>
          <w:sz w:val="20"/>
          <w:szCs w:val="20"/>
        </w:rPr>
        <w:t>my_very_first_module</w:t>
      </w:r>
    </w:p>
    <w:p w14:paraId="71F4255F" w14:textId="77777777" w:rsidR="00C11C33" w:rsidRDefault="00C11C33" w:rsidP="00026662">
      <w:pPr>
        <w:pStyle w:val="normal0"/>
        <w:spacing w:line="240" w:lineRule="auto"/>
      </w:pPr>
    </w:p>
    <w:p w14:paraId="3E4AB44F" w14:textId="77777777" w:rsidR="00C11C33" w:rsidRDefault="00026662" w:rsidP="00026662">
      <w:pPr>
        <w:pStyle w:val="normal0"/>
        <w:spacing w:line="240" w:lineRule="auto"/>
      </w:pPr>
      <w:r>
        <w:t>If you use an IDE like PyCharm, it will detect, underline, and automatically fix most of the worst c</w:t>
      </w:r>
      <w:r>
        <w:t>ases for you, so learn to use the feature. There are also tools like PyLint that you can use separately from IDEs (PyCharm basically has a nice wrapper around PyLint).</w:t>
      </w:r>
    </w:p>
    <w:p w14:paraId="52F40BD9" w14:textId="77777777" w:rsidR="00C11C33" w:rsidRDefault="00C11C33" w:rsidP="00026662">
      <w:pPr>
        <w:pStyle w:val="normal0"/>
        <w:spacing w:line="240" w:lineRule="auto"/>
      </w:pPr>
    </w:p>
    <w:p w14:paraId="777752CE" w14:textId="77777777" w:rsidR="00C11C33" w:rsidRDefault="00026662" w:rsidP="00026662">
      <w:pPr>
        <w:pStyle w:val="normal0"/>
        <w:spacing w:line="240" w:lineRule="auto"/>
      </w:pPr>
      <w:r>
        <w:t>Also, don’t use ugly code separator comments like “</w:t>
      </w:r>
      <w:r>
        <w:rPr>
          <w:rFonts w:ascii="Inconsolata" w:eastAsia="Inconsolata" w:hAnsi="Inconsolata" w:cs="Inconsolata"/>
          <w:sz w:val="16"/>
          <w:szCs w:val="16"/>
        </w:rPr>
        <w:t>############################</w:t>
      </w:r>
      <w:r>
        <w:t>” or ASC</w:t>
      </w:r>
      <w:r>
        <w:t>II art - stay clean and professional.</w:t>
      </w:r>
    </w:p>
    <w:p w14:paraId="37B093E9" w14:textId="77777777" w:rsidR="00C11C33" w:rsidRDefault="00C11C33" w:rsidP="00026662">
      <w:pPr>
        <w:pStyle w:val="normal0"/>
        <w:spacing w:line="240" w:lineRule="auto"/>
      </w:pPr>
    </w:p>
    <w:p w14:paraId="0C271ADA"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Use standard file formats</w:t>
      </w:r>
    </w:p>
    <w:p w14:paraId="533DE26E" w14:textId="77777777" w:rsidR="00C11C33" w:rsidRDefault="00C11C33" w:rsidP="00026662">
      <w:pPr>
        <w:pStyle w:val="normal0"/>
        <w:spacing w:line="240" w:lineRule="auto"/>
      </w:pPr>
    </w:p>
    <w:p w14:paraId="08246982" w14:textId="77777777" w:rsidR="00C11C33" w:rsidRDefault="00026662" w:rsidP="00026662">
      <w:pPr>
        <w:pStyle w:val="normal0"/>
        <w:spacing w:line="240" w:lineRule="auto"/>
      </w:pPr>
      <w:r>
        <w:t xml:space="preserve">Use JSON or YAML most of the time if you need a file format, </w:t>
      </w:r>
      <w:r>
        <w:rPr>
          <w:i/>
        </w:rPr>
        <w:t>e.g.</w:t>
      </w:r>
      <w:r>
        <w:t>, for a settings file. XML is very heavyweight and quickly being outdated. Don’t invent your own strange conventions (like CIF or any other custom file format).</w:t>
      </w:r>
    </w:p>
    <w:p w14:paraId="77F06801" w14:textId="77777777" w:rsidR="00C11C33" w:rsidRDefault="00C11C33" w:rsidP="00026662">
      <w:pPr>
        <w:pStyle w:val="normal0"/>
        <w:spacing w:line="240" w:lineRule="auto"/>
      </w:pPr>
    </w:p>
    <w:p w14:paraId="5CD2EF04"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Wrap exe code in ‘if __name__ == “__main__”:’</w:t>
      </w:r>
    </w:p>
    <w:p w14:paraId="232841A6" w14:textId="77777777" w:rsidR="00C11C33" w:rsidRDefault="00C11C33" w:rsidP="00026662">
      <w:pPr>
        <w:pStyle w:val="normal0"/>
        <w:spacing w:line="240" w:lineRule="auto"/>
      </w:pPr>
    </w:p>
    <w:p w14:paraId="5A6B44EF" w14:textId="77777777" w:rsidR="00C11C33" w:rsidRDefault="00026662" w:rsidP="00026662">
      <w:pPr>
        <w:pStyle w:val="normal0"/>
        <w:spacing w:line="240" w:lineRule="auto"/>
      </w:pPr>
      <w:r>
        <w:t>Python often runs your file even when you don’t</w:t>
      </w:r>
      <w:r>
        <w:t xml:space="preserve"> intend it to, e.g. when 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6040778A" w14:textId="77777777" w:rsidR="00C11C33" w:rsidRDefault="00C11C33" w:rsidP="00026662">
      <w:pPr>
        <w:pStyle w:val="normal0"/>
        <w:spacing w:line="240" w:lineRule="auto"/>
      </w:pPr>
    </w:p>
    <w:p w14:paraId="2436C67F"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Be aware of Python gotchas, in particular mu</w:t>
      </w:r>
      <w:r>
        <w:rPr>
          <w:rFonts w:ascii="Roboto" w:eastAsia="Roboto" w:hAnsi="Roboto" w:cs="Roboto"/>
          <w:b/>
        </w:rPr>
        <w:t>table default arguments</w:t>
      </w:r>
    </w:p>
    <w:p w14:paraId="6469B60C" w14:textId="77777777" w:rsidR="00C11C33" w:rsidRDefault="00C11C33" w:rsidP="00026662">
      <w:pPr>
        <w:pStyle w:val="normal0"/>
        <w:spacing w:line="240" w:lineRule="auto"/>
      </w:pPr>
    </w:p>
    <w:p w14:paraId="4679E83D" w14:textId="77777777" w:rsidR="00C11C33" w:rsidRDefault="00026662" w:rsidP="00026662">
      <w:pPr>
        <w:pStyle w:val="normal0"/>
        <w:spacing w:line="240" w:lineRule="auto"/>
      </w:pPr>
      <w:r>
        <w:t>Do you see anything wrong with this?</w:t>
      </w:r>
    </w:p>
    <w:p w14:paraId="4DCF4BFE" w14:textId="77777777" w:rsidR="00C11C33" w:rsidRDefault="00C11C33" w:rsidP="00026662">
      <w:pPr>
        <w:pStyle w:val="normal0"/>
        <w:spacing w:line="240" w:lineRule="auto"/>
        <w:rPr>
          <w:rFonts w:ascii="Arial" w:eastAsia="Arial" w:hAnsi="Arial" w:cs="Arial"/>
        </w:rPr>
      </w:pPr>
    </w:p>
    <w:p w14:paraId="24A33554" w14:textId="77777777" w:rsidR="00C11C33" w:rsidRDefault="00026662" w:rsidP="00026662">
      <w:pPr>
        <w:pStyle w:val="normal0"/>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24419A21" w14:textId="77777777" w:rsidR="00C11C33" w:rsidRDefault="00C11C33" w:rsidP="00026662">
      <w:pPr>
        <w:pStyle w:val="normal0"/>
        <w:spacing w:line="240" w:lineRule="auto"/>
        <w:rPr>
          <w:rFonts w:ascii="Arial" w:eastAsia="Arial" w:hAnsi="Arial" w:cs="Arial"/>
        </w:rPr>
      </w:pPr>
    </w:p>
    <w:p w14:paraId="03C2A9D3" w14:textId="77777777" w:rsidR="00C11C33" w:rsidRDefault="00026662" w:rsidP="00026662">
      <w:pPr>
        <w:pStyle w:val="normal0"/>
        <w:spacing w:line="240" w:lineRule="auto"/>
      </w:pPr>
      <w:r>
        <w:t>If you don’t see it, then you’re going to get hit with some strange and difficult to pinpoint bugs downstream in your code.</w:t>
      </w:r>
    </w:p>
    <w:p w14:paraId="5DF9C237" w14:textId="77777777" w:rsidR="00C11C33" w:rsidRDefault="00C11C33" w:rsidP="00026662">
      <w:pPr>
        <w:pStyle w:val="normal0"/>
        <w:spacing w:line="240" w:lineRule="auto"/>
        <w:rPr>
          <w:rFonts w:ascii="Arial" w:eastAsia="Arial" w:hAnsi="Arial" w:cs="Arial"/>
        </w:rPr>
      </w:pPr>
    </w:p>
    <w:p w14:paraId="519CAB85" w14:textId="77777777" w:rsidR="00C11C33" w:rsidRDefault="00026662" w:rsidP="00026662">
      <w:pPr>
        <w:pStyle w:val="normal0"/>
        <w:spacing w:line="240" w:lineRule="auto"/>
      </w:pPr>
      <w:r>
        <w:t>This is a common Python gotcha (there is lots of discussion online about it)</w:t>
      </w:r>
    </w:p>
    <w:p w14:paraId="026CEA9B" w14:textId="77777777" w:rsidR="00C11C33" w:rsidRDefault="00026662" w:rsidP="00026662">
      <w:pPr>
        <w:pStyle w:val="normal0"/>
        <w:spacing w:line="240" w:lineRule="auto"/>
        <w:rPr>
          <w:b/>
          <w:i/>
        </w:rPr>
      </w:pPr>
      <w:r>
        <w:rPr>
          <w:b/>
          <w:i/>
        </w:rPr>
        <w:t>http://bit.ly/2nijUdp</w:t>
      </w:r>
    </w:p>
    <w:p w14:paraId="2770F542" w14:textId="77777777" w:rsidR="00C11C33" w:rsidRDefault="00026662" w:rsidP="00026662">
      <w:pPr>
        <w:pStyle w:val="normal0"/>
        <w:spacing w:line="240" w:lineRule="auto"/>
        <w:rPr>
          <w:b/>
          <w:i/>
        </w:rPr>
      </w:pPr>
      <w:r>
        <w:rPr>
          <w:b/>
          <w:i/>
        </w:rPr>
        <w:t>http://bit.ly/1wfFNKa</w:t>
      </w:r>
    </w:p>
    <w:p w14:paraId="337D9A41" w14:textId="77777777" w:rsidR="00C11C33" w:rsidRDefault="00C11C33" w:rsidP="00026662">
      <w:pPr>
        <w:pStyle w:val="normal0"/>
        <w:spacing w:line="240" w:lineRule="auto"/>
        <w:rPr>
          <w:b/>
          <w:i/>
        </w:rPr>
      </w:pPr>
    </w:p>
    <w:p w14:paraId="74937FB5"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Write unit tests</w:t>
      </w:r>
    </w:p>
    <w:p w14:paraId="599749A0" w14:textId="77777777" w:rsidR="00C11C33" w:rsidRDefault="00C11C33" w:rsidP="00026662">
      <w:pPr>
        <w:pStyle w:val="normal0"/>
        <w:spacing w:line="240" w:lineRule="auto"/>
      </w:pPr>
    </w:p>
    <w:p w14:paraId="1BF0572B" w14:textId="77777777" w:rsidR="00C11C33" w:rsidRDefault="00026662" w:rsidP="00026662">
      <w:pPr>
        <w:pStyle w:val="normal0"/>
        <w:spacing w:line="240" w:lineRule="auto"/>
      </w:pPr>
      <w:r>
        <w:t>Scientific researchers often don’t write tests because (i) they don’t write large, complex code with many moving pa</w:t>
      </w:r>
      <w:r>
        <w:t>rts or many different authors, (ii) they are overconfident about their ability to write correct code, (iii) they feel this will slow them down. Professionals write unit tests because they know that the longer and more complex a codebase becomes, and the mo</w:t>
      </w:r>
      <w:r>
        <w:t>re users it has, the more likely that something is going to go wrong down the line and the greater the dividends that are paid from writing unit tests. Unit tests allow code to be automatically tested for bugs every single time anyone makes a commit (conti</w:t>
      </w:r>
      <w:r>
        <w:t>nuous integration) and has demonstrated its value many times over in the large production codes that we use and develop - even (and perhaps especially) for ones required to do complex tasks on a deadline.</w:t>
      </w:r>
    </w:p>
    <w:p w14:paraId="6E4CD081" w14:textId="77777777" w:rsidR="00C11C33" w:rsidRDefault="00C11C33" w:rsidP="00026662">
      <w:pPr>
        <w:pStyle w:val="normal0"/>
        <w:spacing w:line="240" w:lineRule="auto"/>
      </w:pPr>
    </w:p>
    <w:p w14:paraId="13E7D46F"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Throw exceptions rather than returning coded resul</w:t>
      </w:r>
      <w:r>
        <w:rPr>
          <w:rFonts w:ascii="Roboto" w:eastAsia="Roboto" w:hAnsi="Roboto" w:cs="Roboto"/>
          <w:b/>
        </w:rPr>
        <w:t>ts</w:t>
      </w:r>
    </w:p>
    <w:p w14:paraId="3FCD6BA2" w14:textId="77777777" w:rsidR="00C11C33" w:rsidRDefault="00C11C33" w:rsidP="00026662">
      <w:pPr>
        <w:pStyle w:val="normal0"/>
        <w:spacing w:line="240" w:lineRule="auto"/>
      </w:pPr>
    </w:p>
    <w:p w14:paraId="46A7005D" w14:textId="77777777" w:rsidR="00C11C33" w:rsidRDefault="00026662" w:rsidP="00026662">
      <w:pPr>
        <w:pStyle w:val="normal0"/>
        <w:spacing w:line="240" w:lineRule="auto"/>
      </w:pPr>
      <w:r>
        <w:t>One of the most common beginner mistakes is to think that their code should never throw Exceptions or Errors. Perhaps this is because in the beginner’s mindset, Exceptions are associated with bugs (e.g., they run a code with a bug and see an Exception,</w:t>
      </w:r>
      <w:r>
        <w:t xml:space="preserve"> so Exceptions are bad). Another issue is that beginners never want their code to interrupt the operation of whomever is running it. So rather than throwing an Exception when their code is given bad inputs, they will return None, -1, or False, so that they</w:t>
      </w:r>
      <w:r>
        <w:t xml:space="preserve"> don’t interrupt whomever is calling their code.</w:t>
      </w:r>
    </w:p>
    <w:p w14:paraId="0FC5D9D0" w14:textId="77777777" w:rsidR="00C11C33" w:rsidRDefault="00026662" w:rsidP="00026662">
      <w:pPr>
        <w:pStyle w:val="normal0"/>
        <w:spacing w:line="240" w:lineRule="auto"/>
      </w:pPr>
      <w:r>
        <w:br/>
        <w:t>This is bad. If the user gives bad or nonsensical input to a function, an exception needs to be raised and the program needs to stop immediately if the user is not explicitly catching the exception. For exa</w:t>
      </w:r>
      <w:r>
        <w:t>mple, if you try to use the Python math library to compute the log of a negative number [</w:t>
      </w:r>
      <w:r>
        <w:rPr>
          <w:rFonts w:ascii="Inconsolata" w:eastAsia="Inconsolata" w:hAnsi="Inconsolata" w:cs="Inconsolata"/>
          <w:sz w:val="16"/>
          <w:szCs w:val="16"/>
        </w:rPr>
        <w:t>&gt;&gt; math.log(-1)</w:t>
      </w:r>
      <w:r>
        <w:t>], it doesn’t return None or some nonsense like False or -1. It throws an Error! As a user, the error is much more useful than any other course of optio</w:t>
      </w:r>
      <w:r>
        <w:t>n. Think of the alternatives for math.log(-1):</w:t>
      </w:r>
    </w:p>
    <w:p w14:paraId="3441B4DD" w14:textId="77777777" w:rsidR="00C11C33" w:rsidRDefault="00026662" w:rsidP="00026662">
      <w:pPr>
        <w:pStyle w:val="normal0"/>
        <w:numPr>
          <w:ilvl w:val="0"/>
          <w:numId w:val="63"/>
        </w:numPr>
        <w:spacing w:line="240" w:lineRule="auto"/>
      </w:pPr>
      <w:r>
        <w:t>If the function returned -1, you would have returned an incorrect result (extremely bad). For example if your function computed math.log(x) * 3, and you gave a negative x, your function would return -3 - which</w:t>
      </w:r>
      <w:r>
        <w:t xml:space="preserve"> looks perfectly reasonable but is completely wrong! This is the worst possible thing you can do.</w:t>
      </w:r>
    </w:p>
    <w:p w14:paraId="57C453E2" w14:textId="77777777" w:rsidR="00C11C33" w:rsidRDefault="00026662" w:rsidP="00026662">
      <w:pPr>
        <w:pStyle w:val="normal0"/>
        <w:numPr>
          <w:ilvl w:val="0"/>
          <w:numId w:val="63"/>
        </w:numPr>
        <w:spacing w:line="240" w:lineRule="auto"/>
      </w:pPr>
      <w:r>
        <w:t>If you return None or False to avoid inconveniencing the user, you have just made two mistakes. First, the user doesn’t really know that their input was bad; perhaps it is simply the math.log() function has a bug leading to the strange output. The second a</w:t>
      </w:r>
      <w:r>
        <w:t>nd more important issue is that a user might want to run the math.log() function over an array of 1 million integers, and then do a lot of complex processing after that. If math.log() didn’t immediately throw an error when encountering a negative number in</w:t>
      </w:r>
      <w:r>
        <w:t xml:space="preserve"> the 1 million integer array, then the code would keep proceeding with nonsensical results and the user might finish 5 or 6 additional processing steps downstream before the code finally chokes and dies because there are strange “Nones” or “Falses” where t</w:t>
      </w:r>
      <w:r>
        <w:t>here should have been numbers.There are even more dangerous situations that can occur, like a second library to compute standard deviations that ignores None values in the array. Then the user has unwittingly taken the standard deviation of only a subset o</w:t>
      </w:r>
      <w:r>
        <w:t>f the data and never even knows that there was a problem in the pipeline. At that point, it becomes extremely tedious to trace back the source of the error.</w:t>
      </w:r>
    </w:p>
    <w:p w14:paraId="21D2D786" w14:textId="77777777" w:rsidR="00C11C33" w:rsidRDefault="00C11C33" w:rsidP="00026662">
      <w:pPr>
        <w:pStyle w:val="normal0"/>
        <w:spacing w:line="240" w:lineRule="auto"/>
      </w:pPr>
    </w:p>
    <w:p w14:paraId="30A30207" w14:textId="77777777" w:rsidR="00C11C33" w:rsidRDefault="00026662" w:rsidP="00026662">
      <w:pPr>
        <w:pStyle w:val="normal0"/>
        <w:spacing w:line="240" w:lineRule="auto"/>
      </w:pPr>
      <w:r>
        <w:t>Code should fail immediately when there is invalid input. In general, the further the “distance” f</w:t>
      </w:r>
      <w:r>
        <w:t>rom the actual place where the problem originated and the point of failure/exception in the program, the more difficult and maddening the debug task. You are doing users a favor by moving program failure right to the place of the problem.</w:t>
      </w:r>
    </w:p>
    <w:p w14:paraId="789191EB" w14:textId="77777777" w:rsidR="00C11C33" w:rsidRDefault="00C11C33" w:rsidP="00026662">
      <w:pPr>
        <w:pStyle w:val="normal0"/>
        <w:spacing w:line="240" w:lineRule="auto"/>
      </w:pPr>
    </w:p>
    <w:p w14:paraId="0397DA3D" w14:textId="77777777" w:rsidR="00C11C33" w:rsidRDefault="00026662" w:rsidP="00026662">
      <w:pPr>
        <w:pStyle w:val="normal0"/>
        <w:numPr>
          <w:ilvl w:val="0"/>
          <w:numId w:val="47"/>
        </w:numPr>
        <w:spacing w:line="240" w:lineRule="auto"/>
        <w:rPr>
          <w:rFonts w:ascii="Roboto" w:eastAsia="Roboto" w:hAnsi="Roboto" w:cs="Roboto"/>
          <w:b/>
        </w:rPr>
      </w:pPr>
      <w:r>
        <w:rPr>
          <w:rFonts w:ascii="Roboto" w:eastAsia="Roboto" w:hAnsi="Roboto" w:cs="Roboto"/>
          <w:b/>
        </w:rPr>
        <w:t>Prefer python li</w:t>
      </w:r>
      <w:r>
        <w:rPr>
          <w:rFonts w:ascii="Roboto" w:eastAsia="Roboto" w:hAnsi="Roboto" w:cs="Roboto"/>
          <w:b/>
        </w:rPr>
        <w:t>sts to numpy where practical</w:t>
      </w:r>
    </w:p>
    <w:p w14:paraId="739BFEFE" w14:textId="77777777" w:rsidR="00C11C33" w:rsidRDefault="00C11C33" w:rsidP="00026662">
      <w:pPr>
        <w:pStyle w:val="normal0"/>
        <w:spacing w:line="240" w:lineRule="auto"/>
      </w:pPr>
    </w:p>
    <w:p w14:paraId="42925640" w14:textId="77777777" w:rsidR="00C11C33" w:rsidRDefault="00026662" w:rsidP="00026662">
      <w:pPr>
        <w:pStyle w:val="normal0"/>
        <w:spacing w:line="240" w:lineRule="auto"/>
      </w:pPr>
      <w:r>
        <w:t xml:space="preserve">Numpy is great, but it is often overused (leading to worse code). Numpy is great for algorithmic work, for very complex slicing of multidimensional arrays, and for a host of other things, but it is </w:t>
      </w:r>
      <w:r>
        <w:rPr>
          <w:i/>
        </w:rPr>
        <w:t>not as good for creating bas</w:t>
      </w:r>
      <w:r>
        <w:rPr>
          <w:i/>
        </w:rPr>
        <w:t>ic data structures</w:t>
      </w:r>
      <w:r>
        <w:t>. Here are some advantages that Python lists have:</w:t>
      </w:r>
    </w:p>
    <w:p w14:paraId="0303B862" w14:textId="77777777" w:rsidR="00C11C33" w:rsidRDefault="00026662" w:rsidP="00026662">
      <w:pPr>
        <w:pStyle w:val="normal0"/>
        <w:numPr>
          <w:ilvl w:val="0"/>
          <w:numId w:val="57"/>
        </w:numPr>
        <w:spacing w:line="240" w:lineRule="auto"/>
      </w:pPr>
      <w:r>
        <w:t>Python lists have cleaner built-in functions and code. There are lot of tools for Python lists, like index slicing and iterations, or functions like sum() and all() that make them very po</w:t>
      </w:r>
      <w:r>
        <w:t>werful while still very clean. Numpy has even more useful functions and operations than that (e.g., a built-in mean()), and sometimes you might need numpy in order to leverage those features, but there is no need to transform to numpy arrays to (for exampl</w:t>
      </w:r>
      <w:r>
        <w:t>e) take the sum of an array. Master regular Python lists first before reaching for numpy because you will have much cleaner code.</w:t>
      </w:r>
    </w:p>
    <w:p w14:paraId="40C546FE" w14:textId="77777777" w:rsidR="00C11C33" w:rsidRDefault="00026662" w:rsidP="00026662">
      <w:pPr>
        <w:pStyle w:val="normal0"/>
        <w:numPr>
          <w:ilvl w:val="0"/>
          <w:numId w:val="57"/>
        </w:numPr>
        <w:spacing w:line="240" w:lineRule="auto"/>
      </w:pPr>
      <w:r>
        <w:t xml:space="preserve">Python lists can be easily appended and modified without lots of “filler” like figuring out how long the array needs to be in </w:t>
      </w:r>
      <w:r>
        <w:t>advance and populating with zeros before modifying values. This again leads to much cleaner code and is much easier to write and to read.</w:t>
      </w:r>
    </w:p>
    <w:p w14:paraId="6B414B60" w14:textId="77777777" w:rsidR="00C11C33" w:rsidRDefault="00026662" w:rsidP="00026662">
      <w:pPr>
        <w:pStyle w:val="normal0"/>
        <w:numPr>
          <w:ilvl w:val="0"/>
          <w:numId w:val="57"/>
        </w:numPr>
        <w:spacing w:line="240" w:lineRule="auto"/>
      </w:pPr>
      <w:r>
        <w:t>Python lists can be easily serialized and deserialized, e.g. to JSON format where they are native.</w:t>
      </w:r>
    </w:p>
    <w:p w14:paraId="42F58F32" w14:textId="77777777" w:rsidR="00C11C33" w:rsidRDefault="00026662" w:rsidP="00026662">
      <w:pPr>
        <w:pStyle w:val="normal0"/>
        <w:numPr>
          <w:ilvl w:val="0"/>
          <w:numId w:val="57"/>
        </w:numPr>
        <w:spacing w:line="240" w:lineRule="auto"/>
      </w:pPr>
      <w:r>
        <w:t>Despite the claim t</w:t>
      </w:r>
      <w:r>
        <w:t>hat numpy is fast, numpy lists, arrays, etc can actually take a lot of time to initialize - maybe 100X more than default Python. Of course, if you are then going to heavy processing on that matrix, like diagonalizing a large matrix or doing large matrix mu</w:t>
      </w:r>
      <w:r>
        <w:t>ltiplications, numpy will absolutely improve your overall performance, perhaps to large degree. But for simply creating a data structure or taking the sum of a list, you will perform much worse with numpy while writing less readable code.</w:t>
      </w:r>
    </w:p>
    <w:p w14:paraId="61834B9A" w14:textId="77777777" w:rsidR="00C11C33" w:rsidRDefault="00026662" w:rsidP="00026662">
      <w:pPr>
        <w:pStyle w:val="normal0"/>
        <w:numPr>
          <w:ilvl w:val="0"/>
          <w:numId w:val="57"/>
        </w:numPr>
        <w:spacing w:line="240" w:lineRule="auto"/>
      </w:pPr>
      <w:r>
        <w:t xml:space="preserve">Python lists are </w:t>
      </w:r>
      <w:r>
        <w:t>more universal; they don’t require dependencies and they are readable by many more programmers.</w:t>
      </w:r>
    </w:p>
    <w:p w14:paraId="04F83601" w14:textId="77777777" w:rsidR="00C11C33" w:rsidRDefault="00C11C33" w:rsidP="00026662">
      <w:pPr>
        <w:pStyle w:val="normal0"/>
        <w:spacing w:line="240" w:lineRule="auto"/>
      </w:pPr>
    </w:p>
    <w:p w14:paraId="413C7CC9" w14:textId="77777777" w:rsidR="00C11C33" w:rsidRDefault="00026662" w:rsidP="00026662">
      <w:pPr>
        <w:pStyle w:val="normal0"/>
        <w:spacing w:line="240" w:lineRule="auto"/>
      </w:pPr>
      <w:r>
        <w:t>Note that this doesn’t mean to stop using numpy. Numpy can certainly do lots of things that regular Python cannot and it is an extremely powerful and useful li</w:t>
      </w:r>
      <w:r>
        <w:t>brary. But for routine file parsing (where being able to append easily is important), data representation (where serialization is important), overall code clarity (always important), and even speed for routine tasks (usually important) the native Python li</w:t>
      </w:r>
      <w:r>
        <w:t>sts often have the advantage. So if Python lists are a chef’s knife, and numpy is a swiss army knife, I am just saying that if you need to chop some onions stop using your swiss army knife. It does not make you clever to be able to do that. Learn to use th</w:t>
      </w:r>
      <w:r>
        <w:t>e chef’s knife until you actually need to open a can or do some other complex operation.</w:t>
      </w:r>
    </w:p>
    <w:p w14:paraId="488BFC3E" w14:textId="77777777" w:rsidR="00C11C33" w:rsidRDefault="00C11C33" w:rsidP="00026662">
      <w:pPr>
        <w:pStyle w:val="Heading1"/>
        <w:spacing w:line="240" w:lineRule="auto"/>
      </w:pPr>
      <w:bookmarkStart w:id="162" w:name="_818hdt9vw3jt" w:colFirst="0" w:colLast="0"/>
      <w:bookmarkEnd w:id="162"/>
    </w:p>
    <w:p w14:paraId="3D58AC77" w14:textId="77777777" w:rsidR="00C11C33" w:rsidRDefault="00026662" w:rsidP="00026662">
      <w:pPr>
        <w:pStyle w:val="Heading1"/>
        <w:spacing w:line="240" w:lineRule="auto"/>
      </w:pPr>
      <w:bookmarkStart w:id="163" w:name="_xo23l9mrriwa" w:colFirst="0" w:colLast="0"/>
      <w:bookmarkStart w:id="164" w:name="_Toc365278189"/>
      <w:bookmarkEnd w:id="163"/>
      <w:r>
        <w:t>Appendix G: Giving effective presentations</w:t>
      </w:r>
      <w:bookmarkEnd w:id="164"/>
    </w:p>
    <w:p w14:paraId="0DDD382F" w14:textId="77777777" w:rsidR="00C11C33" w:rsidRDefault="00C11C33" w:rsidP="00026662">
      <w:pPr>
        <w:pStyle w:val="normal0"/>
        <w:spacing w:line="240" w:lineRule="auto"/>
      </w:pPr>
    </w:p>
    <w:p w14:paraId="7AC12C93"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5FD80ADF"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w:t>
      </w:r>
      <w:r>
        <w:rPr>
          <w:rFonts w:ascii="Rokkitt" w:eastAsia="Rokkitt" w:hAnsi="Rokkitt" w:cs="Rokkitt"/>
          <w:i/>
        </w:rPr>
        <w:t>tle bit of something they never understood before. One must have faith in the subject and people’s interest in it.”</w:t>
      </w:r>
    </w:p>
    <w:p w14:paraId="7E25F66F"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Richard Feynman</w:t>
      </w:r>
    </w:p>
    <w:p w14:paraId="116BEFF8" w14:textId="77777777" w:rsidR="00C11C33" w:rsidRDefault="00C11C33" w:rsidP="00026662">
      <w:pPr>
        <w:pStyle w:val="normal0"/>
        <w:spacing w:line="240" w:lineRule="auto"/>
        <w:rPr>
          <w:rFonts w:ascii="Rokkitt" w:eastAsia="Rokkitt" w:hAnsi="Rokkitt" w:cs="Rokkitt"/>
          <w:b/>
          <w:i/>
        </w:rPr>
      </w:pPr>
    </w:p>
    <w:p w14:paraId="74E1C971"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14F9F7C7"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David Mermin, about Feynman</w:t>
      </w:r>
    </w:p>
    <w:p w14:paraId="54A34D5B" w14:textId="77777777" w:rsidR="00C11C33" w:rsidRDefault="00C11C33" w:rsidP="00026662">
      <w:pPr>
        <w:pStyle w:val="normal0"/>
        <w:spacing w:line="240" w:lineRule="auto"/>
        <w:rPr>
          <w:rFonts w:ascii="Rokkitt" w:eastAsia="Rokkitt" w:hAnsi="Rokkitt" w:cs="Rokkitt"/>
          <w:b/>
          <w:i/>
        </w:rPr>
      </w:pPr>
    </w:p>
    <w:p w14:paraId="17DB8184" w14:textId="77777777" w:rsidR="00C11C33" w:rsidRDefault="00026662" w:rsidP="00026662">
      <w:pPr>
        <w:pStyle w:val="Heading2"/>
        <w:spacing w:line="240" w:lineRule="auto"/>
      </w:pPr>
      <w:bookmarkStart w:id="165" w:name="_1nyqonxb5xzx" w:colFirst="0" w:colLast="0"/>
      <w:bookmarkStart w:id="166" w:name="_Toc365278190"/>
      <w:bookmarkEnd w:id="165"/>
      <w:r>
        <w:t>Good prese</w:t>
      </w:r>
      <w:r>
        <w:t>ntations have a thoughtful purpose</w:t>
      </w:r>
      <w:bookmarkEnd w:id="166"/>
    </w:p>
    <w:p w14:paraId="5B04562E" w14:textId="77777777" w:rsidR="00C11C33" w:rsidRDefault="00026662" w:rsidP="00026662">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506B0983" w14:textId="77777777" w:rsidR="00C11C33" w:rsidRDefault="00026662" w:rsidP="00026662">
      <w:pPr>
        <w:pStyle w:val="normal0"/>
        <w:numPr>
          <w:ilvl w:val="0"/>
          <w:numId w:val="20"/>
        </w:numPr>
        <w:spacing w:line="240" w:lineRule="auto"/>
        <w:contextualSpacing/>
      </w:pPr>
      <w:r>
        <w:t>to establish your expertise and to have your name recognized by the people in your field, especially independent to that of your supervisor</w:t>
      </w:r>
    </w:p>
    <w:p w14:paraId="3558C886" w14:textId="77777777" w:rsidR="00C11C33" w:rsidRDefault="00026662" w:rsidP="00026662">
      <w:pPr>
        <w:pStyle w:val="normal0"/>
        <w:numPr>
          <w:ilvl w:val="0"/>
          <w:numId w:val="20"/>
        </w:numPr>
        <w:spacing w:line="240" w:lineRule="auto"/>
        <w:contextualSpacing/>
      </w:pPr>
      <w:r>
        <w:t>to encourage people to collaborate with you</w:t>
      </w:r>
    </w:p>
    <w:p w14:paraId="2A117FAB" w14:textId="77777777" w:rsidR="00C11C33" w:rsidRDefault="00026662" w:rsidP="00026662">
      <w:pPr>
        <w:pStyle w:val="normal0"/>
        <w:numPr>
          <w:ilvl w:val="0"/>
          <w:numId w:val="20"/>
        </w:numPr>
        <w:spacing w:line="240" w:lineRule="auto"/>
        <w:contextualSpacing/>
      </w:pPr>
      <w:r>
        <w:t>to convince people to test your theory/prediction or to influence the re</w:t>
      </w:r>
      <w:r>
        <w:t>search direction of others</w:t>
      </w:r>
    </w:p>
    <w:p w14:paraId="7C5B856E" w14:textId="77777777" w:rsidR="00C11C33" w:rsidRDefault="00026662" w:rsidP="00026662">
      <w:pPr>
        <w:pStyle w:val="normal0"/>
        <w:numPr>
          <w:ilvl w:val="0"/>
          <w:numId w:val="20"/>
        </w:numPr>
        <w:spacing w:line="240" w:lineRule="auto"/>
        <w:contextualSpacing/>
      </w:pPr>
      <w:r>
        <w:t>to convince someone or a committee to target you for a job offer or offer you funding for your idea</w:t>
      </w:r>
    </w:p>
    <w:p w14:paraId="5E1AC3A5" w14:textId="77777777" w:rsidR="00C11C33" w:rsidRDefault="00026662" w:rsidP="00026662">
      <w:pPr>
        <w:pStyle w:val="normal0"/>
        <w:numPr>
          <w:ilvl w:val="0"/>
          <w:numId w:val="20"/>
        </w:numPr>
        <w:spacing w:line="240" w:lineRule="auto"/>
        <w:contextualSpacing/>
      </w:pPr>
      <w:r>
        <w:t xml:space="preserve">to encourage people to cite your paper </w:t>
      </w:r>
    </w:p>
    <w:p w14:paraId="43D0865B" w14:textId="77777777" w:rsidR="00C11C33" w:rsidRDefault="00026662" w:rsidP="00026662">
      <w:pPr>
        <w:pStyle w:val="normal0"/>
        <w:numPr>
          <w:ilvl w:val="0"/>
          <w:numId w:val="20"/>
        </w:numPr>
        <w:spacing w:line="240" w:lineRule="auto"/>
        <w:contextualSpacing/>
      </w:pPr>
      <w:r>
        <w:t>to encourage people to use or contribute to software that you’ve developed</w:t>
      </w:r>
    </w:p>
    <w:p w14:paraId="31BF1CBD" w14:textId="77777777" w:rsidR="00C11C33" w:rsidRDefault="00026662" w:rsidP="00026662">
      <w:pPr>
        <w:pStyle w:val="normal0"/>
        <w:numPr>
          <w:ilvl w:val="0"/>
          <w:numId w:val="20"/>
        </w:numPr>
        <w:spacing w:line="240" w:lineRule="auto"/>
        <w:contextualSpacing/>
      </w:pPr>
      <w:r>
        <w:t>to receive use</w:t>
      </w:r>
      <w:r>
        <w:t>ful feedback on preliminary ideas you may have</w:t>
      </w:r>
    </w:p>
    <w:p w14:paraId="0BBE43AC" w14:textId="77777777" w:rsidR="00C11C33" w:rsidRDefault="00026662" w:rsidP="00026662">
      <w:pPr>
        <w:pStyle w:val="normal0"/>
        <w:numPr>
          <w:ilvl w:val="0"/>
          <w:numId w:val="20"/>
        </w:numPr>
        <w:spacing w:line="240" w:lineRule="auto"/>
        <w:contextualSpacing/>
      </w:pPr>
      <w:r>
        <w:t>to “test” the talk itself, i.e., gauge audience reaction and points of confusion (based on the after-talk questions) to improve subsequent presentations (like a stand-up comedian at a small venue)</w:t>
      </w:r>
    </w:p>
    <w:p w14:paraId="1D36DC20" w14:textId="77777777" w:rsidR="00C11C33" w:rsidRDefault="00026662" w:rsidP="00026662">
      <w:pPr>
        <w:pStyle w:val="normal0"/>
        <w:numPr>
          <w:ilvl w:val="0"/>
          <w:numId w:val="20"/>
        </w:numPr>
        <w:spacing w:line="240" w:lineRule="auto"/>
        <w:contextualSpacing/>
      </w:pPr>
      <w:r>
        <w:t>to simply he</w:t>
      </w:r>
      <w:r>
        <w:t>lp expand your audience’s knowledge about a particular subject and “tell them something you’ve learned”</w:t>
      </w:r>
    </w:p>
    <w:p w14:paraId="5CA78BC5" w14:textId="77777777" w:rsidR="00C11C33" w:rsidRDefault="00026662" w:rsidP="00026662">
      <w:pPr>
        <w:pStyle w:val="normal0"/>
        <w:numPr>
          <w:ilvl w:val="0"/>
          <w:numId w:val="20"/>
        </w:numPr>
        <w:spacing w:line="240" w:lineRule="auto"/>
        <w:contextualSpacing/>
      </w:pPr>
      <w:r>
        <w:t>to solidify your own thoughts about a topic!</w:t>
      </w:r>
    </w:p>
    <w:p w14:paraId="22A9DDBC" w14:textId="77777777" w:rsidR="00C11C33" w:rsidRDefault="00C11C33" w:rsidP="00026662">
      <w:pPr>
        <w:pStyle w:val="normal0"/>
        <w:spacing w:line="240" w:lineRule="auto"/>
      </w:pPr>
    </w:p>
    <w:p w14:paraId="69AC2E9D" w14:textId="77777777" w:rsidR="00C11C33" w:rsidRDefault="00026662" w:rsidP="00026662">
      <w:pPr>
        <w:pStyle w:val="normal0"/>
        <w:spacing w:line="240" w:lineRule="auto"/>
      </w:pPr>
      <w:r>
        <w:t>Before you begin designing your presentation, you should be clear about one or more very well-defined goal</w:t>
      </w:r>
      <w:r>
        <w:t>s you want to achieve by giving the presentation. For example, if you want to encourage people to use software you’ve developed, you’ll need to include slides explaining its capabilities and benefits to the community and as well as how to obtain and perhap</w:t>
      </w:r>
      <w:r>
        <w:t>s use the software. If you want people to test your theory, you should include slides suggesting how and why people might attempt this. If you want feedback on your ideas, you should further emphasize points of confusion / unresolved problems.</w:t>
      </w:r>
    </w:p>
    <w:p w14:paraId="0D853B84" w14:textId="77777777" w:rsidR="00C11C33" w:rsidRDefault="00C11C33" w:rsidP="00026662">
      <w:pPr>
        <w:pStyle w:val="normal0"/>
        <w:spacing w:line="240" w:lineRule="auto"/>
      </w:pPr>
    </w:p>
    <w:p w14:paraId="4B4901CE" w14:textId="77777777" w:rsidR="00C11C33" w:rsidRDefault="00026662" w:rsidP="00026662">
      <w:pPr>
        <w:pStyle w:val="normal0"/>
        <w:spacing w:line="240" w:lineRule="auto"/>
      </w:pPr>
      <w:r>
        <w:t>Note that y</w:t>
      </w:r>
      <w:r>
        <w:t>ou should not underestimate the value of giving presentations simply to establish your expertise and to promote your work. You may think that doing good research or writing a paper is enough. Unfortunately, this is usually not the case. Take the example of</w:t>
      </w:r>
      <w:r>
        <w:t xml:space="preserve"> musicians: they cannot simply record an album and sit back expecting a devoted following of fans. They must instead earn their fans by going on tour and generating excitement about their music, perhaps starting out as a small and relatively unknown “openi</w:t>
      </w:r>
      <w:r>
        <w:t>ng act”; if they do a good job, the live act will encourage people to investigate the recordings. It is not much different for science; when you obtain a valuable result, you should go “on tour” and focus on disseminating it.</w:t>
      </w:r>
    </w:p>
    <w:p w14:paraId="4AD72748" w14:textId="77777777" w:rsidR="00C11C33" w:rsidRDefault="00C11C33" w:rsidP="00026662">
      <w:pPr>
        <w:pStyle w:val="normal0"/>
        <w:spacing w:line="240" w:lineRule="auto"/>
      </w:pPr>
    </w:p>
    <w:p w14:paraId="3B0AE121" w14:textId="77777777" w:rsidR="00C11C33" w:rsidRDefault="00026662" w:rsidP="00026662">
      <w:pPr>
        <w:pStyle w:val="normal0"/>
        <w:spacing w:line="240" w:lineRule="auto"/>
      </w:pPr>
      <w:r>
        <w:t>In summary, first decide on y</w:t>
      </w:r>
      <w:r>
        <w:t>our goals for giving a presentation, then design your presentation around those goals.</w:t>
      </w:r>
    </w:p>
    <w:p w14:paraId="2B6B7F03" w14:textId="77777777" w:rsidR="00C11C33" w:rsidRDefault="00026662" w:rsidP="00026662">
      <w:pPr>
        <w:pStyle w:val="Heading2"/>
        <w:spacing w:line="240" w:lineRule="auto"/>
      </w:pPr>
      <w:bookmarkStart w:id="167" w:name="_41siopqfga6c" w:colFirst="0" w:colLast="0"/>
      <w:bookmarkStart w:id="168" w:name="_Toc365278191"/>
      <w:bookmarkEnd w:id="167"/>
      <w:r>
        <w:t>Three good presentations</w:t>
      </w:r>
      <w:bookmarkEnd w:id="168"/>
    </w:p>
    <w:p w14:paraId="55F46FA1" w14:textId="77777777" w:rsidR="00C11C33" w:rsidRDefault="00026662" w:rsidP="00026662">
      <w:pPr>
        <w:pStyle w:val="normal0"/>
        <w:spacing w:line="240" w:lineRule="auto"/>
      </w:pPr>
      <w:r>
        <w:t>There is no single good presentation style. A good presenter doesn’t have to be authoritative or have a low voice. You don’t have to change your</w:t>
      </w:r>
      <w:r>
        <w:t xml:space="preserve"> natural personality to give a good presentation. Here are some examples of people with different personalities nevertheless giving effective presentations.</w:t>
      </w:r>
    </w:p>
    <w:p w14:paraId="1D6B4FA7" w14:textId="77777777" w:rsidR="00C11C33" w:rsidRDefault="00C11C33" w:rsidP="00026662">
      <w:pPr>
        <w:pStyle w:val="normal0"/>
        <w:spacing w:line="240" w:lineRule="auto"/>
      </w:pPr>
    </w:p>
    <w:p w14:paraId="38DB7D2E" w14:textId="77777777" w:rsidR="00C11C33" w:rsidRDefault="00026662" w:rsidP="00026662">
      <w:pPr>
        <w:pStyle w:val="normal0"/>
        <w:numPr>
          <w:ilvl w:val="0"/>
          <w:numId w:val="42"/>
        </w:numPr>
        <w:spacing w:line="240" w:lineRule="auto"/>
        <w:contextualSpacing/>
      </w:pPr>
      <w:r>
        <w:t>Donald Sadoway (15 mins): formal, authoritative, high salesmanship yet also unconventional/creativ</w:t>
      </w:r>
      <w:r>
        <w:t xml:space="preserve">e with well-rehearsed spontaneity (e.g., use of blackboard): </w:t>
      </w:r>
      <w:r>
        <w:rPr>
          <w:b/>
          <w:i/>
        </w:rPr>
        <w:t>http://bit.ly/1WuEkeK</w:t>
      </w:r>
    </w:p>
    <w:p w14:paraId="575E1A70" w14:textId="77777777" w:rsidR="00C11C33" w:rsidRDefault="00026662" w:rsidP="00026662">
      <w:pPr>
        <w:pStyle w:val="normal0"/>
        <w:numPr>
          <w:ilvl w:val="0"/>
          <w:numId w:val="42"/>
        </w:numPr>
        <w:spacing w:line="240" w:lineRule="auto"/>
        <w:contextualSpacing/>
      </w:pPr>
      <w:r>
        <w:t xml:space="preserve">Walter Alvarez (22 mins): approachable, casual / unpolished yet poetic, with several tangents - yet inspiring wonder in the subject: </w:t>
      </w:r>
      <w:r>
        <w:rPr>
          <w:b/>
          <w:i/>
        </w:rPr>
        <w:t>http://bit.ly/2ov568E</w:t>
      </w:r>
    </w:p>
    <w:p w14:paraId="50291487" w14:textId="77777777" w:rsidR="00C11C33" w:rsidRDefault="00026662" w:rsidP="00026662">
      <w:pPr>
        <w:pStyle w:val="normal0"/>
        <w:numPr>
          <w:ilvl w:val="0"/>
          <w:numId w:val="42"/>
        </w:numPr>
        <w:spacing w:line="240" w:lineRule="auto"/>
      </w:pPr>
      <w:r>
        <w:t>Mick Mountz (12 mi</w:t>
      </w:r>
      <w:r>
        <w:t xml:space="preserve">ns): not necessarily a “natural speaker”, but makes a boring subject (packing boxes) fascinating through a great presentation structure and slides: </w:t>
      </w:r>
      <w:r>
        <w:rPr>
          <w:b/>
          <w:i/>
        </w:rPr>
        <w:t>http://bit.ly/2oSwO1y</w:t>
      </w:r>
    </w:p>
    <w:p w14:paraId="530550B7" w14:textId="77777777" w:rsidR="00C11C33" w:rsidRDefault="00C11C33" w:rsidP="00026662">
      <w:pPr>
        <w:pStyle w:val="normal0"/>
        <w:spacing w:line="240" w:lineRule="auto"/>
      </w:pPr>
    </w:p>
    <w:p w14:paraId="0DF655E0" w14:textId="77777777" w:rsidR="00C11C33" w:rsidRDefault="00026662" w:rsidP="00026662">
      <w:pPr>
        <w:pStyle w:val="normal0"/>
        <w:spacing w:line="240" w:lineRule="auto"/>
      </w:pPr>
      <w:r>
        <w:t>None of the talks are perfect, and thinking about why will help your own presentation</w:t>
      </w:r>
      <w:r>
        <w:t xml:space="preserve"> skills. However, the above talks are able to get the audience interested in the problem and invites them to briefly join them in their field of study. This is in contrast to talks that try to oversimplify concepts or try to sugar-coat them with fancy grap</w:t>
      </w:r>
      <w:r>
        <w:t>hics - i.e., present problems solutions in a way that is different than the way they themselves think about it. This is a mistake that many other TED-style talks or cable TV documentaries about science make. These talks also include small tangents that cou</w:t>
      </w:r>
      <w:r>
        <w:t>ld easily be the subject of other talks. You can learn a lot from seeking out and taking notes on good presentations.</w:t>
      </w:r>
    </w:p>
    <w:p w14:paraId="3E491A3D" w14:textId="77777777" w:rsidR="00C11C33" w:rsidRDefault="00026662" w:rsidP="00026662">
      <w:pPr>
        <w:pStyle w:val="Heading2"/>
        <w:spacing w:line="240" w:lineRule="auto"/>
      </w:pPr>
      <w:bookmarkStart w:id="169" w:name="_ggfu5ebadmbm" w:colFirst="0" w:colLast="0"/>
      <w:bookmarkStart w:id="170" w:name="_Toc365278192"/>
      <w:bookmarkEnd w:id="169"/>
      <w:r>
        <w:t>Two presentations “close to home”</w:t>
      </w:r>
      <w:bookmarkEnd w:id="170"/>
    </w:p>
    <w:p w14:paraId="158061EA" w14:textId="77777777" w:rsidR="00C11C33" w:rsidRDefault="00026662" w:rsidP="00026662">
      <w:pPr>
        <w:pStyle w:val="normal0"/>
        <w:spacing w:line="240" w:lineRule="auto"/>
      </w:pPr>
      <w:r>
        <w:t>Here are two of my previous presentations:</w:t>
      </w:r>
    </w:p>
    <w:p w14:paraId="793919FB" w14:textId="77777777" w:rsidR="00C11C33" w:rsidRDefault="00026662" w:rsidP="00026662">
      <w:pPr>
        <w:pStyle w:val="normal0"/>
        <w:numPr>
          <w:ilvl w:val="0"/>
          <w:numId w:val="8"/>
        </w:numPr>
        <w:spacing w:line="240" w:lineRule="auto"/>
        <w:contextualSpacing/>
      </w:pPr>
      <w:r>
        <w:t>Alvarez symposium (2011, immediately following my PhD) - this was a general audience (non materials scientists) and the purpose was to honor the late physicist Luis Alvarez. I’m clearly a bit nervous but have pretty good slides to lean on. This is also the</w:t>
      </w:r>
      <w:r>
        <w:t xml:space="preserve"> first time a talk of mine was recorded and I learned a lot by watching it.  </w:t>
      </w:r>
      <w:r>
        <w:rPr>
          <w:b/>
          <w:i/>
        </w:rPr>
        <w:t>http://bit.ly/2pWKiuW</w:t>
      </w:r>
    </w:p>
    <w:p w14:paraId="1EA6B96E" w14:textId="77777777" w:rsidR="00C11C33" w:rsidRDefault="00026662" w:rsidP="00026662">
      <w:pPr>
        <w:pStyle w:val="normal0"/>
        <w:numPr>
          <w:ilvl w:val="0"/>
          <w:numId w:val="8"/>
        </w:numPr>
        <w:spacing w:line="240" w:lineRule="auto"/>
        <w:contextualSpacing/>
      </w:pPr>
      <w:r>
        <w:t>University of Wisconsin summer school (2014, ~3 years past my PhD)-  the audience were all materials scientists interested in learning modeling techniques. B</w:t>
      </w:r>
      <w:r>
        <w:t xml:space="preserve">y now I am more comfortable in giving a talk and have corrected some of the errors of the previous talk.  </w:t>
      </w:r>
      <w:r>
        <w:rPr>
          <w:b/>
          <w:i/>
        </w:rPr>
        <w:t>http://bit.ly/2pEflZm</w:t>
      </w:r>
    </w:p>
    <w:p w14:paraId="7D24858D" w14:textId="77777777" w:rsidR="00C11C33" w:rsidRDefault="00C11C33" w:rsidP="00026662">
      <w:pPr>
        <w:pStyle w:val="normal0"/>
        <w:spacing w:line="240" w:lineRule="auto"/>
        <w:rPr>
          <w:b/>
        </w:rPr>
      </w:pPr>
    </w:p>
    <w:p w14:paraId="7D247532" w14:textId="77777777" w:rsidR="00C11C33" w:rsidRDefault="00026662" w:rsidP="00026662">
      <w:pPr>
        <w:pStyle w:val="Heading2"/>
        <w:spacing w:line="240" w:lineRule="auto"/>
      </w:pPr>
      <w:bookmarkStart w:id="171" w:name="_mx4rrs85gw4z" w:colFirst="0" w:colLast="0"/>
      <w:bookmarkStart w:id="172" w:name="_Toc365278193"/>
      <w:bookmarkEnd w:id="171"/>
      <w:r>
        <w:t>Presentation checklist</w:t>
      </w:r>
      <w:bookmarkEnd w:id="172"/>
    </w:p>
    <w:p w14:paraId="7AB0EC7B" w14:textId="77777777" w:rsidR="00C11C33" w:rsidRDefault="00026662" w:rsidP="00026662">
      <w:pPr>
        <w:pStyle w:val="normal0"/>
        <w:spacing w:line="240" w:lineRule="auto"/>
      </w:pPr>
      <w:r>
        <w:t>Here is a checklist you can use to improve and verify various aspects of your presentation.</w:t>
      </w:r>
    </w:p>
    <w:p w14:paraId="706D2B7C" w14:textId="77777777" w:rsidR="00C11C33" w:rsidRDefault="00C11C33" w:rsidP="00026662">
      <w:pPr>
        <w:pStyle w:val="normal0"/>
        <w:spacing w:line="240" w:lineRule="auto"/>
      </w:pPr>
    </w:p>
    <w:p w14:paraId="272A172E" w14:textId="77777777" w:rsidR="00C11C33" w:rsidRDefault="00026662" w:rsidP="00026662">
      <w:pPr>
        <w:pStyle w:val="normal0"/>
        <w:spacing w:line="240" w:lineRule="auto"/>
        <w:rPr>
          <w:i/>
          <w:u w:val="single"/>
        </w:rPr>
      </w:pPr>
      <w:r>
        <w:rPr>
          <w:i/>
          <w:u w:val="single"/>
        </w:rPr>
        <w:t>Easy things to do:</w:t>
      </w:r>
    </w:p>
    <w:p w14:paraId="14C7FF2E" w14:textId="77777777" w:rsidR="00C11C33" w:rsidRDefault="00026662" w:rsidP="00026662">
      <w:pPr>
        <w:pStyle w:val="normal0"/>
        <w:numPr>
          <w:ilvl w:val="0"/>
          <w:numId w:val="56"/>
        </w:numPr>
        <w:spacing w:line="240" w:lineRule="auto"/>
        <w:contextualSpacing/>
      </w:pPr>
      <w:r>
        <w:rPr>
          <w:b/>
        </w:rPr>
        <w:t>Number your slides.</w:t>
      </w:r>
      <w:r>
        <w:t xml:space="preserve"> Numbered slides make it easy to refer to specific slides during the Q&amp;A or feedback period.</w:t>
      </w:r>
    </w:p>
    <w:p w14:paraId="5795356B" w14:textId="77777777" w:rsidR="00C11C33" w:rsidRDefault="00026662" w:rsidP="00026662">
      <w:pPr>
        <w:pStyle w:val="normal0"/>
        <w:numPr>
          <w:ilvl w:val="0"/>
          <w:numId w:val="56"/>
        </w:numPr>
        <w:spacing w:line="240" w:lineRule="auto"/>
        <w:contextualSpacing/>
      </w:pPr>
      <w:r>
        <w:rPr>
          <w:b/>
        </w:rPr>
        <w:t>Confirm all font sizes are large enough so that even people in the back of the room can read them.</w:t>
      </w:r>
      <w:r>
        <w:t xml:space="preserve"> One good way to do this is</w:t>
      </w:r>
      <w:r>
        <w:t xml:space="preserve"> to make the fonts way too big, then reduce the size until manageable (rather than starting too small and increasing from there, which in 90% cases leads to fonts that are still too small).</w:t>
      </w:r>
    </w:p>
    <w:p w14:paraId="122F1C12" w14:textId="77777777" w:rsidR="00C11C33" w:rsidRDefault="00026662" w:rsidP="00026662">
      <w:pPr>
        <w:pStyle w:val="normal0"/>
        <w:numPr>
          <w:ilvl w:val="0"/>
          <w:numId w:val="56"/>
        </w:numPr>
        <w:spacing w:line="240" w:lineRule="auto"/>
      </w:pPr>
      <w:r>
        <w:rPr>
          <w:b/>
        </w:rPr>
        <w:t>Write slide headings as snippets that contain useful information.</w:t>
      </w:r>
      <w:r>
        <w:t xml:space="preserve"> </w:t>
      </w:r>
      <w:r>
        <w:t>A bad heading would be “</w:t>
      </w:r>
      <w:r>
        <w:rPr>
          <w:i/>
        </w:rPr>
        <w:t>Effect of +U parameter</w:t>
      </w:r>
      <w:r>
        <w:t>”.  A good heading would be “</w:t>
      </w:r>
      <w:r>
        <w:rPr>
          <w:i/>
        </w:rPr>
        <w:t>Band gap and VBM d-character increase with +U parameter</w:t>
      </w:r>
      <w:r>
        <w:t>”. There is a style of slide called “evidence-assertion” that is generally very effective and should be used often.</w:t>
      </w:r>
    </w:p>
    <w:p w14:paraId="34549BFB" w14:textId="77777777" w:rsidR="00C11C33" w:rsidRDefault="00026662" w:rsidP="00026662">
      <w:pPr>
        <w:pStyle w:val="normal0"/>
        <w:numPr>
          <w:ilvl w:val="0"/>
          <w:numId w:val="56"/>
        </w:numPr>
        <w:spacing w:line="240" w:lineRule="auto"/>
      </w:pPr>
      <w:r>
        <w:rPr>
          <w:b/>
        </w:rPr>
        <w:t>Sharpen yo</w:t>
      </w:r>
      <w:r>
        <w:rPr>
          <w:b/>
        </w:rPr>
        <w:t>ur images.</w:t>
      </w:r>
      <w:r>
        <w:t xml:space="preserve"> Rescaling images in Powerpoint tends to make them appear soft, and projectors can also be less sharp than your display. Use “Format Picture-&gt;Corrections-&gt;Sharpen” to sharpen all your images and make them clearer for display.</w:t>
      </w:r>
    </w:p>
    <w:p w14:paraId="2CF0C3ED" w14:textId="77777777" w:rsidR="00C11C33" w:rsidRDefault="00026662" w:rsidP="00026662">
      <w:pPr>
        <w:pStyle w:val="normal0"/>
        <w:spacing w:line="240" w:lineRule="auto"/>
        <w:rPr>
          <w:i/>
          <w:u w:val="single"/>
        </w:rPr>
      </w:pPr>
      <w:r>
        <w:br/>
      </w:r>
      <w:r>
        <w:rPr>
          <w:i/>
          <w:u w:val="single"/>
        </w:rPr>
        <w:t>Intermediate things</w:t>
      </w:r>
      <w:r>
        <w:rPr>
          <w:i/>
          <w:u w:val="single"/>
        </w:rPr>
        <w:t xml:space="preserve"> to do:</w:t>
      </w:r>
    </w:p>
    <w:p w14:paraId="2B992979" w14:textId="77777777" w:rsidR="00C11C33" w:rsidRDefault="00026662" w:rsidP="00026662">
      <w:pPr>
        <w:pStyle w:val="normal0"/>
        <w:numPr>
          <w:ilvl w:val="0"/>
          <w:numId w:val="56"/>
        </w:numPr>
        <w:spacing w:line="240" w:lineRule="auto"/>
        <w:contextualSpacing/>
      </w:pPr>
      <w:r>
        <w:rPr>
          <w:b/>
        </w:rPr>
        <w:t>Minimize the use of written text.</w:t>
      </w:r>
      <w:r>
        <w:t xml:space="preserve"> Research demonstrates that your audience cannot read text on your slide and process what you are saying at the same time. Every second they are reading, they are not listening to you. In contrast, audiences have no</w:t>
      </w:r>
      <w:r>
        <w:t xml:space="preserve"> trouble simultaneously listening and processing visual information (diagrams, images, etc.). Design your slides to account for this quirk.</w:t>
      </w:r>
    </w:p>
    <w:p w14:paraId="2DD8E0A6" w14:textId="77777777" w:rsidR="00C11C33" w:rsidRDefault="00026662" w:rsidP="00026662">
      <w:pPr>
        <w:pStyle w:val="normal0"/>
        <w:numPr>
          <w:ilvl w:val="0"/>
          <w:numId w:val="56"/>
        </w:numPr>
        <w:spacing w:line="240" w:lineRule="auto"/>
        <w:contextualSpacing/>
      </w:pPr>
      <w:r>
        <w:rPr>
          <w:b/>
        </w:rPr>
        <w:t>Convey information through multiple “channels”.</w:t>
      </w:r>
      <w:r>
        <w:t xml:space="preserve"> Ensure that critical information is not only contained in your speec</w:t>
      </w:r>
      <w:r>
        <w:t>h/delivery but also through a visual channel (images or short text phrases / conclusions). People may not be able to hear you or might be distracted by their own thoughts for many moments in your presentation. Or, they might not understand a visual diagram</w:t>
      </w:r>
      <w:r>
        <w:t xml:space="preserve"> and be helped by reiterating the point a different way through your dialogue. Having multiple channels maximizes the chance that they will receive the signal of your talk even when there is external “noise”. More advanced presenters will use body language</w:t>
      </w:r>
      <w:r>
        <w:t xml:space="preserve"> or position as another “channel” through which to convey information.</w:t>
      </w:r>
    </w:p>
    <w:p w14:paraId="742F0409" w14:textId="77777777" w:rsidR="00C11C33" w:rsidRDefault="00026662" w:rsidP="00026662">
      <w:pPr>
        <w:pStyle w:val="normal0"/>
        <w:numPr>
          <w:ilvl w:val="0"/>
          <w:numId w:val="56"/>
        </w:numPr>
        <w:spacing w:line="240" w:lineRule="auto"/>
        <w:contextualSpacing/>
      </w:pPr>
      <w:r>
        <w:rPr>
          <w:b/>
        </w:rPr>
        <w:t xml:space="preserve">Rehearse your talk for “flow”, “momentum”, and “energy” and cut slides that disrupt flow. </w:t>
      </w:r>
      <w:r>
        <w:t>Rehearse your talk, paying attention to the slides/sections in the talk where you are (i) strug</w:t>
      </w:r>
      <w:r>
        <w:t>gling to explain a slide, (ii) where your energy / enthusiasm level drops, or (iii) the momentum of the talk seems to be slowing down. One symptom of such struggling is talking quickly in order to explain everything on the slide. 90% of the time, I find th</w:t>
      </w:r>
      <w:r>
        <w:t xml:space="preserve">at </w:t>
      </w:r>
      <w:r>
        <w:rPr>
          <w:i/>
        </w:rPr>
        <w:t>removing</w:t>
      </w:r>
      <w:r>
        <w:t xml:space="preserve"> such slides from the talk (i.e., moving it to an Appendix/supporting slides) is the best course of action - even if I initially think that slide is important. Rehearsing the section again usually reveals you can maintain the energy and flow of </w:t>
      </w:r>
      <w:r>
        <w:t>your talk much better without the obstruction of having to explain that slide, and you can explain away the missing concept in a sentence or two while retaining the momentum of the previous slides. If it turns out the slide was in fact critical, then perha</w:t>
      </w:r>
      <w:r>
        <w:t>ps re-design the difficult slide as multiple slides to more gradually set up the concept.</w:t>
      </w:r>
    </w:p>
    <w:p w14:paraId="4ABAD544" w14:textId="77777777" w:rsidR="00C11C33" w:rsidRDefault="00026662" w:rsidP="00026662">
      <w:pPr>
        <w:pStyle w:val="normal0"/>
        <w:numPr>
          <w:ilvl w:val="0"/>
          <w:numId w:val="56"/>
        </w:numPr>
        <w:spacing w:line="240" w:lineRule="auto"/>
        <w:contextualSpacing/>
      </w:pPr>
      <w:r>
        <w:rPr>
          <w:b/>
        </w:rPr>
        <w:t xml:space="preserve">Memorize the order of your slides; use “Slide sorter view” to help. </w:t>
      </w:r>
      <w:r>
        <w:t>During every point in delivering your presentation, you should be able to picture what the next sl</w:t>
      </w:r>
      <w:r>
        <w:t>ide in the presentation is. If you can do this, you are more likely to speak in a way that naturally connects between slides rather than abruptly stops/starts between slides. Some presenters use “presenter view” in Powerpoint during their talk to help with</w:t>
      </w:r>
      <w:r>
        <w:t xml:space="preserve"> this, but I would say that depending on this feature is less likely to lead to smooth explanations than memorization. To mentally remember the order of slides, I stare at the slide deck in “Slide Sorter” view. The “Slide Sorter” view can usually show me m</w:t>
      </w:r>
      <w:r>
        <w:t>ost or all of the presentation at once since each slide is a small thumbnail, and I can easily see the visual overview of essentially the entire presentation. Thus, I can remember the visual arrangement of slides by studying the Slide Sorter view and can r</w:t>
      </w:r>
      <w:r>
        <w:t>oughly flip through the presentation in my head.</w:t>
      </w:r>
    </w:p>
    <w:p w14:paraId="7C945F40" w14:textId="77777777" w:rsidR="00C11C33" w:rsidRDefault="00C11C33" w:rsidP="00026662">
      <w:pPr>
        <w:pStyle w:val="normal0"/>
        <w:spacing w:line="240" w:lineRule="auto"/>
      </w:pPr>
    </w:p>
    <w:p w14:paraId="63171A60" w14:textId="77777777" w:rsidR="00C11C33" w:rsidRDefault="00026662" w:rsidP="00026662">
      <w:pPr>
        <w:pStyle w:val="normal0"/>
        <w:spacing w:line="240" w:lineRule="auto"/>
        <w:rPr>
          <w:i/>
          <w:u w:val="single"/>
        </w:rPr>
      </w:pPr>
      <w:r>
        <w:rPr>
          <w:i/>
          <w:u w:val="single"/>
        </w:rPr>
        <w:t>Advanced things to do:</w:t>
      </w:r>
    </w:p>
    <w:p w14:paraId="085BC618" w14:textId="77777777" w:rsidR="00C11C33" w:rsidRDefault="00026662" w:rsidP="00026662">
      <w:pPr>
        <w:pStyle w:val="normal0"/>
        <w:numPr>
          <w:ilvl w:val="0"/>
          <w:numId w:val="56"/>
        </w:numPr>
        <w:spacing w:line="240" w:lineRule="auto"/>
        <w:contextualSpacing/>
      </w:pPr>
      <w:r>
        <w:rPr>
          <w:b/>
        </w:rPr>
        <w:t xml:space="preserve">Video record yourself rehearsing the talk and watch yourself. </w:t>
      </w:r>
      <w:r>
        <w:t xml:space="preserve">Although you may find this uncomfortable or strange, you will learn much about your presentation style and areas to work </w:t>
      </w:r>
      <w:r>
        <w:t>on. Often, Anubhav will do this during your practice talk with him.</w:t>
      </w:r>
    </w:p>
    <w:p w14:paraId="43CB4BCD" w14:textId="77777777" w:rsidR="00C11C33" w:rsidRDefault="00026662" w:rsidP="00026662">
      <w:pPr>
        <w:pStyle w:val="normal0"/>
        <w:numPr>
          <w:ilvl w:val="0"/>
          <w:numId w:val="56"/>
        </w:numPr>
        <w:spacing w:line="240" w:lineRule="auto"/>
        <w:contextualSpacing/>
      </w:pPr>
      <w:r>
        <w:rPr>
          <w:b/>
        </w:rPr>
        <w:t xml:space="preserve">Connect your talk with the other talks in the session. </w:t>
      </w:r>
      <w:r>
        <w:t>You should modify your pre-rehearsed presentation based on the other talks in the session. You can move quickly through topics or int</w:t>
      </w:r>
      <w:r>
        <w:t>roduction that have been covered a few times before and you can highlight how the other talks connect with your work.</w:t>
      </w:r>
    </w:p>
    <w:p w14:paraId="6927E371" w14:textId="77777777" w:rsidR="00C11C33" w:rsidRDefault="00026662" w:rsidP="00026662">
      <w:pPr>
        <w:pStyle w:val="normal0"/>
        <w:numPr>
          <w:ilvl w:val="0"/>
          <w:numId w:val="56"/>
        </w:numPr>
        <w:spacing w:line="240" w:lineRule="auto"/>
        <w:contextualSpacing/>
        <w:rPr>
          <w:b/>
        </w:rPr>
      </w:pPr>
      <w:r>
        <w:rPr>
          <w:b/>
        </w:rPr>
        <w:t>Use an app like “Color Oracle” to see what key figures in your slides look like to color blind audience members.</w:t>
      </w:r>
      <w:r>
        <w:t xml:space="preserve"> About 8% of the males in </w:t>
      </w:r>
      <w:r>
        <w:t xml:space="preserve">your audience likely have deuteranopia and having figures that account for this can be useful. There are color palettes for color blindness that one can find online, e.g., </w:t>
      </w:r>
      <w:r>
        <w:rPr>
          <w:b/>
          <w:i/>
        </w:rPr>
        <w:t>http://colorbrewer2.org</w:t>
      </w:r>
      <w:r>
        <w:t>. You likely won’t want to do this for all your slides, but m</w:t>
      </w:r>
      <w:r>
        <w:t>ight be worth it for showing key results.</w:t>
      </w:r>
    </w:p>
    <w:p w14:paraId="3A4D5C70" w14:textId="77777777" w:rsidR="00C11C33" w:rsidRDefault="00C11C33" w:rsidP="00026662">
      <w:pPr>
        <w:pStyle w:val="normal0"/>
        <w:spacing w:line="240" w:lineRule="auto"/>
      </w:pPr>
    </w:p>
    <w:p w14:paraId="44E00E3A" w14:textId="77777777" w:rsidR="00C11C33" w:rsidRDefault="00026662" w:rsidP="00026662">
      <w:pPr>
        <w:pStyle w:val="Heading2"/>
        <w:spacing w:line="240" w:lineRule="auto"/>
      </w:pPr>
      <w:bookmarkStart w:id="173" w:name="_eb15it4q71zn" w:colFirst="0" w:colLast="0"/>
      <w:bookmarkStart w:id="174" w:name="_Toc365278194"/>
      <w:bookmarkEnd w:id="173"/>
      <w:r>
        <w:t>Miscellaneous advice</w:t>
      </w:r>
      <w:bookmarkEnd w:id="174"/>
    </w:p>
    <w:p w14:paraId="628EA33B" w14:textId="77777777" w:rsidR="00C11C33" w:rsidRDefault="00026662" w:rsidP="00026662">
      <w:pPr>
        <w:pStyle w:val="normal0"/>
        <w:numPr>
          <w:ilvl w:val="0"/>
          <w:numId w:val="24"/>
        </w:numPr>
        <w:spacing w:line="240" w:lineRule="auto"/>
        <w:contextualSpacing/>
      </w:pPr>
      <w:r>
        <w:t>Make sure you clearly “sell the problem” before presenting your work and your solution. In many good talks, the problem is described in a way that the audience feels (i) that the problem is im</w:t>
      </w:r>
      <w:r>
        <w:t>portant and (ii) that they understand the problem well enough to start brainstorming their own solutions before you present your solution (something like a mystery novel). Note that this is different than a paper/written document that simply tries to conve</w:t>
      </w:r>
      <w:r>
        <w:t>y information efficiently. In a presentation, it is useful to have some drama and create some audience engagement.</w:t>
      </w:r>
    </w:p>
    <w:p w14:paraId="1518F84F" w14:textId="77777777" w:rsidR="00C11C33" w:rsidRDefault="00C11C33" w:rsidP="00026662">
      <w:pPr>
        <w:pStyle w:val="Heading1"/>
        <w:spacing w:line="240" w:lineRule="auto"/>
      </w:pPr>
      <w:bookmarkStart w:id="175" w:name="_3txyt1hursye" w:colFirst="0" w:colLast="0"/>
      <w:bookmarkEnd w:id="175"/>
    </w:p>
    <w:p w14:paraId="79FABB6C" w14:textId="77777777" w:rsidR="00C11C33" w:rsidRDefault="00026662" w:rsidP="00026662">
      <w:pPr>
        <w:pStyle w:val="Heading1"/>
        <w:spacing w:line="240" w:lineRule="auto"/>
      </w:pPr>
      <w:bookmarkStart w:id="176" w:name="_amq5dxggbq5c" w:colFirst="0" w:colLast="0"/>
      <w:bookmarkStart w:id="177" w:name="_Toc365278195"/>
      <w:bookmarkEnd w:id="176"/>
      <w:r>
        <w:t>Appendix H: Writing effective papers</w:t>
      </w:r>
      <w:bookmarkEnd w:id="177"/>
    </w:p>
    <w:p w14:paraId="22F51E70" w14:textId="77777777" w:rsidR="00C11C33" w:rsidRDefault="00C11C33" w:rsidP="00026662">
      <w:pPr>
        <w:pStyle w:val="normal0"/>
        <w:spacing w:line="240" w:lineRule="auto"/>
      </w:pPr>
    </w:p>
    <w:p w14:paraId="309D806F" w14:textId="77777777" w:rsidR="00C11C33" w:rsidRDefault="00026662" w:rsidP="00026662">
      <w:pPr>
        <w:pStyle w:val="normal0"/>
        <w:spacing w:line="240" w:lineRule="auto"/>
      </w:pPr>
      <w:r>
        <w:t>Here are some miscellaneous tips for writing papers.</w:t>
      </w:r>
    </w:p>
    <w:p w14:paraId="255502AF" w14:textId="77777777" w:rsidR="00C11C33" w:rsidRDefault="00026662" w:rsidP="00026662">
      <w:pPr>
        <w:pStyle w:val="Heading2"/>
        <w:spacing w:line="240" w:lineRule="auto"/>
      </w:pPr>
      <w:bookmarkStart w:id="178" w:name="_vbtcbn5f0qmr" w:colFirst="0" w:colLast="0"/>
      <w:bookmarkStart w:id="179" w:name="_Toc365278196"/>
      <w:bookmarkEnd w:id="178"/>
      <w:r>
        <w:t>Writing style</w:t>
      </w:r>
      <w:bookmarkEnd w:id="179"/>
    </w:p>
    <w:p w14:paraId="4954BDAE" w14:textId="77777777" w:rsidR="00C11C33" w:rsidRDefault="00026662" w:rsidP="00026662">
      <w:pPr>
        <w:pStyle w:val="Heading3"/>
        <w:spacing w:line="240" w:lineRule="auto"/>
      </w:pPr>
      <w:bookmarkStart w:id="180" w:name="_7feyhxz1hskt" w:colFirst="0" w:colLast="0"/>
      <w:bookmarkStart w:id="181" w:name="_Toc365278197"/>
      <w:bookmarkEnd w:id="180"/>
      <w:r>
        <w:t>Active vs. passive voice</w:t>
      </w:r>
      <w:bookmarkEnd w:id="181"/>
    </w:p>
    <w:p w14:paraId="52FD8856" w14:textId="77777777" w:rsidR="00C11C33" w:rsidRDefault="00026662" w:rsidP="00026662">
      <w:pPr>
        <w:pStyle w:val="normal0"/>
        <w:spacing w:line="240" w:lineRule="auto"/>
      </w:pPr>
      <w:r>
        <w:t>This is one of the unending arguments about writing style for scientific papers (active: “We conducted a DFT study...” vs. passive: “A DFT study was conducted ...”). In general, I prefer the active voice about 80% of the time, with the exception of the Met</w:t>
      </w:r>
      <w:r>
        <w:t xml:space="preserve">hods section for which I typically use passive voice. This is in-line with most modern recommendations from multiple sources, although one can certainly find disagreements. Note that journals like Nature state that they </w:t>
      </w:r>
      <w:r>
        <w:rPr>
          <w:i/>
        </w:rPr>
        <w:t>always</w:t>
      </w:r>
      <w:r>
        <w:t xml:space="preserve"> prefer the active voice.</w:t>
      </w:r>
    </w:p>
    <w:p w14:paraId="63643A0F" w14:textId="77777777" w:rsidR="00C11C33" w:rsidRDefault="00026662" w:rsidP="00026662">
      <w:pPr>
        <w:pStyle w:val="Heading3"/>
        <w:spacing w:line="240" w:lineRule="auto"/>
      </w:pPr>
      <w:bookmarkStart w:id="182" w:name="_6qo677czwwjm" w:colFirst="0" w:colLast="0"/>
      <w:bookmarkStart w:id="183" w:name="_Toc365278198"/>
      <w:bookmarkEnd w:id="182"/>
      <w:r>
        <w:t>Scie</w:t>
      </w:r>
      <w:r>
        <w:t>nce is quantitative - give numbers</w:t>
      </w:r>
      <w:bookmarkEnd w:id="183"/>
    </w:p>
    <w:p w14:paraId="17144418" w14:textId="77777777" w:rsidR="00C11C33" w:rsidRDefault="00026662" w:rsidP="00026662">
      <w:pPr>
        <w:pStyle w:val="normal0"/>
        <w:spacing w:line="240" w:lineRule="auto"/>
      </w:pPr>
      <w:r>
        <w:t>Always provide numbers, not just text.</w:t>
      </w:r>
    </w:p>
    <w:p w14:paraId="7F84FCBF" w14:textId="77777777" w:rsidR="00C11C33" w:rsidRDefault="00C11C33" w:rsidP="00026662">
      <w:pPr>
        <w:pStyle w:val="normal0"/>
        <w:spacing w:line="240" w:lineRule="auto"/>
      </w:pPr>
    </w:p>
    <w:p w14:paraId="2BE115C9" w14:textId="77777777" w:rsidR="00C11C33" w:rsidRDefault="00026662" w:rsidP="00026662">
      <w:pPr>
        <w:pStyle w:val="normal0"/>
        <w:spacing w:line="240" w:lineRule="auto"/>
      </w:pPr>
      <w:r>
        <w:rPr>
          <w:i/>
        </w:rPr>
        <w:t>Bad:</w:t>
      </w:r>
      <w:r>
        <w:t xml:space="preserve"> “The computations and experiments agree very well.”</w:t>
      </w:r>
    </w:p>
    <w:p w14:paraId="750D9729" w14:textId="77777777" w:rsidR="00C11C33" w:rsidRDefault="00026662" w:rsidP="00026662">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256CE340" w14:textId="77777777" w:rsidR="00C11C33" w:rsidRDefault="00C11C33" w:rsidP="00026662">
      <w:pPr>
        <w:pStyle w:val="normal0"/>
        <w:spacing w:line="240" w:lineRule="auto"/>
      </w:pPr>
    </w:p>
    <w:p w14:paraId="5D56E2B1" w14:textId="77777777" w:rsidR="00C11C33" w:rsidRDefault="00026662" w:rsidP="00026662">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69439556" w14:textId="77777777" w:rsidR="00C11C33" w:rsidRDefault="00026662" w:rsidP="00026662">
      <w:pPr>
        <w:pStyle w:val="normal0"/>
        <w:spacing w:line="240" w:lineRule="auto"/>
      </w:pPr>
      <w:r>
        <w:rPr>
          <w:i/>
        </w:rPr>
        <w:t>Good:</w:t>
      </w:r>
      <w:r>
        <w:t xml:space="preserve"> “The Seebeck coefficient for layered chalcogenides was previously found to be very </w:t>
      </w:r>
      <w:r>
        <w:t>high (in the range of 300-400 microvolts/K),[3-5] making these systems interesting for thermoelectric applications.”</w:t>
      </w:r>
    </w:p>
    <w:p w14:paraId="60C4F9CE" w14:textId="77777777" w:rsidR="00C11C33" w:rsidRDefault="00C11C33" w:rsidP="00026662">
      <w:pPr>
        <w:pStyle w:val="normal0"/>
        <w:spacing w:line="240" w:lineRule="auto"/>
      </w:pPr>
    </w:p>
    <w:p w14:paraId="7FB02D72" w14:textId="77777777" w:rsidR="00C11C33" w:rsidRDefault="00026662" w:rsidP="00026662">
      <w:pPr>
        <w:pStyle w:val="normal0"/>
        <w:spacing w:line="240" w:lineRule="auto"/>
      </w:pPr>
      <w:r>
        <w:t>In particular, the abstract of the manuscript should contain all Very Important Numbers (number of materials investigated, major result nu</w:t>
      </w:r>
      <w:r>
        <w:t>mbers, number of good compositions found, etc.)</w:t>
      </w:r>
    </w:p>
    <w:p w14:paraId="24CC77E9" w14:textId="77777777" w:rsidR="00C11C33" w:rsidRDefault="00026662" w:rsidP="00026662">
      <w:pPr>
        <w:pStyle w:val="Heading3"/>
        <w:spacing w:line="240" w:lineRule="auto"/>
      </w:pPr>
      <w:bookmarkStart w:id="184" w:name="_s9thuac8i3jp" w:colFirst="0" w:colLast="0"/>
      <w:bookmarkStart w:id="185" w:name="_Toc365278199"/>
      <w:bookmarkEnd w:id="184"/>
      <w:r>
        <w:t>Use specific verbs</w:t>
      </w:r>
      <w:bookmarkEnd w:id="185"/>
    </w:p>
    <w:p w14:paraId="5320E51C" w14:textId="77777777" w:rsidR="00C11C33" w:rsidRDefault="00026662" w:rsidP="00026662">
      <w:pPr>
        <w:pStyle w:val="normal0"/>
        <w:spacing w:line="240" w:lineRule="auto"/>
      </w:pPr>
      <w:r>
        <w:t xml:space="preserve">One of the ways to tighten and polish a manuscript is to use more specific verbs, which can help your manuscript be more precise and illustrative. </w:t>
      </w:r>
    </w:p>
    <w:p w14:paraId="3002373E" w14:textId="77777777" w:rsidR="00C11C33" w:rsidRDefault="00C11C33" w:rsidP="00026662">
      <w:pPr>
        <w:pStyle w:val="normal0"/>
        <w:spacing w:line="240" w:lineRule="auto"/>
      </w:pPr>
    </w:p>
    <w:p w14:paraId="600E17B8" w14:textId="77777777" w:rsidR="00C11C33" w:rsidRDefault="00026662" w:rsidP="00026662">
      <w:pPr>
        <w:pStyle w:val="normal0"/>
        <w:spacing w:line="240" w:lineRule="auto"/>
      </w:pPr>
      <w:r>
        <w:t xml:space="preserve">For example, instead of “We </w:t>
      </w:r>
      <w:r>
        <w:rPr>
          <w:i/>
        </w:rPr>
        <w:t>study</w:t>
      </w:r>
      <w:r>
        <w:t xml:space="preserve">”, try one of the following: </w:t>
      </w:r>
    </w:p>
    <w:p w14:paraId="17B0D1A7" w14:textId="77777777" w:rsidR="00C11C33" w:rsidRDefault="00026662" w:rsidP="00026662">
      <w:pPr>
        <w:pStyle w:val="normal0"/>
        <w:numPr>
          <w:ilvl w:val="0"/>
          <w:numId w:val="33"/>
        </w:numPr>
        <w:spacing w:line="240" w:lineRule="auto"/>
        <w:contextualSpacing/>
      </w:pPr>
      <w:r>
        <w:t>apply, assess, calculate, compare, compute, derive, design, determine, develop, evaluate, explore, implement, investigate, measure, model</w:t>
      </w:r>
    </w:p>
    <w:p w14:paraId="7567A50B" w14:textId="77777777" w:rsidR="00C11C33" w:rsidRDefault="00C11C33" w:rsidP="00026662">
      <w:pPr>
        <w:pStyle w:val="normal0"/>
        <w:spacing w:line="240" w:lineRule="auto"/>
      </w:pPr>
    </w:p>
    <w:p w14:paraId="24338BBD" w14:textId="77777777" w:rsidR="00C11C33" w:rsidRDefault="00026662" w:rsidP="00026662">
      <w:pPr>
        <w:pStyle w:val="normal0"/>
        <w:spacing w:line="240" w:lineRule="auto"/>
      </w:pPr>
      <w:r>
        <w:t xml:space="preserve">Instead of “Figure 1 </w:t>
      </w:r>
      <w:r>
        <w:rPr>
          <w:i/>
        </w:rPr>
        <w:t>shows</w:t>
      </w:r>
      <w:r>
        <w:t>”, try one of the following:</w:t>
      </w:r>
    </w:p>
    <w:p w14:paraId="68848522" w14:textId="77777777" w:rsidR="00C11C33" w:rsidRDefault="00026662" w:rsidP="00026662">
      <w:pPr>
        <w:pStyle w:val="normal0"/>
        <w:numPr>
          <w:ilvl w:val="0"/>
          <w:numId w:val="33"/>
        </w:numPr>
        <w:spacing w:line="240" w:lineRule="auto"/>
        <w:contextualSpacing/>
      </w:pPr>
      <w:r>
        <w:t>plots, illustrates, presents, ex</w:t>
      </w:r>
      <w:r>
        <w:t>hibits, demonstrates, indicates, reveals, depicts</w:t>
      </w:r>
    </w:p>
    <w:p w14:paraId="3EF46163" w14:textId="77777777" w:rsidR="00C11C33" w:rsidRDefault="00C11C33" w:rsidP="00026662">
      <w:pPr>
        <w:pStyle w:val="normal0"/>
        <w:spacing w:line="240" w:lineRule="auto"/>
      </w:pPr>
    </w:p>
    <w:p w14:paraId="4048EC5B" w14:textId="77777777" w:rsidR="00C11C33" w:rsidRDefault="00026662" w:rsidP="00026662">
      <w:pPr>
        <w:pStyle w:val="normal0"/>
        <w:spacing w:line="240" w:lineRule="auto"/>
      </w:pPr>
      <w:r>
        <w:t>Typically, such refinements would come at a later stage of the manuscript and is not something to worry about in the first draft - although if you write often enough, you’ll gain the ability to use more sp</w:t>
      </w:r>
      <w:r>
        <w:t>ecific verbs in earlier drafts.</w:t>
      </w:r>
    </w:p>
    <w:p w14:paraId="48A02D49" w14:textId="77777777" w:rsidR="00C11C33" w:rsidRDefault="00026662" w:rsidP="00026662">
      <w:pPr>
        <w:pStyle w:val="Heading2"/>
        <w:spacing w:line="240" w:lineRule="auto"/>
      </w:pPr>
      <w:bookmarkStart w:id="186" w:name="_cdncoakin9z3" w:colFirst="0" w:colLast="0"/>
      <w:bookmarkStart w:id="187" w:name="_Toc365278200"/>
      <w:bookmarkEnd w:id="186"/>
      <w:r>
        <w:t>Discussion section</w:t>
      </w:r>
      <w:bookmarkEnd w:id="187"/>
    </w:p>
    <w:p w14:paraId="43F61546" w14:textId="77777777" w:rsidR="00C11C33" w:rsidRDefault="00026662" w:rsidP="00026662">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529AEA68" w14:textId="77777777" w:rsidR="00C11C33" w:rsidRDefault="00026662" w:rsidP="00026662">
      <w:pPr>
        <w:pStyle w:val="normal0"/>
        <w:spacing w:line="240" w:lineRule="auto"/>
        <w:rPr>
          <w:rFonts w:ascii="Rokkitt" w:eastAsia="Rokkitt" w:hAnsi="Rokkitt" w:cs="Rokkitt"/>
          <w:b/>
          <w:i/>
        </w:rPr>
      </w:pPr>
      <w:r>
        <w:rPr>
          <w:rFonts w:ascii="Rokkitt" w:eastAsia="Rokkitt" w:hAnsi="Rokkitt" w:cs="Rokkitt"/>
          <w:b/>
          <w:i/>
        </w:rPr>
        <w:t>- Bruce Lee</w:t>
      </w:r>
    </w:p>
    <w:p w14:paraId="1C1F78AB" w14:textId="77777777" w:rsidR="00C11C33" w:rsidRDefault="00C11C33" w:rsidP="00026662">
      <w:pPr>
        <w:pStyle w:val="normal0"/>
        <w:spacing w:line="240" w:lineRule="auto"/>
        <w:rPr>
          <w:rFonts w:ascii="Rokkitt" w:eastAsia="Rokkitt" w:hAnsi="Rokkitt" w:cs="Rokkitt"/>
          <w:b/>
          <w:i/>
        </w:rPr>
      </w:pPr>
    </w:p>
    <w:p w14:paraId="7E64E646" w14:textId="77777777" w:rsidR="00C11C33" w:rsidRDefault="00026662" w:rsidP="00026662">
      <w:pPr>
        <w:pStyle w:val="normal0"/>
        <w:spacing w:line="240" w:lineRule="auto"/>
      </w:pPr>
      <w:r>
        <w:t>I’ve found that many researchers, even senior ones, either skip a Discussion section or do a poor job of writing one. Note that it is certainly possible and sometimes advantageous to folding the discussion into the results, but in the majority of cases I’v</w:t>
      </w:r>
      <w:r>
        <w:t>e found that this strategy is advocated by those who don’t write good discussion sections. Thus, I suggest first writing a separate Discussion section to ensure that the discussion is strong on its own, then folding components into the Results section late</w:t>
      </w:r>
      <w:r>
        <w:t>r as needed.</w:t>
      </w:r>
    </w:p>
    <w:p w14:paraId="7FE3076F" w14:textId="77777777" w:rsidR="00C11C33" w:rsidRDefault="00C11C33" w:rsidP="00026662">
      <w:pPr>
        <w:pStyle w:val="normal0"/>
        <w:spacing w:line="240" w:lineRule="auto"/>
      </w:pPr>
    </w:p>
    <w:p w14:paraId="43A11ED7" w14:textId="77777777" w:rsidR="00C11C33" w:rsidRDefault="00026662" w:rsidP="00026662">
      <w:pPr>
        <w:pStyle w:val="normal0"/>
        <w:spacing w:line="240" w:lineRule="auto"/>
      </w:pPr>
      <w:r>
        <w:t>Some of the things to do in the discussion section:</w:t>
      </w:r>
    </w:p>
    <w:p w14:paraId="1728FF24" w14:textId="77777777" w:rsidR="00C11C33" w:rsidRDefault="00026662" w:rsidP="00026662">
      <w:pPr>
        <w:pStyle w:val="normal0"/>
        <w:numPr>
          <w:ilvl w:val="0"/>
          <w:numId w:val="44"/>
        </w:numPr>
        <w:spacing w:line="240" w:lineRule="auto"/>
        <w:contextualSpacing/>
      </w:pPr>
      <w:r>
        <w:t xml:space="preserve">Put your work in the context of past results in a way that is deeper than the introduction (i.e., now that you have presented your results, you can really show how those fit in or don’t fit </w:t>
      </w:r>
      <w:r>
        <w:t>in with prior results). Do your results match, modify, or disagree with prior results?</w:t>
      </w:r>
    </w:p>
    <w:p w14:paraId="1AD0C42C" w14:textId="77777777" w:rsidR="00C11C33" w:rsidRDefault="00026662" w:rsidP="00026662">
      <w:pPr>
        <w:pStyle w:val="normal0"/>
        <w:numPr>
          <w:ilvl w:val="0"/>
          <w:numId w:val="44"/>
        </w:numPr>
        <w:spacing w:line="240" w:lineRule="auto"/>
        <w:contextualSpacing/>
      </w:pPr>
      <w:r>
        <w:t>Explain any limitations of your work as well as whether those limitations could potentially change any conclusions or limit the range of applicability of your work.</w:t>
      </w:r>
    </w:p>
    <w:p w14:paraId="56029962" w14:textId="77777777" w:rsidR="00C11C33" w:rsidRDefault="00026662" w:rsidP="00026662">
      <w:pPr>
        <w:pStyle w:val="normal0"/>
        <w:numPr>
          <w:ilvl w:val="0"/>
          <w:numId w:val="44"/>
        </w:numPr>
        <w:spacing w:line="240" w:lineRule="auto"/>
        <w:contextualSpacing/>
      </w:pPr>
      <w:r>
        <w:t>Show</w:t>
      </w:r>
      <w:r>
        <w:t xml:space="preserve"> and explain which of your results can be explained by existing theory / chemical principles / paradigms.</w:t>
      </w:r>
    </w:p>
    <w:p w14:paraId="3CC336CB" w14:textId="77777777" w:rsidR="00C11C33" w:rsidRDefault="00026662" w:rsidP="00026662">
      <w:pPr>
        <w:pStyle w:val="normal0"/>
        <w:numPr>
          <w:ilvl w:val="0"/>
          <w:numId w:val="44"/>
        </w:numPr>
        <w:spacing w:line="240" w:lineRule="auto"/>
        <w:contextualSpacing/>
      </w:pPr>
      <w:r>
        <w:t>Highlight which of your results can NOT be explained by existing knowledge in the field. Provide your own thoughts on any outlier points / unexplainab</w:t>
      </w:r>
      <w:r>
        <w:t>le results. These do not have to be correct, just plausible. If such thoughts are testable by further computations, you should test them and show the results (even negative results can be shown to rule out possibilities). As stated by Richard Feynman: “</w:t>
      </w:r>
      <w:r>
        <w:rPr>
          <w:i/>
        </w:rPr>
        <w:t>The</w:t>
      </w:r>
      <w:r>
        <w:rPr>
          <w:i/>
        </w:rPr>
        <w:t xml:space="preserve"> exceptions to any rule are most interesting in themselves, for they show us that the old rule is wrong. And it is most exciting then, to find out what the right rule, if any, is.</w:t>
      </w:r>
      <w:r>
        <w:t>”</w:t>
      </w:r>
    </w:p>
    <w:p w14:paraId="2819DCB2" w14:textId="77777777" w:rsidR="00C11C33" w:rsidRDefault="00026662" w:rsidP="00026662">
      <w:pPr>
        <w:pStyle w:val="normal0"/>
        <w:numPr>
          <w:ilvl w:val="0"/>
          <w:numId w:val="44"/>
        </w:numPr>
        <w:spacing w:line="240" w:lineRule="auto"/>
        <w:contextualSpacing/>
      </w:pPr>
      <w:r>
        <w:t>Offer any new design rules you can come up with and discuss any important t</w:t>
      </w:r>
      <w:r>
        <w:t>radeoffs that might need to be made.</w:t>
      </w:r>
    </w:p>
    <w:p w14:paraId="03344F11" w14:textId="77777777" w:rsidR="00C11C33" w:rsidRDefault="00C11C33" w:rsidP="00026662">
      <w:pPr>
        <w:pStyle w:val="normal0"/>
        <w:spacing w:line="240" w:lineRule="auto"/>
      </w:pPr>
    </w:p>
    <w:p w14:paraId="08C9EDB6" w14:textId="77777777" w:rsidR="00C11C33" w:rsidRDefault="00026662" w:rsidP="00026662">
      <w:pPr>
        <w:pStyle w:val="normal0"/>
        <w:spacing w:line="240" w:lineRule="auto"/>
      </w:pPr>
      <w:r>
        <w:t>You can see an example of a discussion in one of my earlier papers: “</w:t>
      </w:r>
      <w:r>
        <w:rPr>
          <w:i/>
        </w:rPr>
        <w:t>Relating voltage and thermal safety in Li-ion battery cathodes: a high-throughput computational study</w:t>
      </w:r>
      <w:r>
        <w:t>”.</w:t>
      </w:r>
    </w:p>
    <w:p w14:paraId="45B10AE1" w14:textId="77777777" w:rsidR="00C11C33" w:rsidRDefault="00026662" w:rsidP="00026662">
      <w:pPr>
        <w:pStyle w:val="Heading2"/>
        <w:spacing w:line="240" w:lineRule="auto"/>
      </w:pPr>
      <w:bookmarkStart w:id="188" w:name="_bw4y3t523l26" w:colFirst="0" w:colLast="0"/>
      <w:bookmarkStart w:id="189" w:name="_Toc365278201"/>
      <w:bookmarkEnd w:id="188"/>
      <w:r>
        <w:t>Conclusion section</w:t>
      </w:r>
      <w:bookmarkEnd w:id="189"/>
    </w:p>
    <w:p w14:paraId="33FB2735" w14:textId="77777777" w:rsidR="00C11C33" w:rsidRDefault="00026662" w:rsidP="00026662">
      <w:pPr>
        <w:pStyle w:val="normal0"/>
        <w:spacing w:line="240" w:lineRule="auto"/>
      </w:pPr>
      <w:r>
        <w:t>Many researchers copy-past</w:t>
      </w:r>
      <w:r>
        <w:t>e and re-word the abstract for the conclusion (or vice-versa). However, this section can include more. While you should certainly summarize the paper’s main results, don’t be afraid to also use this section to speculate about the future. This includes:</w:t>
      </w:r>
    </w:p>
    <w:p w14:paraId="451BDFC4" w14:textId="77777777" w:rsidR="00C11C33" w:rsidRDefault="00026662" w:rsidP="00026662">
      <w:pPr>
        <w:pStyle w:val="normal0"/>
        <w:numPr>
          <w:ilvl w:val="0"/>
          <w:numId w:val="22"/>
        </w:numPr>
        <w:spacing w:line="240" w:lineRule="auto"/>
        <w:contextualSpacing/>
      </w:pPr>
      <w:r>
        <w:t>how</w:t>
      </w:r>
      <w:r>
        <w:t xml:space="preserve"> your results might be applied to various materials classes or analyses</w:t>
      </w:r>
    </w:p>
    <w:p w14:paraId="59642EEE" w14:textId="77777777" w:rsidR="00C11C33" w:rsidRDefault="00026662" w:rsidP="00026662">
      <w:pPr>
        <w:pStyle w:val="normal0"/>
        <w:numPr>
          <w:ilvl w:val="0"/>
          <w:numId w:val="22"/>
        </w:numPr>
        <w:spacing w:line="240" w:lineRule="auto"/>
        <w:contextualSpacing/>
      </w:pPr>
      <w:r>
        <w:t>suggestions for future study, either to be conducted by yourself or by other researchers</w:t>
      </w:r>
    </w:p>
    <w:p w14:paraId="73693A4C" w14:textId="77777777" w:rsidR="00C11C33" w:rsidRDefault="00026662" w:rsidP="00026662">
      <w:pPr>
        <w:pStyle w:val="normal0"/>
        <w:numPr>
          <w:ilvl w:val="0"/>
          <w:numId w:val="22"/>
        </w:numPr>
        <w:spacing w:line="240" w:lineRule="auto"/>
        <w:contextualSpacing/>
      </w:pPr>
      <w:r>
        <w:t>what kinds of further advancements would be most useful or needed</w:t>
      </w:r>
    </w:p>
    <w:p w14:paraId="26EE6DA5" w14:textId="77777777" w:rsidR="00C11C33" w:rsidRDefault="00026662" w:rsidP="00026662">
      <w:pPr>
        <w:pStyle w:val="Heading2"/>
        <w:spacing w:line="240" w:lineRule="auto"/>
      </w:pPr>
      <w:bookmarkStart w:id="190" w:name="_qsdxpdfve9de" w:colFirst="0" w:colLast="0"/>
      <w:bookmarkStart w:id="191" w:name="_Toc365278202"/>
      <w:bookmarkEnd w:id="190"/>
      <w:r>
        <w:t>Paper checklist</w:t>
      </w:r>
      <w:bookmarkEnd w:id="191"/>
    </w:p>
    <w:p w14:paraId="23F12C7C" w14:textId="77777777" w:rsidR="00C11C33" w:rsidRDefault="00026662" w:rsidP="00026662">
      <w:pPr>
        <w:pStyle w:val="normal0"/>
        <w:spacing w:line="240" w:lineRule="auto"/>
      </w:pPr>
      <w:r>
        <w:t>Here is a che</w:t>
      </w:r>
      <w:r>
        <w:t>cklist you can use prior to having a “final” version of your paper.</w:t>
      </w:r>
    </w:p>
    <w:p w14:paraId="764446D8" w14:textId="77777777" w:rsidR="00C11C33" w:rsidRDefault="00C11C33" w:rsidP="00026662">
      <w:pPr>
        <w:pStyle w:val="normal0"/>
        <w:spacing w:line="240" w:lineRule="auto"/>
        <w:rPr>
          <w:i/>
          <w:u w:val="single"/>
        </w:rPr>
      </w:pPr>
    </w:p>
    <w:p w14:paraId="345EB658" w14:textId="77777777" w:rsidR="00C11C33" w:rsidRDefault="00026662" w:rsidP="00026662">
      <w:pPr>
        <w:pStyle w:val="normal0"/>
        <w:spacing w:line="240" w:lineRule="auto"/>
        <w:rPr>
          <w:i/>
          <w:u w:val="single"/>
        </w:rPr>
      </w:pPr>
      <w:r>
        <w:rPr>
          <w:i/>
          <w:u w:val="single"/>
        </w:rPr>
        <w:t>Pre-”final” checks:</w:t>
      </w:r>
    </w:p>
    <w:p w14:paraId="30861AC6" w14:textId="77777777" w:rsidR="00C11C33" w:rsidRDefault="00026662" w:rsidP="00026662">
      <w:pPr>
        <w:pStyle w:val="normal0"/>
        <w:numPr>
          <w:ilvl w:val="0"/>
          <w:numId w:val="56"/>
        </w:numPr>
        <w:spacing w:line="240" w:lineRule="auto"/>
        <w:contextualSpacing/>
      </w:pPr>
      <w:r>
        <w:rPr>
          <w:b/>
        </w:rPr>
        <w:t>All the numbers in the manuscript are correct.</w:t>
      </w:r>
      <w:r>
        <w:t xml:space="preserve"> Most researchers double-check their text and wording multiple times before paper submission, but don’t specifically and </w:t>
      </w:r>
      <w:r>
        <w:t>separately check all the numbers in their text. I’ve identified many errors in “final” manuscripts simply by having a separate check for numbers.</w:t>
      </w:r>
    </w:p>
    <w:p w14:paraId="23BDD860" w14:textId="77777777" w:rsidR="00C11C33" w:rsidRDefault="00026662" w:rsidP="00026662">
      <w:pPr>
        <w:pStyle w:val="normal0"/>
        <w:numPr>
          <w:ilvl w:val="0"/>
          <w:numId w:val="56"/>
        </w:numPr>
        <w:spacing w:line="240" w:lineRule="auto"/>
        <w:contextualSpacing/>
      </w:pPr>
      <w:r>
        <w:rPr>
          <w:b/>
        </w:rPr>
        <w:t>Are acronyms are defined during their first use.</w:t>
      </w:r>
    </w:p>
    <w:p w14:paraId="4522A86D" w14:textId="77777777" w:rsidR="00C11C33" w:rsidRDefault="00026662" w:rsidP="00026662">
      <w:pPr>
        <w:pStyle w:val="normal0"/>
        <w:numPr>
          <w:ilvl w:val="0"/>
          <w:numId w:val="56"/>
        </w:numPr>
        <w:spacing w:line="240" w:lineRule="auto"/>
      </w:pPr>
      <w:r>
        <w:rPr>
          <w:b/>
        </w:rPr>
        <w:t>All important prior works and research groups are cited.</w:t>
      </w:r>
      <w:r>
        <w:t xml:space="preserve"> This</w:t>
      </w:r>
      <w:r>
        <w:t xml:space="preserve"> can often be the difference between a referee supporting your work and rejecting it.</w:t>
      </w:r>
    </w:p>
    <w:p w14:paraId="5DA4375C" w14:textId="77777777" w:rsidR="00C11C33" w:rsidRDefault="00026662" w:rsidP="00026662">
      <w:pPr>
        <w:pStyle w:val="normal0"/>
        <w:numPr>
          <w:ilvl w:val="0"/>
          <w:numId w:val="56"/>
        </w:numPr>
        <w:spacing w:line="240" w:lineRule="auto"/>
        <w:contextualSpacing/>
      </w:pPr>
      <w:r>
        <w:rPr>
          <w:b/>
        </w:rPr>
        <w:t xml:space="preserve">The abstract and conclusion summarize all the Very Important Numbers. </w:t>
      </w:r>
      <w:r>
        <w:t>For example, these sections summarize how many materials were studied, the value of any outstanding property measurements, or the number of candidates recommended for further study.</w:t>
      </w:r>
    </w:p>
    <w:p w14:paraId="7FECB57C" w14:textId="77777777" w:rsidR="00C11C33" w:rsidRDefault="00026662" w:rsidP="00026662">
      <w:pPr>
        <w:pStyle w:val="normal0"/>
        <w:numPr>
          <w:ilvl w:val="0"/>
          <w:numId w:val="56"/>
        </w:numPr>
        <w:spacing w:line="240" w:lineRule="auto"/>
        <w:contextualSpacing/>
      </w:pPr>
      <w:r>
        <w:rPr>
          <w:b/>
        </w:rPr>
        <w:t xml:space="preserve">The figures/tables and captions alone tell the story of the paper. </w:t>
      </w:r>
      <w:r>
        <w:t>A reade</w:t>
      </w:r>
      <w:r>
        <w:t>r should understand what your paper is about and its major conclusions from the figure and figure captions alone. If you want an example of how to do this well, look at any National Geographic feature article. The articles are usually lengthy, but one gets</w:t>
      </w:r>
      <w:r>
        <w:t xml:space="preserve"> a visceral and accurate sense of the article just by looking at the pictures and captions.</w:t>
      </w:r>
    </w:p>
    <w:p w14:paraId="36FB59EC" w14:textId="77777777" w:rsidR="00C11C33" w:rsidRDefault="00026662" w:rsidP="00026662">
      <w:pPr>
        <w:pStyle w:val="Heading2"/>
        <w:spacing w:line="240" w:lineRule="auto"/>
      </w:pPr>
      <w:bookmarkStart w:id="192" w:name="_uu79t6rolqq" w:colFirst="0" w:colLast="0"/>
      <w:bookmarkStart w:id="193" w:name="_Toc365278203"/>
      <w:bookmarkEnd w:id="192"/>
      <w:r>
        <w:t>Miscellaneous advice</w:t>
      </w:r>
      <w:bookmarkEnd w:id="193"/>
    </w:p>
    <w:p w14:paraId="63B58095" w14:textId="77777777" w:rsidR="00C11C33" w:rsidRDefault="00026662" w:rsidP="00026662">
      <w:pPr>
        <w:pStyle w:val="normal0"/>
        <w:numPr>
          <w:ilvl w:val="0"/>
          <w:numId w:val="59"/>
        </w:numPr>
        <w:spacing w:line="240" w:lineRule="auto"/>
        <w:contextualSpacing/>
      </w:pPr>
      <w:r>
        <w:t xml:space="preserve">Don’t feel like you need to start with a blank page and start typing out a manuscript, start to finish. This rarely ends well unless you are both extremely talented and extremely experienced. Instead, start by outlining sections, then gradually filling in </w:t>
      </w:r>
      <w:r>
        <w:t>details and polishing things over time. This also works different areas of your brain and helps prevent “writer’s block”, which is usually caused by being fearful that any step you take won’t be “good enough”. Outlining and drafting helps remove this block</w:t>
      </w:r>
      <w:r>
        <w:t xml:space="preserve">. The best visual demonstration to see this is to view how even an accomplished artist creates a final painting: </w:t>
      </w:r>
      <w:r>
        <w:rPr>
          <w:b/>
          <w:i/>
        </w:rPr>
        <w:t>https://youtu.be/Lye7kK8iOR8</w:t>
      </w:r>
      <w:r>
        <w:t xml:space="preserve"> . The final product is stunning, but the initial stages are unimpressive - just outlining, rough shading, etc. Thu</w:t>
      </w:r>
      <w:r>
        <w:t xml:space="preserve">s, the key to a good final product is to (i) start by outlining and (ii) keep polishing, keep improving, keep iterating. The key to a great final product is simply to continue thinking about,  polishing, and improving the manuscript even after the product </w:t>
      </w:r>
      <w:r>
        <w:t>looks very good. For example, in the video linked to, the artist already had a very good painting at the 5:00 mark of the video (about 80% through). Yet the artist continues improving anyway to end up with something even better.</w:t>
      </w:r>
    </w:p>
    <w:p w14:paraId="4512C9C4" w14:textId="77777777" w:rsidR="00C11C33" w:rsidRDefault="00026662" w:rsidP="00026662">
      <w:pPr>
        <w:pStyle w:val="normal0"/>
        <w:numPr>
          <w:ilvl w:val="0"/>
          <w:numId w:val="59"/>
        </w:numPr>
        <w:spacing w:line="240" w:lineRule="auto"/>
        <w:contextualSpacing/>
      </w:pPr>
      <w:r>
        <w:t>For sections of the paper t</w:t>
      </w:r>
      <w:r>
        <w:t>hat are meant to be conversational (i.e., the Introduction, Conclusion, and Discussion), consider speaking your written text out loud. It will help you identify portions of the writing that could be re-worded for better clarity.</w:t>
      </w:r>
    </w:p>
    <w:p w14:paraId="7CD344C8" w14:textId="77777777" w:rsidR="00C11C33" w:rsidRDefault="00C11C33" w:rsidP="00026662">
      <w:pPr>
        <w:pStyle w:val="normal0"/>
        <w:spacing w:line="240" w:lineRule="auto"/>
      </w:pPr>
    </w:p>
    <w:p w14:paraId="5002B207" w14:textId="77777777" w:rsidR="00C11C33" w:rsidRDefault="00026662" w:rsidP="00026662">
      <w:pPr>
        <w:pStyle w:val="Heading1"/>
        <w:spacing w:line="240" w:lineRule="auto"/>
      </w:pPr>
      <w:bookmarkStart w:id="194" w:name="_p8mwm669v5c1" w:colFirst="0" w:colLast="0"/>
      <w:bookmarkStart w:id="195" w:name="_Toc365278204"/>
      <w:bookmarkEnd w:id="194"/>
      <w:r>
        <w:t>Appendix I: Mechanics of w</w:t>
      </w:r>
      <w:r>
        <w:t>riting papers in Microsoft Word</w:t>
      </w:r>
      <w:bookmarkEnd w:id="195"/>
    </w:p>
    <w:p w14:paraId="12749CAC" w14:textId="77777777" w:rsidR="00C11C33" w:rsidRDefault="00C11C33" w:rsidP="00026662">
      <w:pPr>
        <w:pStyle w:val="normal0"/>
        <w:spacing w:line="240" w:lineRule="auto"/>
      </w:pPr>
    </w:p>
    <w:p w14:paraId="1EAB3C11" w14:textId="77777777" w:rsidR="00C11C33" w:rsidRDefault="00026662" w:rsidP="00026662">
      <w:pPr>
        <w:pStyle w:val="normal0"/>
        <w:spacing w:line="240" w:lineRule="auto"/>
      </w:pPr>
      <w:r>
        <w:t xml:space="preserve">Many researchers gravitate to LaTeX because of poor experiences with Microsoft Word. With few exceptions, I’ve found this to be due to either (i) not using a good template (journal templates are notoriously bad), (ii) lack </w:t>
      </w:r>
      <w:r>
        <w:t>of knowledge with using MS Word properly - e.g. to reference figure captions or add citations, or (iii) using a very outdated version of Word (i.e., prior to Word 2011).</w:t>
      </w:r>
    </w:p>
    <w:p w14:paraId="2A2C19E4" w14:textId="77777777" w:rsidR="00C11C33" w:rsidRDefault="00C11C33" w:rsidP="00026662">
      <w:pPr>
        <w:pStyle w:val="normal0"/>
        <w:spacing w:line="240" w:lineRule="auto"/>
      </w:pPr>
    </w:p>
    <w:p w14:paraId="78E9FEC4" w14:textId="77777777" w:rsidR="00C11C33" w:rsidRDefault="00026662" w:rsidP="00026662">
      <w:pPr>
        <w:pStyle w:val="normal0"/>
        <w:spacing w:line="240" w:lineRule="auto"/>
      </w:pPr>
      <w:r>
        <w:t>Here’s how to write a good-looking, easy-to-manage manuscript in Word. Note that some</w:t>
      </w:r>
      <w:r>
        <w:t xml:space="preserve"> of the instructions may differ slightly depending on your version of Word.</w:t>
      </w:r>
    </w:p>
    <w:p w14:paraId="43DF9539" w14:textId="77777777" w:rsidR="00C11C33" w:rsidRDefault="00026662" w:rsidP="00026662">
      <w:pPr>
        <w:pStyle w:val="Heading2"/>
        <w:spacing w:line="240" w:lineRule="auto"/>
      </w:pPr>
      <w:bookmarkStart w:id="196" w:name="_8yhusdawtbgi" w:colFirst="0" w:colLast="0"/>
      <w:bookmarkStart w:id="197" w:name="_Toc365278205"/>
      <w:bookmarkEnd w:id="196"/>
      <w:r>
        <w:t>Start with a visually attractive template</w:t>
      </w:r>
      <w:bookmarkEnd w:id="197"/>
    </w:p>
    <w:p w14:paraId="736C7476" w14:textId="77777777" w:rsidR="00C11C33" w:rsidRDefault="00026662" w:rsidP="00026662">
      <w:pPr>
        <w:pStyle w:val="normal0"/>
        <w:spacing w:line="240" w:lineRule="auto"/>
      </w:pPr>
      <w:r>
        <w:t>Rather than using journal templates, which are often buggy, it is better to write and modify your manuscript using the group’s template. T</w:t>
      </w:r>
      <w:r>
        <w:t xml:space="preserve">o get started, download the style from </w:t>
      </w:r>
      <w:hyperlink r:id="rId18">
        <w:r>
          <w:rPr>
            <w:color w:val="1155CC"/>
            <w:u w:val="single"/>
          </w:rPr>
          <w:t>http://hackingmaterials.lbl.gov/stuff/word_styles.zip</w:t>
        </w:r>
      </w:hyperlink>
      <w:r>
        <w:t xml:space="preserve"> and start writing in “AJ_paper_v2_example.docx” and save it as your own file (alternativel</w:t>
      </w:r>
      <w:r>
        <w:t>y, you can install the style file included in that zip archive).  If the document looks strange, you may be in outline view: simply go to View and click on Print Layout, then adjust the zoom level to your liking (for large monitors, I often prefer two page</w:t>
      </w:r>
      <w:r>
        <w:t>s on the screen).</w:t>
      </w:r>
    </w:p>
    <w:p w14:paraId="22BCBB05" w14:textId="77777777" w:rsidR="00C11C33" w:rsidRDefault="00026662" w:rsidP="00026662">
      <w:pPr>
        <w:pStyle w:val="Heading2"/>
        <w:spacing w:line="240" w:lineRule="auto"/>
      </w:pPr>
      <w:bookmarkStart w:id="198" w:name="_6dhvhj154p43" w:colFirst="0" w:colLast="0"/>
      <w:bookmarkStart w:id="199" w:name="_Toc365278206"/>
      <w:bookmarkEnd w:id="198"/>
      <w:r>
        <w:t>Add sections and subsection headings properly</w:t>
      </w:r>
      <w:bookmarkEnd w:id="199"/>
    </w:p>
    <w:p w14:paraId="3D5F74E0" w14:textId="77777777" w:rsidR="00C11C33" w:rsidRDefault="00026662" w:rsidP="00026662">
      <w:pPr>
        <w:pStyle w:val="normal0"/>
        <w:spacing w:line="240" w:lineRule="auto"/>
      </w:pPr>
      <w:r>
        <w:t>In the “Home” tab, there are various types of formatting styles including Normal, Heading 1, Heading 2. To fully take advantage of this feature make sure that you enter main section headings w</w:t>
      </w:r>
      <w:r>
        <w:t>ith Heading 1, your subsections with Heading 2, and all main body text with Normal. In this way, headings will renumber themselves as needed as you add more headings and sub-headings. To reference a particular section, use the “cross-referencing” feature d</w:t>
      </w:r>
      <w:r>
        <w:t>escribed later in this document (do not just manually type out the section/subsection name or number). Such cross-references will automatically update as headings change.</w:t>
      </w:r>
    </w:p>
    <w:p w14:paraId="121388D9" w14:textId="77777777" w:rsidR="00C11C33" w:rsidRDefault="00026662" w:rsidP="00026662">
      <w:pPr>
        <w:pStyle w:val="Heading3"/>
        <w:spacing w:line="240" w:lineRule="auto"/>
      </w:pPr>
      <w:bookmarkStart w:id="200" w:name="_hmocdt9k7nko" w:colFirst="0" w:colLast="0"/>
      <w:bookmarkStart w:id="201" w:name="_Toc365278207"/>
      <w:bookmarkEnd w:id="200"/>
      <w:r>
        <w:t>Insert figures and tables and their captions properly</w:t>
      </w:r>
      <w:bookmarkEnd w:id="201"/>
    </w:p>
    <w:p w14:paraId="1275ADA6" w14:textId="77777777" w:rsidR="00C11C33" w:rsidRDefault="00026662" w:rsidP="00026662">
      <w:pPr>
        <w:pStyle w:val="normal0"/>
        <w:spacing w:line="240" w:lineRule="auto"/>
      </w:pPr>
      <w:r>
        <w:t xml:space="preserve">Use the following procedure to </w:t>
      </w:r>
      <w:r>
        <w:t>insert and place figures and tables:</w:t>
      </w:r>
    </w:p>
    <w:p w14:paraId="4793715A" w14:textId="77777777" w:rsidR="00C11C33" w:rsidRDefault="00026662" w:rsidP="00026662">
      <w:pPr>
        <w:pStyle w:val="normal0"/>
        <w:numPr>
          <w:ilvl w:val="0"/>
          <w:numId w:val="34"/>
        </w:numPr>
        <w:spacing w:line="240" w:lineRule="auto"/>
        <w:contextualSpacing/>
      </w:pPr>
      <w:r>
        <w:t>At the desired point in your manuscript, start a fresh line of text and insert your figure or table using the Insert-&gt;Photo or Insert-&gt;Table command (or drag/drop a figure from your file system, or copy-paste a table fr</w:t>
      </w:r>
      <w:r>
        <w:t>om Excel, etc..)</w:t>
      </w:r>
    </w:p>
    <w:p w14:paraId="7E705E70" w14:textId="77777777" w:rsidR="00C11C33" w:rsidRDefault="00026662" w:rsidP="00026662">
      <w:pPr>
        <w:pStyle w:val="normal0"/>
        <w:numPr>
          <w:ilvl w:val="0"/>
          <w:numId w:val="34"/>
        </w:numPr>
        <w:spacing w:line="240" w:lineRule="auto"/>
        <w:contextualSpacing/>
      </w:pPr>
      <w:r>
        <w:t>Right-click on the object and then select “Insert Caption” (choose the proper label; e.g. Figure 1 vs Table 1) in the next line and write your caption. Note that these captions will auto-update and auto-renumber.</w:t>
      </w:r>
    </w:p>
    <w:p w14:paraId="37E3D93D" w14:textId="77777777" w:rsidR="00C11C33" w:rsidRDefault="00026662" w:rsidP="00026662">
      <w:pPr>
        <w:pStyle w:val="normal0"/>
        <w:numPr>
          <w:ilvl w:val="0"/>
          <w:numId w:val="34"/>
        </w:numPr>
        <w:spacing w:line="240" w:lineRule="auto"/>
        <w:contextualSpacing/>
      </w:pPr>
      <w:r>
        <w:t>(optional). If you want to</w:t>
      </w:r>
      <w:r>
        <w:t xml:space="preserve"> resize or move your figure/table and caption, then with your mouse select </w:t>
      </w:r>
      <w:r>
        <w:rPr>
          <w:u w:val="single"/>
        </w:rPr>
        <w:t>both</w:t>
      </w:r>
      <w:r>
        <w:t xml:space="preserve"> the object and the caption and then Insert &gt; Text Box: Now the object and its caption should be nicely fit into a text box which you can simply move to different places in your</w:t>
      </w:r>
      <w:r>
        <w:t xml:space="preserve"> document using your mouse. The text box is particularly helpful when writing in formatted documents as it can be moved to your desired location. Furthermore, there are formatting options in the text box that allow the text to flow around the text box in y</w:t>
      </w:r>
      <w:r>
        <w:t>our desired style (right-click the entire text box and select from the various “Wrap Text” options).</w:t>
      </w:r>
    </w:p>
    <w:p w14:paraId="3B11B807" w14:textId="77777777" w:rsidR="00C11C33" w:rsidRDefault="00C11C33" w:rsidP="00026662">
      <w:pPr>
        <w:pStyle w:val="normal0"/>
        <w:spacing w:line="240" w:lineRule="auto"/>
      </w:pPr>
    </w:p>
    <w:p w14:paraId="31CDA73B" w14:textId="77777777" w:rsidR="00C11C33" w:rsidRDefault="00026662" w:rsidP="00026662">
      <w:pPr>
        <w:pStyle w:val="normal0"/>
        <w:spacing w:line="240" w:lineRule="auto"/>
      </w:pPr>
      <w:r>
        <w:t>To refer to a figure or table in the main body of the document so that numbering is handled automatically, see the next section on cross-referencing objec</w:t>
      </w:r>
      <w:r>
        <w:t>ts.</w:t>
      </w:r>
    </w:p>
    <w:p w14:paraId="39954F3C" w14:textId="77777777" w:rsidR="00C11C33" w:rsidRDefault="00026662" w:rsidP="00026662">
      <w:pPr>
        <w:pStyle w:val="Heading2"/>
        <w:spacing w:line="240" w:lineRule="auto"/>
      </w:pPr>
      <w:bookmarkStart w:id="202" w:name="_sa4b5eosh5n0" w:colFirst="0" w:colLast="0"/>
      <w:bookmarkStart w:id="203" w:name="_Toc365278208"/>
      <w:bookmarkEnd w:id="202"/>
      <w:r>
        <w:t>Cross-referencing objects: sections, subsections, figures, tables</w:t>
      </w:r>
      <w:bookmarkEnd w:id="203"/>
    </w:p>
    <w:p w14:paraId="300D919B" w14:textId="77777777" w:rsidR="00C11C33" w:rsidRDefault="00026662" w:rsidP="00026662">
      <w:pPr>
        <w:pStyle w:val="normal0"/>
        <w:spacing w:line="240" w:lineRule="auto"/>
      </w:pPr>
      <w:r>
        <w:t>When referring to a section, subsection, figure, or table in your main body text, it’s important that any numbers and/or quoted text are automatically updated so that you don’t need to m</w:t>
      </w:r>
      <w:r>
        <w:t>anually change these references (e.g., do not manually type “Figure 1” in the text!!). Instead, to cross-reference items:</w:t>
      </w:r>
    </w:p>
    <w:p w14:paraId="1397B4DD" w14:textId="77777777" w:rsidR="00C11C33" w:rsidRDefault="00026662" w:rsidP="00026662">
      <w:pPr>
        <w:pStyle w:val="normal0"/>
        <w:numPr>
          <w:ilvl w:val="0"/>
          <w:numId w:val="40"/>
        </w:numPr>
        <w:spacing w:line="240" w:lineRule="auto"/>
        <w:contextualSpacing/>
      </w:pPr>
      <w:r>
        <w:t>Go to References &gt; Cross-reference</w:t>
      </w:r>
    </w:p>
    <w:p w14:paraId="3E0235B0" w14:textId="77777777" w:rsidR="00C11C33" w:rsidRDefault="00026662" w:rsidP="00026662">
      <w:pPr>
        <w:pStyle w:val="normal0"/>
        <w:numPr>
          <w:ilvl w:val="0"/>
          <w:numId w:val="40"/>
        </w:numPr>
        <w:spacing w:line="240" w:lineRule="auto"/>
        <w:contextualSpacing/>
      </w:pPr>
      <w:r>
        <w:t>Choose your Reference type first (e.g Figure) and choose “Only label and number” under “Insert refe</w:t>
      </w:r>
      <w:r>
        <w:t>rence to:” part and then click on Insert. The cross-references that are created this way should be updated automatically even after you add or remove an object of the same type before the current object. Note that there are multiple styles of cross-referen</w:t>
      </w:r>
      <w:r>
        <w:t>ce - e.g., number only, label and number, etc.</w:t>
      </w:r>
    </w:p>
    <w:p w14:paraId="75D26BA3" w14:textId="77777777" w:rsidR="00C11C33" w:rsidRDefault="00C11C33" w:rsidP="00026662">
      <w:pPr>
        <w:pStyle w:val="normal0"/>
        <w:spacing w:line="240" w:lineRule="auto"/>
      </w:pPr>
    </w:p>
    <w:p w14:paraId="24785017" w14:textId="77777777" w:rsidR="00C11C33" w:rsidRDefault="00026662" w:rsidP="00026662">
      <w:pPr>
        <w:pStyle w:val="normal0"/>
        <w:spacing w:line="240" w:lineRule="auto"/>
      </w:pPr>
      <w:r>
        <w:t>Such cross-references will automatically renumber/update as needed.</w:t>
      </w:r>
    </w:p>
    <w:p w14:paraId="36A55035" w14:textId="77777777" w:rsidR="00C11C33" w:rsidRDefault="00026662" w:rsidP="00026662">
      <w:pPr>
        <w:pStyle w:val="normal0"/>
        <w:spacing w:line="240" w:lineRule="auto"/>
      </w:pPr>
      <w:r>
        <w:t>In rare cases, Word fails to automatically renumber/update cross references. The easiest way to force a refresh is to open the “Print Previe</w:t>
      </w:r>
      <w:r>
        <w:t>w” dialog.</w:t>
      </w:r>
    </w:p>
    <w:p w14:paraId="7F02D086" w14:textId="77777777" w:rsidR="00C11C33" w:rsidRDefault="00026662" w:rsidP="00026662">
      <w:pPr>
        <w:pStyle w:val="Heading3"/>
        <w:spacing w:line="240" w:lineRule="auto"/>
      </w:pPr>
      <w:bookmarkStart w:id="204" w:name="_cnbq19bjl89" w:colFirst="0" w:colLast="0"/>
      <w:bookmarkStart w:id="205" w:name="_Toc365278209"/>
      <w:bookmarkEnd w:id="204"/>
      <w:r>
        <w:t>Citing articles</w:t>
      </w:r>
      <w:bookmarkEnd w:id="205"/>
    </w:p>
    <w:p w14:paraId="2A06ABA1" w14:textId="77777777" w:rsidR="00C11C33" w:rsidRDefault="00026662" w:rsidP="00026662">
      <w:pPr>
        <w:pStyle w:val="normal0"/>
        <w:spacing w:line="240" w:lineRule="auto"/>
      </w:pPr>
      <w:r>
        <w:t>We suggest the use of Mendeley to organize your research library and to insert citations into Microsoft Word.</w:t>
      </w:r>
    </w:p>
    <w:p w14:paraId="5CF2F835" w14:textId="77777777" w:rsidR="00C11C33" w:rsidRDefault="00C11C33" w:rsidP="00026662">
      <w:pPr>
        <w:pStyle w:val="normal0"/>
        <w:spacing w:line="240" w:lineRule="auto"/>
      </w:pPr>
    </w:p>
    <w:p w14:paraId="7028F659" w14:textId="77777777" w:rsidR="00C11C33" w:rsidRDefault="00026662" w:rsidP="00026662">
      <w:pPr>
        <w:pStyle w:val="normal0"/>
        <w:spacing w:line="240" w:lineRule="auto"/>
      </w:pPr>
      <w:r>
        <w:t>Mendeley is a software for collecting, reading, archiving and citing all your references all in one place. After installing it, you can go to “Preferences” and then“Watched Folders” to mark the folder(s) where you usually download your articles (PDF files)</w:t>
      </w:r>
      <w:r>
        <w:t>. In this way, every time you download a new article it will be found by Mendeley and the article details including journal and author(s) names, year, etc will be automatically extracted. Please note that Mendeley is not ideal in extracting such informatio</w:t>
      </w:r>
      <w:r>
        <w:t>n and it is your responsibility to ensure the accuracy of your references. You can always correct Mendeley’s mistakes by overriding the document details or by entering the DOI of the document into the appropriate field and looking up the information that w</w:t>
      </w:r>
      <w:r>
        <w:t>ay. You can also directly import BibTeX or other formats rather than having Mendeley try to auto-extract details. See Mendeley’s documentation for more information.</w:t>
      </w:r>
    </w:p>
    <w:p w14:paraId="6E7FA027" w14:textId="77777777" w:rsidR="00C11C33" w:rsidRDefault="00C11C33" w:rsidP="00026662">
      <w:pPr>
        <w:pStyle w:val="normal0"/>
        <w:spacing w:line="240" w:lineRule="auto"/>
      </w:pPr>
    </w:p>
    <w:p w14:paraId="312FE0B2" w14:textId="77777777" w:rsidR="00C11C33" w:rsidRDefault="00026662" w:rsidP="00026662">
      <w:pPr>
        <w:pStyle w:val="normal0"/>
        <w:spacing w:line="240" w:lineRule="auto"/>
      </w:pPr>
      <w:r>
        <w:t>Next, inside Mendeley, go to “Tools &gt; Install MS Word Plugin” to install the Word plugin s</w:t>
      </w:r>
      <w:r>
        <w:t>o that you can conveniently cite the papers that you have organized in your Mendeley account.</w:t>
      </w:r>
    </w:p>
    <w:p w14:paraId="14CBCF21" w14:textId="77777777" w:rsidR="00C11C33" w:rsidRDefault="00C11C33" w:rsidP="00026662">
      <w:pPr>
        <w:pStyle w:val="normal0"/>
        <w:spacing w:line="240" w:lineRule="auto"/>
      </w:pPr>
    </w:p>
    <w:p w14:paraId="69D5DCE2" w14:textId="77777777" w:rsidR="00C11C33" w:rsidRDefault="00026662" w:rsidP="00026662">
      <w:pPr>
        <w:pStyle w:val="normal0"/>
        <w:spacing w:line="240" w:lineRule="auto"/>
      </w:pPr>
      <w:r>
        <w:t>Finally, to cite articles within MS Word, got to “Add-ins &gt; Insert or Edit Citation” (in Word 2011, this might occur as a top menu item that looks like a documen</w:t>
      </w:r>
      <w:r>
        <w:t>t icon or a ‘floating toolbar’) and then simply search for keywords related to your article (e.g. kohn sham density functional theory) and click on it and then Ok. If the keyword search is too cumbersome, you can also click “Go to Mendeley”, select the doc</w:t>
      </w:r>
      <w:r>
        <w:t>uments from within Mendeley, and then click “Cite” within Mendeley. There are multiple other tools, e.g. to merge citations, split them, etc. - see the Mendeley documentation or just play around. Finally, to insert a bibliography at the end of your documen</w:t>
      </w:r>
      <w:r>
        <w:t>t, go again to the Add-ins menu and click on “Insert Bibliography”. Your bibliography will be automatically updated as you add more citations.</w:t>
      </w:r>
    </w:p>
    <w:p w14:paraId="4C87B746" w14:textId="77777777" w:rsidR="00C11C33" w:rsidRDefault="00026662" w:rsidP="00026662">
      <w:pPr>
        <w:pStyle w:val="Heading2"/>
        <w:spacing w:line="240" w:lineRule="auto"/>
      </w:pPr>
      <w:bookmarkStart w:id="206" w:name="_cmnd74z7bgxs" w:colFirst="0" w:colLast="0"/>
      <w:bookmarkStart w:id="207" w:name="_Toc365278210"/>
      <w:bookmarkEnd w:id="206"/>
      <w:r>
        <w:t>Troubleshooting</w:t>
      </w:r>
      <w:bookmarkEnd w:id="207"/>
    </w:p>
    <w:p w14:paraId="0D8EC4DC" w14:textId="77777777" w:rsidR="00C11C33" w:rsidRDefault="00026662" w:rsidP="00026662">
      <w:pPr>
        <w:pStyle w:val="normal0"/>
        <w:spacing w:line="240" w:lineRule="auto"/>
      </w:pPr>
      <w:r>
        <w:t>When you move equations, tables, and figures around the caption numbering should automatically up</w:t>
      </w:r>
      <w:r>
        <w:t>date to reflect their positions in the document.  If this does not happen in your cross-references, go to File &gt; Print, then close out of the print menu (without printing).  This can fix issues of cross references not updating on-the-fly.  This trick may m</w:t>
      </w:r>
      <w:r>
        <w:t>ake take a couple tries to work.</w:t>
      </w:r>
    </w:p>
    <w:p w14:paraId="3922E9E3" w14:textId="77777777" w:rsidR="00C11C33" w:rsidRDefault="00C11C33" w:rsidP="00026662">
      <w:pPr>
        <w:pStyle w:val="normal0"/>
        <w:spacing w:line="240" w:lineRule="auto"/>
      </w:pPr>
    </w:p>
    <w:p w14:paraId="0B738BA0" w14:textId="77777777" w:rsidR="00C11C33" w:rsidRDefault="00026662" w:rsidP="00026662">
      <w:pPr>
        <w:pStyle w:val="Heading1"/>
        <w:spacing w:line="240" w:lineRule="auto"/>
      </w:pPr>
      <w:bookmarkStart w:id="208" w:name="_gspg6o1so1g8" w:colFirst="0" w:colLast="0"/>
      <w:bookmarkStart w:id="209" w:name="_Toc365278211"/>
      <w:bookmarkEnd w:id="208"/>
      <w:r>
        <w:t>Appendix J: Hands-on exercises for machine learning in materials</w:t>
      </w:r>
      <w:bookmarkEnd w:id="209"/>
    </w:p>
    <w:p w14:paraId="6AC02AA6" w14:textId="77777777" w:rsidR="00C11C33" w:rsidRDefault="00C11C33" w:rsidP="00026662">
      <w:pPr>
        <w:pStyle w:val="normal0"/>
        <w:spacing w:line="240" w:lineRule="auto"/>
        <w:rPr>
          <w:rFonts w:ascii="Arial" w:eastAsia="Arial" w:hAnsi="Arial" w:cs="Arial"/>
        </w:rPr>
      </w:pPr>
    </w:p>
    <w:p w14:paraId="693124FA" w14:textId="77777777" w:rsidR="00C11C33" w:rsidRDefault="00026662" w:rsidP="00026662">
      <w:pPr>
        <w:pStyle w:val="normal0"/>
        <w:spacing w:line="240" w:lineRule="auto"/>
        <w:rPr>
          <w:b/>
          <w:i/>
        </w:rPr>
      </w:pPr>
      <w:r>
        <w:t>There are many excellent tutorials for learning machine learning in general with Python, and some of them were mentioned earlier in this handbook. Those mig</w:t>
      </w:r>
      <w:r>
        <w:t>ht be a good place to start. However, if you want to dive into machine learning for materials science or prefer a more hands-on approach, you might try following some of the steps below.</w:t>
      </w:r>
    </w:p>
    <w:p w14:paraId="1D6482A2" w14:textId="77777777" w:rsidR="00C11C33" w:rsidRDefault="00026662" w:rsidP="00026662">
      <w:pPr>
        <w:pStyle w:val="Heading2"/>
        <w:spacing w:before="400" w:line="240" w:lineRule="auto"/>
      </w:pPr>
      <w:bookmarkStart w:id="210" w:name="_dfcub07r99de" w:colFirst="0" w:colLast="0"/>
      <w:bookmarkStart w:id="211" w:name="_Toc365278212"/>
      <w:bookmarkEnd w:id="210"/>
      <w:r>
        <w:t>Step 1 - git and Citrine tutorial</w:t>
      </w:r>
      <w:bookmarkEnd w:id="211"/>
    </w:p>
    <w:p w14:paraId="33F44556" w14:textId="77777777" w:rsidR="00C11C33" w:rsidRDefault="00C11C33" w:rsidP="00026662">
      <w:pPr>
        <w:pStyle w:val="normal0"/>
        <w:spacing w:line="240" w:lineRule="auto"/>
        <w:rPr>
          <w:rFonts w:ascii="Arial" w:eastAsia="Arial" w:hAnsi="Arial" w:cs="Arial"/>
        </w:rPr>
      </w:pPr>
    </w:p>
    <w:p w14:paraId="3D14CED5" w14:textId="77777777" w:rsidR="00C11C33" w:rsidRDefault="00026662" w:rsidP="00026662">
      <w:pPr>
        <w:pStyle w:val="normal0"/>
        <w:spacing w:line="240" w:lineRule="auto"/>
      </w:pPr>
      <w:r>
        <w:rPr>
          <w:b/>
        </w:rPr>
        <w:t>Skills gained:</w:t>
      </w:r>
      <w:r>
        <w:t xml:space="preserve"> git, Github, Python, MP Rest API, scikit-learn</w:t>
      </w:r>
    </w:p>
    <w:p w14:paraId="624F8C01" w14:textId="77777777" w:rsidR="00C11C33" w:rsidRDefault="00C11C33" w:rsidP="00026662">
      <w:pPr>
        <w:pStyle w:val="normal0"/>
        <w:spacing w:line="240" w:lineRule="auto"/>
      </w:pPr>
    </w:p>
    <w:p w14:paraId="20BAFF45" w14:textId="77777777" w:rsidR="00C11C33" w:rsidRDefault="00026662" w:rsidP="00026662">
      <w:pPr>
        <w:pStyle w:val="normal0"/>
        <w:spacing w:line="240" w:lineRule="auto"/>
      </w:pPr>
      <w:r>
        <w:t>Use an IDE (e.g. PyCharm) and invest in getting it running and set up on your system. Force yourself to learn the IDE and its features over time.</w:t>
      </w:r>
    </w:p>
    <w:p w14:paraId="40DFCC0A" w14:textId="77777777" w:rsidR="00C11C33" w:rsidRDefault="00026662" w:rsidP="00026662">
      <w:pPr>
        <w:pStyle w:val="normal0"/>
        <w:numPr>
          <w:ilvl w:val="0"/>
          <w:numId w:val="52"/>
        </w:numPr>
        <w:spacing w:line="240" w:lineRule="auto"/>
      </w:pPr>
      <w:r>
        <w:t>Create a new repository in your Github account (public is fin</w:t>
      </w:r>
      <w:r>
        <w:t>e).</w:t>
      </w:r>
    </w:p>
    <w:p w14:paraId="64A36A88" w14:textId="77777777" w:rsidR="00C11C33" w:rsidRDefault="00026662" w:rsidP="00026662">
      <w:pPr>
        <w:pStyle w:val="normal0"/>
        <w:numPr>
          <w:ilvl w:val="0"/>
          <w:numId w:val="52"/>
        </w:numPr>
        <w:spacing w:line="240" w:lineRule="auto"/>
      </w:pPr>
      <w:r>
        <w:t>Complete Parts 1 and 2 of Citrine Informatics’s blog on Machine Learning for the Materials scientist.</w:t>
      </w:r>
    </w:p>
    <w:p w14:paraId="6C3AC782" w14:textId="77777777" w:rsidR="00C11C33" w:rsidRDefault="00026662" w:rsidP="00026662">
      <w:pPr>
        <w:pStyle w:val="normal0"/>
        <w:numPr>
          <w:ilvl w:val="0"/>
          <w:numId w:val="52"/>
        </w:numPr>
        <w:spacing w:line="240" w:lineRule="auto"/>
      </w:pPr>
      <w:r>
        <w:t>Push the code to your repository. Make sure to commit to git throughout at short intervals, i.e. at the completion of every step, i.e. at least 6 comm</w:t>
      </w:r>
      <w:r>
        <w:t>its for the tutorial (more is fine).</w:t>
      </w:r>
    </w:p>
    <w:p w14:paraId="2604B9D8" w14:textId="77777777" w:rsidR="00C11C33" w:rsidRDefault="00026662" w:rsidP="00026662">
      <w:pPr>
        <w:pStyle w:val="Heading2"/>
        <w:spacing w:before="400" w:line="240" w:lineRule="auto"/>
      </w:pPr>
      <w:bookmarkStart w:id="212" w:name="_vhdh10u7iah9" w:colFirst="0" w:colLast="0"/>
      <w:bookmarkStart w:id="213" w:name="_Toc365278213"/>
      <w:bookmarkEnd w:id="212"/>
      <w:r>
        <w:t>Step 2 - pandas and data exploration</w:t>
      </w:r>
      <w:bookmarkEnd w:id="213"/>
    </w:p>
    <w:p w14:paraId="1E5A5170" w14:textId="77777777" w:rsidR="00C11C33" w:rsidRDefault="00026662" w:rsidP="00026662">
      <w:pPr>
        <w:pStyle w:val="normal0"/>
        <w:spacing w:line="240" w:lineRule="auto"/>
      </w:pPr>
      <w:r>
        <w:rPr>
          <w:b/>
        </w:rPr>
        <w:t>Skills gained:</w:t>
      </w:r>
      <w:r>
        <w:t xml:space="preserve"> pandas, plotting, data exploration</w:t>
      </w:r>
    </w:p>
    <w:p w14:paraId="09F2F17C" w14:textId="77777777" w:rsidR="00C11C33" w:rsidRDefault="00C11C33" w:rsidP="00026662">
      <w:pPr>
        <w:pStyle w:val="normal0"/>
        <w:spacing w:line="240" w:lineRule="auto"/>
      </w:pPr>
    </w:p>
    <w:p w14:paraId="4826D393" w14:textId="77777777" w:rsidR="00C11C33" w:rsidRDefault="00026662" w:rsidP="00026662">
      <w:pPr>
        <w:pStyle w:val="normal0"/>
        <w:spacing w:line="240" w:lineRule="auto"/>
      </w:pPr>
      <w:r>
        <w:t xml:space="preserve">Note that the steps below should be </w:t>
      </w:r>
      <w:r>
        <w:rPr>
          <w:b/>
          <w:i/>
        </w:rPr>
        <w:t>easy</w:t>
      </w:r>
      <w:r>
        <w:t xml:space="preserve">, </w:t>
      </w:r>
      <w:r>
        <w:rPr>
          <w:i/>
        </w:rPr>
        <w:t>i.e.</w:t>
      </w:r>
      <w:r>
        <w:t>, built-in functions in pandas for the most part that can be done in 1-2 lines of cod</w:t>
      </w:r>
      <w:r>
        <w:t>e. If you find yourself trying to write long and complicated code, you are probably not doing it correctly.</w:t>
      </w:r>
    </w:p>
    <w:p w14:paraId="148F8AB8" w14:textId="77777777" w:rsidR="00C11C33" w:rsidRDefault="00026662" w:rsidP="00026662">
      <w:pPr>
        <w:pStyle w:val="normal0"/>
        <w:numPr>
          <w:ilvl w:val="0"/>
          <w:numId w:val="52"/>
        </w:numPr>
        <w:spacing w:line="240" w:lineRule="auto"/>
      </w:pPr>
      <w:r>
        <w:t>When you are reading the data from the CSV file, read it into a pandas dataframe object.</w:t>
      </w:r>
    </w:p>
    <w:p w14:paraId="61C95FED" w14:textId="77777777" w:rsidR="00C11C33" w:rsidRDefault="00026662" w:rsidP="00026662">
      <w:pPr>
        <w:pStyle w:val="normal0"/>
        <w:numPr>
          <w:ilvl w:val="0"/>
          <w:numId w:val="52"/>
        </w:numPr>
        <w:spacing w:line="240" w:lineRule="auto"/>
      </w:pPr>
      <w:r>
        <w:t>Use the data stored in the pandas dataframe to get summary statistics on the band gap data. min, max, mean, quartiles, etc. (look for the built in pandas function to get summary statistics)</w:t>
      </w:r>
    </w:p>
    <w:p w14:paraId="0571F1F3" w14:textId="77777777" w:rsidR="00C11C33" w:rsidRDefault="00026662" w:rsidP="00026662">
      <w:pPr>
        <w:pStyle w:val="normal0"/>
        <w:numPr>
          <w:ilvl w:val="0"/>
          <w:numId w:val="52"/>
        </w:numPr>
        <w:spacing w:line="240" w:lineRule="auto"/>
      </w:pPr>
      <w:r>
        <w:t>Make a histogram plot of the band gap data distribution.</w:t>
      </w:r>
    </w:p>
    <w:p w14:paraId="7F5BAB80" w14:textId="77777777" w:rsidR="00C11C33" w:rsidRDefault="00026662" w:rsidP="00026662">
      <w:pPr>
        <w:pStyle w:val="normal0"/>
        <w:numPr>
          <w:ilvl w:val="0"/>
          <w:numId w:val="52"/>
        </w:numPr>
        <w:spacing w:line="240" w:lineRule="auto"/>
      </w:pPr>
      <w:r>
        <w:t>Add to yo</w:t>
      </w:r>
      <w:r>
        <w:t>ur data frame - make a new column that is equal to the square of the band gap.</w:t>
      </w:r>
    </w:p>
    <w:p w14:paraId="7ACF3E7D" w14:textId="77777777" w:rsidR="00C11C33" w:rsidRDefault="00026662" w:rsidP="00026662">
      <w:pPr>
        <w:pStyle w:val="normal0"/>
        <w:numPr>
          <w:ilvl w:val="0"/>
          <w:numId w:val="52"/>
        </w:numPr>
        <w:spacing w:line="240" w:lineRule="auto"/>
      </w:pPr>
      <w:r>
        <w:t>Make a quick scatter plot of gap vs gap^2.</w:t>
      </w:r>
    </w:p>
    <w:p w14:paraId="7B9D3E50" w14:textId="77777777" w:rsidR="00C11C33" w:rsidRDefault="00026662" w:rsidP="00026662">
      <w:pPr>
        <w:pStyle w:val="normal0"/>
        <w:numPr>
          <w:ilvl w:val="0"/>
          <w:numId w:val="52"/>
        </w:numPr>
        <w:spacing w:line="240" w:lineRule="auto"/>
      </w:pPr>
      <w:r>
        <w:t>Use the scatter_matrix() function to see the relationships between all quantities</w:t>
      </w:r>
    </w:p>
    <w:p w14:paraId="5A6C7B79" w14:textId="77777777" w:rsidR="00C11C33" w:rsidRDefault="00026662" w:rsidP="00026662">
      <w:pPr>
        <w:pStyle w:val="Heading2"/>
        <w:spacing w:before="400" w:line="240" w:lineRule="auto"/>
      </w:pPr>
      <w:bookmarkStart w:id="214" w:name="_ibimta7gtycr" w:colFirst="0" w:colLast="0"/>
      <w:bookmarkStart w:id="215" w:name="_Toc365278214"/>
      <w:bookmarkEnd w:id="214"/>
      <w:r>
        <w:t>Step 3 - further explorations with pandas</w:t>
      </w:r>
      <w:bookmarkEnd w:id="215"/>
    </w:p>
    <w:p w14:paraId="0EC9A6E7" w14:textId="77777777" w:rsidR="00C11C33" w:rsidRDefault="00026662" w:rsidP="00026662">
      <w:pPr>
        <w:pStyle w:val="normal0"/>
        <w:spacing w:line="240" w:lineRule="auto"/>
      </w:pPr>
      <w:r>
        <w:rPr>
          <w:b/>
        </w:rPr>
        <w:t>Skills gai</w:t>
      </w:r>
      <w:r>
        <w:rPr>
          <w:b/>
        </w:rPr>
        <w:t>ned:</w:t>
      </w:r>
      <w:r>
        <w:t xml:space="preserve"> putting data into a pandas dataframe</w:t>
      </w:r>
    </w:p>
    <w:p w14:paraId="6914AC81" w14:textId="77777777" w:rsidR="00C11C33" w:rsidRDefault="00C11C33" w:rsidP="00026662">
      <w:pPr>
        <w:pStyle w:val="normal0"/>
        <w:spacing w:line="240" w:lineRule="auto"/>
      </w:pPr>
    </w:p>
    <w:p w14:paraId="592AC0BB" w14:textId="77777777" w:rsidR="00C11C33" w:rsidRDefault="00026662" w:rsidP="00026662">
      <w:pPr>
        <w:pStyle w:val="normal0"/>
        <w:numPr>
          <w:ilvl w:val="0"/>
          <w:numId w:val="52"/>
        </w:numPr>
        <w:spacing w:line="240" w:lineRule="auto"/>
      </w:pPr>
      <w:r>
        <w:t>Rewrite the Citrine tutorial in Step 1 above (i.e. scikit learn fitting, adding features to the data, etc.) using pandas as the data structure. e.g., when you add features, it should be a new column in the data fr</w:t>
      </w:r>
      <w:r>
        <w:t xml:space="preserve">ame. What this means is that the "materials, bandgaps, and naive_features" lists should be </w:t>
      </w:r>
      <w:r>
        <w:rPr>
          <w:i/>
        </w:rPr>
        <w:t>deleted</w:t>
      </w:r>
      <w:r>
        <w:t xml:space="preserve"> and unnecessary, and all 3 of these variables replaced by the pandas data frame.</w:t>
      </w:r>
    </w:p>
    <w:p w14:paraId="5830A70A" w14:textId="77777777" w:rsidR="00C11C33" w:rsidRDefault="00026662" w:rsidP="00026662">
      <w:pPr>
        <w:pStyle w:val="Heading2"/>
        <w:spacing w:before="400" w:line="240" w:lineRule="auto"/>
      </w:pPr>
      <w:bookmarkStart w:id="216" w:name="_rllhvtmr9sua" w:colFirst="0" w:colLast="0"/>
      <w:bookmarkStart w:id="217" w:name="_Toc365278215"/>
      <w:bookmarkEnd w:id="216"/>
      <w:r>
        <w:t>Step 4 - playing with different models</w:t>
      </w:r>
      <w:bookmarkEnd w:id="217"/>
    </w:p>
    <w:p w14:paraId="5D85140E" w14:textId="77777777" w:rsidR="00C11C33" w:rsidRDefault="00026662" w:rsidP="00026662">
      <w:pPr>
        <w:pStyle w:val="normal0"/>
        <w:spacing w:line="240" w:lineRule="auto"/>
      </w:pPr>
      <w:r>
        <w:rPr>
          <w:b/>
        </w:rPr>
        <w:t>Skills gained:</w:t>
      </w:r>
      <w:r>
        <w:t xml:space="preserve"> bringing all the skill</w:t>
      </w:r>
      <w:r>
        <w:t>s together to do a new analysis</w:t>
      </w:r>
    </w:p>
    <w:p w14:paraId="555F4CBA" w14:textId="77777777" w:rsidR="00C11C33" w:rsidRDefault="00C11C33" w:rsidP="00026662">
      <w:pPr>
        <w:pStyle w:val="normal0"/>
        <w:spacing w:line="240" w:lineRule="auto"/>
      </w:pPr>
    </w:p>
    <w:p w14:paraId="440F6E23" w14:textId="77777777" w:rsidR="00C11C33" w:rsidRDefault="00026662" w:rsidP="00026662">
      <w:pPr>
        <w:pStyle w:val="normal0"/>
        <w:numPr>
          <w:ilvl w:val="0"/>
          <w:numId w:val="52"/>
        </w:numPr>
        <w:spacing w:line="240" w:lineRule="auto"/>
      </w:pPr>
      <w:r>
        <w:t>Get the formation energy in addition to the band gap for each compound using MPRester and put it in the data frame. So now you have columns for gap and formation energy (in addition to the one for material).</w:t>
      </w:r>
    </w:p>
    <w:p w14:paraId="1F010424" w14:textId="77777777" w:rsidR="00C11C33" w:rsidRDefault="00026662" w:rsidP="00026662">
      <w:pPr>
        <w:pStyle w:val="normal0"/>
        <w:numPr>
          <w:ilvl w:val="0"/>
          <w:numId w:val="52"/>
        </w:numPr>
        <w:spacing w:line="240" w:lineRule="auto"/>
      </w:pPr>
      <w:r>
        <w:t>Test if also in</w:t>
      </w:r>
      <w:r>
        <w:t>cluding the formation energy in your predictor set improves your model of the band gap.</w:t>
      </w:r>
    </w:p>
    <w:p w14:paraId="0508A13D" w14:textId="77777777" w:rsidR="00C11C33" w:rsidRDefault="00026662" w:rsidP="00026662">
      <w:pPr>
        <w:pStyle w:val="normal0"/>
        <w:numPr>
          <w:ilvl w:val="0"/>
          <w:numId w:val="52"/>
        </w:numPr>
        <w:spacing w:line="240" w:lineRule="auto"/>
      </w:pPr>
      <w:r>
        <w:t>Also repeat the above with the density of the material.</w:t>
      </w:r>
    </w:p>
    <w:p w14:paraId="371E5191" w14:textId="77777777" w:rsidR="00C11C33" w:rsidRDefault="00026662" w:rsidP="00026662">
      <w:pPr>
        <w:pStyle w:val="normal0"/>
        <w:numPr>
          <w:ilvl w:val="0"/>
          <w:numId w:val="52"/>
        </w:numPr>
        <w:spacing w:line="240" w:lineRule="auto"/>
      </w:pPr>
      <w:r>
        <w:t>Compare the baseline errors of the different models that use the naive and physical feature sets when using just</w:t>
      </w:r>
      <w:r>
        <w:t xml:space="preserve"> the bandgaps, formation energies, and densities, and in different combinations with each other. </w:t>
      </w:r>
    </w:p>
    <w:p w14:paraId="212BE831" w14:textId="77777777" w:rsidR="00C11C33" w:rsidRDefault="00026662" w:rsidP="00026662">
      <w:pPr>
        <w:pStyle w:val="normal0"/>
        <w:numPr>
          <w:ilvl w:val="0"/>
          <w:numId w:val="52"/>
        </w:numPr>
        <w:spacing w:line="240" w:lineRule="auto"/>
      </w:pPr>
      <w:r>
        <w:t>Make a quick scatter plot to visualize the correlations, if any, between the properties and compare with the baseline errors above.</w:t>
      </w:r>
    </w:p>
    <w:p w14:paraId="2C776257" w14:textId="77777777" w:rsidR="00C11C33" w:rsidRDefault="00026662" w:rsidP="00026662">
      <w:pPr>
        <w:pStyle w:val="Heading2"/>
        <w:spacing w:before="400" w:line="240" w:lineRule="auto"/>
      </w:pPr>
      <w:bookmarkStart w:id="218" w:name="_p9b5jgedashy" w:colFirst="0" w:colLast="0"/>
      <w:bookmarkStart w:id="219" w:name="_Toc365278216"/>
      <w:bookmarkEnd w:id="218"/>
      <w:r>
        <w:t>Step 5 - the interactive J</w:t>
      </w:r>
      <w:r>
        <w:t>upyter notebook</w:t>
      </w:r>
      <w:bookmarkEnd w:id="219"/>
    </w:p>
    <w:p w14:paraId="7B046278" w14:textId="77777777" w:rsidR="00C11C33" w:rsidRDefault="00026662" w:rsidP="00026662">
      <w:pPr>
        <w:pStyle w:val="normal0"/>
        <w:spacing w:line="240" w:lineRule="auto"/>
      </w:pPr>
      <w:r>
        <w:rPr>
          <w:b/>
        </w:rPr>
        <w:t>Skills gained:</w:t>
      </w:r>
      <w:r>
        <w:t xml:space="preserve"> Jupyter notebook</w:t>
      </w:r>
    </w:p>
    <w:p w14:paraId="72427EA4" w14:textId="77777777" w:rsidR="00C11C33" w:rsidRDefault="00C11C33" w:rsidP="00026662">
      <w:pPr>
        <w:pStyle w:val="normal0"/>
        <w:spacing w:line="240" w:lineRule="auto"/>
      </w:pPr>
    </w:p>
    <w:p w14:paraId="7C014CE4" w14:textId="77777777" w:rsidR="00C11C33" w:rsidRDefault="00026662" w:rsidP="00026662">
      <w:pPr>
        <w:pStyle w:val="normal0"/>
        <w:numPr>
          <w:ilvl w:val="0"/>
          <w:numId w:val="52"/>
        </w:numPr>
        <w:spacing w:line="240" w:lineRule="auto"/>
      </w:pPr>
      <w:r>
        <w:t>Create a Jupyter notebook for your code. The final product should be a nice document with all plots in-line and that clearly show all steps.</w:t>
      </w:r>
    </w:p>
    <w:p w14:paraId="58EFB5A5" w14:textId="77777777" w:rsidR="00C11C33" w:rsidRDefault="00026662" w:rsidP="00026662">
      <w:pPr>
        <w:pStyle w:val="Heading2"/>
        <w:spacing w:before="400" w:line="240" w:lineRule="auto"/>
      </w:pPr>
      <w:bookmarkStart w:id="220" w:name="_u0w2hly54e2b" w:colFirst="0" w:colLast="0"/>
      <w:bookmarkStart w:id="221" w:name="_Toc365278217"/>
      <w:bookmarkEnd w:id="220"/>
      <w:r>
        <w:t>Step 6 - matminer</w:t>
      </w:r>
      <w:bookmarkEnd w:id="221"/>
    </w:p>
    <w:p w14:paraId="7F186DA7" w14:textId="77777777" w:rsidR="00C11C33" w:rsidRDefault="00026662" w:rsidP="00026662">
      <w:pPr>
        <w:pStyle w:val="normal0"/>
        <w:spacing w:line="240" w:lineRule="auto"/>
      </w:pPr>
      <w:r>
        <w:rPr>
          <w:b/>
        </w:rPr>
        <w:t>Skills gained:</w:t>
      </w:r>
      <w:r>
        <w:t xml:space="preserve"> the matminer package that we deve</w:t>
      </w:r>
      <w:r>
        <w:t>loped.</w:t>
      </w:r>
    </w:p>
    <w:p w14:paraId="6733A364" w14:textId="77777777" w:rsidR="00C11C33" w:rsidRDefault="00C11C33" w:rsidP="00026662">
      <w:pPr>
        <w:pStyle w:val="normal0"/>
        <w:spacing w:line="240" w:lineRule="auto"/>
      </w:pPr>
    </w:p>
    <w:p w14:paraId="431019C1" w14:textId="77777777" w:rsidR="00C11C33" w:rsidRDefault="00026662" w:rsidP="00026662">
      <w:pPr>
        <w:pStyle w:val="normal0"/>
        <w:numPr>
          <w:ilvl w:val="0"/>
          <w:numId w:val="52"/>
        </w:numPr>
        <w:spacing w:line="240" w:lineRule="auto"/>
      </w:pPr>
      <w:r>
        <w:t>Install matminer on your system, if not already installed</w:t>
      </w:r>
    </w:p>
    <w:p w14:paraId="5BB8E691" w14:textId="77777777" w:rsidR="00C11C33" w:rsidRDefault="00026662" w:rsidP="00026662">
      <w:pPr>
        <w:pStyle w:val="normal0"/>
        <w:numPr>
          <w:ilvl w:val="0"/>
          <w:numId w:val="52"/>
        </w:numPr>
        <w:spacing w:line="240" w:lineRule="auto"/>
      </w:pPr>
      <w:r>
        <w:t>Work through the example Jupyter notebooks for matminer</w:t>
      </w:r>
    </w:p>
    <w:p w14:paraId="5F722044" w14:textId="77777777" w:rsidR="00C11C33" w:rsidRDefault="00C11C33" w:rsidP="00026662">
      <w:pPr>
        <w:pStyle w:val="normal0"/>
        <w:spacing w:line="240" w:lineRule="auto"/>
      </w:pPr>
    </w:p>
    <w:p w14:paraId="384CB781" w14:textId="77777777" w:rsidR="00C11C33" w:rsidRDefault="00026662" w:rsidP="00026662">
      <w:pPr>
        <w:pStyle w:val="normal0"/>
        <w:spacing w:line="240" w:lineRule="auto"/>
      </w:pPr>
      <w:r>
        <w:t>Finally, give yourself a pat on the back - and think of how you can now apply your newfound skills!</w:t>
      </w:r>
    </w:p>
    <w:p w14:paraId="7228B1CB" w14:textId="77777777" w:rsidR="00C11C33" w:rsidRDefault="00C11C33" w:rsidP="00026662">
      <w:pPr>
        <w:pStyle w:val="normal0"/>
        <w:spacing w:line="240" w:lineRule="auto"/>
      </w:pPr>
    </w:p>
    <w:p w14:paraId="1E39A219" w14:textId="77777777" w:rsidR="00C11C33" w:rsidRDefault="00026662" w:rsidP="00026662">
      <w:pPr>
        <w:pStyle w:val="Heading1"/>
        <w:spacing w:line="240" w:lineRule="auto"/>
      </w:pPr>
      <w:bookmarkStart w:id="222" w:name="_us8aliox7kv2" w:colFirst="0" w:colLast="0"/>
      <w:bookmarkStart w:id="223" w:name="_Toc365278218"/>
      <w:bookmarkEnd w:id="222"/>
      <w:r>
        <w:t>Appendix K: Managing the group web site</w:t>
      </w:r>
      <w:bookmarkEnd w:id="223"/>
    </w:p>
    <w:p w14:paraId="240C5B8C" w14:textId="77777777" w:rsidR="00C11C33" w:rsidRDefault="00C11C33" w:rsidP="00026662">
      <w:pPr>
        <w:pStyle w:val="normal0"/>
        <w:spacing w:line="240" w:lineRule="auto"/>
      </w:pPr>
    </w:p>
    <w:p w14:paraId="0920C1C2" w14:textId="77777777" w:rsidR="00C11C33" w:rsidRDefault="00026662" w:rsidP="00026662">
      <w:pPr>
        <w:pStyle w:val="normal0"/>
        <w:spacing w:line="240" w:lineRule="auto"/>
      </w:pPr>
      <w:r>
        <w:t>It is currently a two-step process to update the group web site:</w:t>
      </w:r>
    </w:p>
    <w:p w14:paraId="48B5F649" w14:textId="77777777" w:rsidR="00C11C33" w:rsidRDefault="00026662" w:rsidP="00026662">
      <w:pPr>
        <w:pStyle w:val="normal0"/>
        <w:numPr>
          <w:ilvl w:val="0"/>
          <w:numId w:val="39"/>
        </w:numPr>
        <w:spacing w:line="240" w:lineRule="auto"/>
        <w:contextualSpacing/>
      </w:pPr>
      <w:r>
        <w:t>update the code in the hackingmaterials.github.io repo</w:t>
      </w:r>
    </w:p>
    <w:p w14:paraId="07B61AF3" w14:textId="77777777" w:rsidR="00C11C33" w:rsidRDefault="00026662" w:rsidP="00026662">
      <w:pPr>
        <w:pStyle w:val="normal0"/>
        <w:numPr>
          <w:ilvl w:val="0"/>
          <w:numId w:val="39"/>
        </w:numPr>
        <w:spacing w:line="240" w:lineRule="auto"/>
        <w:contextualSpacing/>
      </w:pPr>
      <w:r>
        <w:t>push the code to our GoDaddy hosting account, e.g., using FTP to GoDaddy</w:t>
      </w:r>
    </w:p>
    <w:p w14:paraId="70349A3E" w14:textId="77777777" w:rsidR="00C11C33" w:rsidRDefault="00C11C33" w:rsidP="00026662">
      <w:pPr>
        <w:pStyle w:val="normal0"/>
        <w:spacing w:line="240" w:lineRule="auto"/>
      </w:pPr>
    </w:p>
    <w:p w14:paraId="2D0E1EAE" w14:textId="77777777" w:rsidR="00C11C33" w:rsidRDefault="00026662" w:rsidP="00026662">
      <w:pPr>
        <w:pStyle w:val="normal0"/>
        <w:spacing w:line="240" w:lineRule="auto"/>
        <w:rPr>
          <w:b/>
          <w:i/>
        </w:rPr>
      </w:pPr>
      <w:r>
        <w:t>In the future, it wou</w:t>
      </w:r>
      <w:r>
        <w:t xml:space="preserve">ld be better to bypass the GoDaddy hosting step by hosting the website entirely on Github using Github IO pages: </w:t>
      </w:r>
      <w:r>
        <w:rPr>
          <w:b/>
          <w:i/>
        </w:rPr>
        <w:t>https://pages.github.com/</w:t>
      </w:r>
      <w:r>
        <w:t xml:space="preserve">, and then pointing it to the group domain (hackingmaterials.lbl.gov) using the guide:  </w:t>
      </w:r>
      <w:r>
        <w:rPr>
          <w:b/>
          <w:i/>
        </w:rPr>
        <w:t>http://bit.ly/2mBhxOl</w:t>
      </w:r>
    </w:p>
    <w:p w14:paraId="11BBD141" w14:textId="77777777" w:rsidR="00C11C33" w:rsidRDefault="00026662" w:rsidP="00026662">
      <w:pPr>
        <w:pStyle w:val="normal0"/>
        <w:spacing w:line="240" w:lineRule="auto"/>
      </w:pPr>
      <w:r>
        <w:t>To updat</w:t>
      </w:r>
      <w:r>
        <w:t>e the hosting itself, and handle things like SSL certificates required by LBNL, Anubhav should have some details on the current hosting in an email with subject “two things regarding group web site” with a summary by Saurabh.</w:t>
      </w:r>
    </w:p>
    <w:p w14:paraId="6D576E7F" w14:textId="77777777" w:rsidR="00C11C33" w:rsidRDefault="00C11C33" w:rsidP="00026662">
      <w:pPr>
        <w:pStyle w:val="Heading1"/>
        <w:spacing w:line="240" w:lineRule="auto"/>
      </w:pPr>
      <w:bookmarkStart w:id="224" w:name="_qav0ncdqxcsp" w:colFirst="0" w:colLast="0"/>
      <w:bookmarkEnd w:id="224"/>
    </w:p>
    <w:p w14:paraId="4E36EDB4" w14:textId="77777777" w:rsidR="00C11C33" w:rsidRDefault="00026662" w:rsidP="00026662">
      <w:pPr>
        <w:pStyle w:val="Heading1"/>
        <w:spacing w:line="240" w:lineRule="auto"/>
      </w:pPr>
      <w:bookmarkStart w:id="225" w:name="_2334o5jv598d" w:colFirst="0" w:colLast="0"/>
      <w:bookmarkStart w:id="226" w:name="_Toc365278219"/>
      <w:bookmarkEnd w:id="225"/>
      <w:r>
        <w:t>Appendix L: Group library</w:t>
      </w:r>
      <w:bookmarkEnd w:id="226"/>
    </w:p>
    <w:p w14:paraId="2C49FE10" w14:textId="77777777" w:rsidR="00C11C33" w:rsidRDefault="00C11C33" w:rsidP="00026662">
      <w:pPr>
        <w:pStyle w:val="Heading1"/>
        <w:spacing w:line="240" w:lineRule="auto"/>
        <w:rPr>
          <w:rFonts w:ascii="Arial" w:eastAsia="Arial" w:hAnsi="Arial" w:cs="Arial"/>
          <w:b w:val="0"/>
          <w:color w:val="000000"/>
          <w:sz w:val="22"/>
          <w:szCs w:val="22"/>
        </w:rPr>
      </w:pPr>
      <w:bookmarkStart w:id="227" w:name="_9aqn3p8az9q1" w:colFirst="0" w:colLast="0"/>
      <w:bookmarkEnd w:id="227"/>
    </w:p>
    <w:p w14:paraId="2DA48654" w14:textId="77777777" w:rsidR="00C11C33" w:rsidRDefault="00026662" w:rsidP="00026662">
      <w:pPr>
        <w:pStyle w:val="normal0"/>
        <w:spacing w:line="240" w:lineRule="auto"/>
      </w:pPr>
      <w:r>
        <w:t xml:space="preserve">We have several technical books in the group that you can borrow (just contact Anubhav). The only condition is that you should only borrow books when you intend to read them. It is all too easy to take a book with the </w:t>
      </w:r>
      <w:r>
        <w:rPr>
          <w:i/>
        </w:rPr>
        <w:t>intention</w:t>
      </w:r>
      <w:r>
        <w:t xml:space="preserve"> to read it and let it simply</w:t>
      </w:r>
      <w:r>
        <w:t xml:space="preserve"> take up space on your desk for a year. Thus, the maximum borrowing period is </w:t>
      </w:r>
      <w:r>
        <w:rPr>
          <w:b/>
          <w:i/>
        </w:rPr>
        <w:t>one month</w:t>
      </w:r>
      <w:r>
        <w:t>, which is certainly enough time to go through a book once you’ve actually decided to read it. After that, you’ll need to wait a week before borrowing again, and someone</w:t>
      </w:r>
      <w:r>
        <w:t xml:space="preserve"> else is free to take the book in the meantime. You can also instead borrow a book for two days for any reason - e.g., to skim it over or to use it as a reference for understanding some concept - and as long as you return it afterwards it doesn’t affect yo</w:t>
      </w:r>
      <w:r>
        <w:t>ur ability to “check it out” later. The main thing to avoid is just having a book sit on your desk for 3 months.</w:t>
      </w:r>
    </w:p>
    <w:p w14:paraId="1BC2082E" w14:textId="77777777" w:rsidR="00C11C33" w:rsidRDefault="00026662" w:rsidP="00026662">
      <w:pPr>
        <w:pStyle w:val="Heading2"/>
        <w:spacing w:line="240" w:lineRule="auto"/>
      </w:pPr>
      <w:bookmarkStart w:id="228" w:name="_shdeiretcumk" w:colFirst="0" w:colLast="0"/>
      <w:bookmarkStart w:id="229" w:name="_Toc365278220"/>
      <w:bookmarkEnd w:id="228"/>
      <w:r>
        <w:t>Solid state physics / thermodynamics</w:t>
      </w:r>
      <w:bookmarkEnd w:id="229"/>
    </w:p>
    <w:p w14:paraId="7DC08102" w14:textId="77777777" w:rsidR="00C11C33" w:rsidRDefault="00026662" w:rsidP="00026662">
      <w:pPr>
        <w:pStyle w:val="normal0"/>
        <w:numPr>
          <w:ilvl w:val="0"/>
          <w:numId w:val="26"/>
        </w:numPr>
        <w:spacing w:line="240" w:lineRule="auto"/>
        <w:contextualSpacing/>
      </w:pPr>
      <w:r>
        <w:rPr>
          <w:b/>
          <w:i/>
        </w:rPr>
        <w:t>Principles of Electronic Materials and Devices</w:t>
      </w:r>
      <w:r>
        <w:t xml:space="preserve"> by Kasap</w:t>
      </w:r>
    </w:p>
    <w:p w14:paraId="5D2221AF" w14:textId="77777777" w:rsidR="00C11C33" w:rsidRDefault="00026662" w:rsidP="00026662">
      <w:pPr>
        <w:pStyle w:val="normal0"/>
        <w:numPr>
          <w:ilvl w:val="1"/>
          <w:numId w:val="26"/>
        </w:numPr>
        <w:spacing w:line="240" w:lineRule="auto"/>
        <w:contextualSpacing/>
      </w:pPr>
      <w:r>
        <w:t>A good beginner text for solid state physics - oft</w:t>
      </w:r>
      <w:r>
        <w:t>en can help pave the way to understand more difficult texts</w:t>
      </w:r>
    </w:p>
    <w:p w14:paraId="01732F70" w14:textId="77777777" w:rsidR="00C11C33" w:rsidRDefault="00026662" w:rsidP="00026662">
      <w:pPr>
        <w:pStyle w:val="normal0"/>
        <w:numPr>
          <w:ilvl w:val="0"/>
          <w:numId w:val="26"/>
        </w:numPr>
        <w:spacing w:line="240" w:lineRule="auto"/>
        <w:contextualSpacing/>
      </w:pPr>
      <w:r>
        <w:rPr>
          <w:b/>
          <w:i/>
        </w:rPr>
        <w:t>Fundamentals of Semiconductors</w:t>
      </w:r>
      <w:r>
        <w:t xml:space="preserve"> by Yu and Cardona</w:t>
      </w:r>
    </w:p>
    <w:p w14:paraId="3AEF8EA4" w14:textId="77777777" w:rsidR="00C11C33" w:rsidRDefault="00026662" w:rsidP="00026662">
      <w:pPr>
        <w:pStyle w:val="normal0"/>
        <w:numPr>
          <w:ilvl w:val="1"/>
          <w:numId w:val="26"/>
        </w:numPr>
        <w:spacing w:line="240" w:lineRule="auto"/>
        <w:contextualSpacing/>
      </w:pPr>
      <w:r>
        <w:t>A good intermediate introduction and reference to solid state physics concepts</w:t>
      </w:r>
    </w:p>
    <w:p w14:paraId="133FF0D7" w14:textId="77777777" w:rsidR="00C11C33" w:rsidRDefault="00026662" w:rsidP="00026662">
      <w:pPr>
        <w:pStyle w:val="normal0"/>
        <w:numPr>
          <w:ilvl w:val="0"/>
          <w:numId w:val="26"/>
        </w:numPr>
        <w:spacing w:line="240" w:lineRule="auto"/>
        <w:contextualSpacing/>
        <w:rPr>
          <w:b/>
          <w:i/>
        </w:rPr>
      </w:pPr>
      <w:r>
        <w:rPr>
          <w:b/>
          <w:i/>
        </w:rPr>
        <w:t>Density functional theory: a practical introduction</w:t>
      </w:r>
      <w:r>
        <w:t xml:space="preserve"> by Steckel and S</w:t>
      </w:r>
      <w:r>
        <w:t>holl (3 copies available)</w:t>
      </w:r>
    </w:p>
    <w:p w14:paraId="17071D15" w14:textId="77777777" w:rsidR="00C11C33" w:rsidRDefault="00026662" w:rsidP="00026662">
      <w:pPr>
        <w:pStyle w:val="normal0"/>
        <w:numPr>
          <w:ilvl w:val="1"/>
          <w:numId w:val="26"/>
        </w:numPr>
        <w:spacing w:line="240" w:lineRule="auto"/>
        <w:contextualSpacing/>
      </w:pPr>
      <w:r>
        <w:t>My personal favorite introduction to DFT</w:t>
      </w:r>
    </w:p>
    <w:p w14:paraId="06F37238" w14:textId="77777777" w:rsidR="00C11C33" w:rsidRDefault="00026662" w:rsidP="00026662">
      <w:pPr>
        <w:pStyle w:val="normal0"/>
        <w:numPr>
          <w:ilvl w:val="0"/>
          <w:numId w:val="26"/>
        </w:numPr>
        <w:spacing w:line="240" w:lineRule="auto"/>
        <w:contextualSpacing/>
      </w:pPr>
      <w:r>
        <w:rPr>
          <w:b/>
          <w:i/>
        </w:rPr>
        <w:t>Fundamentals of Carrier Transport</w:t>
      </w:r>
      <w:r>
        <w:t xml:space="preserve"> by Lundstrom</w:t>
      </w:r>
    </w:p>
    <w:p w14:paraId="44717BAD" w14:textId="77777777" w:rsidR="00C11C33" w:rsidRDefault="00026662" w:rsidP="00026662">
      <w:pPr>
        <w:pStyle w:val="normal0"/>
        <w:numPr>
          <w:ilvl w:val="0"/>
          <w:numId w:val="26"/>
        </w:numPr>
        <w:spacing w:line="240" w:lineRule="auto"/>
        <w:contextualSpacing/>
      </w:pPr>
      <w:r>
        <w:rPr>
          <w:b/>
          <w:i/>
        </w:rPr>
        <w:t>Quantum Transport: Atom to Transistor</w:t>
      </w:r>
      <w:r>
        <w:t xml:space="preserve"> by Datta</w:t>
      </w:r>
    </w:p>
    <w:p w14:paraId="50A27191" w14:textId="77777777" w:rsidR="00C11C33" w:rsidRDefault="00026662" w:rsidP="00026662">
      <w:pPr>
        <w:pStyle w:val="normal0"/>
        <w:numPr>
          <w:ilvl w:val="0"/>
          <w:numId w:val="26"/>
        </w:numPr>
        <w:spacing w:line="240" w:lineRule="auto"/>
        <w:contextualSpacing/>
      </w:pPr>
      <w:r>
        <w:rPr>
          <w:b/>
          <w:i/>
        </w:rPr>
        <w:t>Lessons from nanoelectronics: a new perspective on transport</w:t>
      </w:r>
      <w:r>
        <w:t xml:space="preserve"> by Datta</w:t>
      </w:r>
    </w:p>
    <w:p w14:paraId="02EB99BA" w14:textId="77777777" w:rsidR="00C11C33" w:rsidRDefault="00026662" w:rsidP="00026662">
      <w:pPr>
        <w:pStyle w:val="normal0"/>
        <w:numPr>
          <w:ilvl w:val="0"/>
          <w:numId w:val="26"/>
        </w:numPr>
        <w:spacing w:line="240" w:lineRule="auto"/>
        <w:contextualSpacing/>
      </w:pPr>
      <w:r>
        <w:rPr>
          <w:b/>
          <w:i/>
        </w:rPr>
        <w:t xml:space="preserve">Introductory statistical </w:t>
      </w:r>
      <w:r>
        <w:rPr>
          <w:b/>
          <w:i/>
        </w:rPr>
        <w:t>mechanics</w:t>
      </w:r>
      <w:r>
        <w:t xml:space="preserve"> by Bowley and Sanchez</w:t>
      </w:r>
    </w:p>
    <w:p w14:paraId="23752414" w14:textId="77777777" w:rsidR="00C11C33" w:rsidRDefault="00026662" w:rsidP="00026662">
      <w:pPr>
        <w:pStyle w:val="normal0"/>
        <w:numPr>
          <w:ilvl w:val="0"/>
          <w:numId w:val="26"/>
        </w:numPr>
        <w:spacing w:line="240" w:lineRule="auto"/>
        <w:contextualSpacing/>
      </w:pPr>
      <w:r>
        <w:rPr>
          <w:b/>
          <w:i/>
        </w:rPr>
        <w:t>Molecular Driving Forces</w:t>
      </w:r>
      <w:r>
        <w:t xml:space="preserve"> by Dill and Bromberg</w:t>
      </w:r>
    </w:p>
    <w:p w14:paraId="5FF5CCE3" w14:textId="77777777" w:rsidR="00C11C33" w:rsidRDefault="00026662" w:rsidP="00026662">
      <w:pPr>
        <w:pStyle w:val="normal0"/>
        <w:numPr>
          <w:ilvl w:val="1"/>
          <w:numId w:val="26"/>
        </w:numPr>
        <w:spacing w:line="240" w:lineRule="auto"/>
        <w:contextualSpacing/>
      </w:pPr>
      <w:r>
        <w:t>A great introduction to statistical mechanics, with plenty of conceptual explanations</w:t>
      </w:r>
    </w:p>
    <w:p w14:paraId="73C20517" w14:textId="77777777" w:rsidR="00C11C33" w:rsidRDefault="00026662" w:rsidP="00026662">
      <w:pPr>
        <w:pStyle w:val="Heading2"/>
        <w:spacing w:line="240" w:lineRule="auto"/>
      </w:pPr>
      <w:bookmarkStart w:id="230" w:name="_263g6bv8f2js" w:colFirst="0" w:colLast="0"/>
      <w:bookmarkStart w:id="231" w:name="_Toc365278221"/>
      <w:bookmarkEnd w:id="230"/>
      <w:r>
        <w:t>Materials science / chemistry</w:t>
      </w:r>
      <w:bookmarkEnd w:id="231"/>
    </w:p>
    <w:p w14:paraId="754A4162" w14:textId="77777777" w:rsidR="00C11C33" w:rsidRDefault="00026662" w:rsidP="00026662">
      <w:pPr>
        <w:pStyle w:val="normal0"/>
        <w:numPr>
          <w:ilvl w:val="0"/>
          <w:numId w:val="13"/>
        </w:numPr>
        <w:spacing w:line="240" w:lineRule="auto"/>
        <w:contextualSpacing/>
      </w:pPr>
      <w:r>
        <w:rPr>
          <w:b/>
          <w:i/>
        </w:rPr>
        <w:t>Physical Ceramics</w:t>
      </w:r>
      <w:r>
        <w:t xml:space="preserve"> by Chiang, Birnie, Kingery</w:t>
      </w:r>
    </w:p>
    <w:p w14:paraId="3CBB3A86" w14:textId="77777777" w:rsidR="00C11C33" w:rsidRDefault="00026662" w:rsidP="00026662">
      <w:pPr>
        <w:pStyle w:val="normal0"/>
        <w:numPr>
          <w:ilvl w:val="1"/>
          <w:numId w:val="13"/>
        </w:numPr>
        <w:spacing w:line="240" w:lineRule="auto"/>
        <w:contextualSpacing/>
      </w:pPr>
      <w:r>
        <w:t>A nice overall introduction to (non-metallurgy) materials science</w:t>
      </w:r>
    </w:p>
    <w:p w14:paraId="75C0EC23" w14:textId="77777777" w:rsidR="00C11C33" w:rsidRDefault="00026662" w:rsidP="00026662">
      <w:pPr>
        <w:pStyle w:val="normal0"/>
        <w:numPr>
          <w:ilvl w:val="0"/>
          <w:numId w:val="13"/>
        </w:numPr>
        <w:spacing w:line="240" w:lineRule="auto"/>
        <w:contextualSpacing/>
      </w:pPr>
      <w:r>
        <w:rPr>
          <w:b/>
          <w:i/>
        </w:rPr>
        <w:t>Materials Science and Engineering: An Introduction</w:t>
      </w:r>
      <w:r>
        <w:t xml:space="preserve"> by Callister</w:t>
      </w:r>
    </w:p>
    <w:p w14:paraId="052FE32B" w14:textId="77777777" w:rsidR="00C11C33" w:rsidRDefault="00026662" w:rsidP="00026662">
      <w:pPr>
        <w:pStyle w:val="normal0"/>
        <w:numPr>
          <w:ilvl w:val="0"/>
          <w:numId w:val="13"/>
        </w:numPr>
        <w:spacing w:line="240" w:lineRule="auto"/>
        <w:contextualSpacing/>
      </w:pPr>
      <w:r>
        <w:rPr>
          <w:b/>
          <w:i/>
        </w:rPr>
        <w:t>Organic Solar Cells: Device Physics, Processing, Degradation, and Prevention</w:t>
      </w:r>
      <w:r>
        <w:t xml:space="preserve"> by Kumar</w:t>
      </w:r>
    </w:p>
    <w:p w14:paraId="192AA431" w14:textId="77777777" w:rsidR="00C11C33" w:rsidRDefault="00026662" w:rsidP="00026662">
      <w:pPr>
        <w:pStyle w:val="normal0"/>
        <w:numPr>
          <w:ilvl w:val="0"/>
          <w:numId w:val="13"/>
        </w:numPr>
        <w:spacing w:line="240" w:lineRule="auto"/>
        <w:contextualSpacing/>
      </w:pPr>
      <w:r>
        <w:rPr>
          <w:b/>
          <w:i/>
        </w:rPr>
        <w:t>Chemical bonding in solids</w:t>
      </w:r>
      <w:r>
        <w:t xml:space="preserve"> by Burdett</w:t>
      </w:r>
    </w:p>
    <w:p w14:paraId="13E9AECA" w14:textId="77777777" w:rsidR="00C11C33" w:rsidRDefault="00026662" w:rsidP="00026662">
      <w:pPr>
        <w:pStyle w:val="normal0"/>
        <w:numPr>
          <w:ilvl w:val="0"/>
          <w:numId w:val="13"/>
        </w:numPr>
        <w:spacing w:line="240" w:lineRule="auto"/>
        <w:contextualSpacing/>
      </w:pPr>
      <w:r>
        <w:rPr>
          <w:b/>
          <w:i/>
        </w:rPr>
        <w:t>Ch</w:t>
      </w:r>
      <w:r>
        <w:rPr>
          <w:b/>
          <w:i/>
        </w:rPr>
        <w:t>emical bonds: a dialog</w:t>
      </w:r>
      <w:r>
        <w:t xml:space="preserve"> by Burdett</w:t>
      </w:r>
    </w:p>
    <w:p w14:paraId="06E33DB3" w14:textId="77777777" w:rsidR="00C11C33" w:rsidRDefault="00026662" w:rsidP="00026662">
      <w:pPr>
        <w:pStyle w:val="normal0"/>
        <w:numPr>
          <w:ilvl w:val="0"/>
          <w:numId w:val="13"/>
        </w:numPr>
        <w:spacing w:line="240" w:lineRule="auto"/>
        <w:contextualSpacing/>
      </w:pPr>
      <w:r>
        <w:rPr>
          <w:b/>
          <w:i/>
        </w:rPr>
        <w:t>Materials and the Environment</w:t>
      </w:r>
      <w:r>
        <w:t xml:space="preserve"> by Ashby</w:t>
      </w:r>
    </w:p>
    <w:p w14:paraId="56C2A5FC" w14:textId="77777777" w:rsidR="00C11C33" w:rsidRDefault="00026662" w:rsidP="00026662">
      <w:pPr>
        <w:pStyle w:val="normal0"/>
        <w:numPr>
          <w:ilvl w:val="0"/>
          <w:numId w:val="13"/>
        </w:numPr>
        <w:spacing w:line="240" w:lineRule="auto"/>
        <w:contextualSpacing/>
      </w:pPr>
      <w:r>
        <w:rPr>
          <w:b/>
          <w:i/>
        </w:rPr>
        <w:t>Kinetics of Materials</w:t>
      </w:r>
      <w:r>
        <w:t xml:space="preserve"> by Baluffi, Allen, Carter</w:t>
      </w:r>
    </w:p>
    <w:p w14:paraId="0466A9F7" w14:textId="77777777" w:rsidR="00C11C33" w:rsidRDefault="00026662" w:rsidP="00026662">
      <w:pPr>
        <w:pStyle w:val="normal0"/>
        <w:numPr>
          <w:ilvl w:val="0"/>
          <w:numId w:val="13"/>
        </w:numPr>
        <w:spacing w:line="240" w:lineRule="auto"/>
        <w:contextualSpacing/>
      </w:pPr>
      <w:r>
        <w:rPr>
          <w:b/>
          <w:i/>
        </w:rPr>
        <w:t>Organic Chemistry I for Dummies</w:t>
      </w:r>
      <w:r>
        <w:t xml:space="preserve"> by Winter</w:t>
      </w:r>
    </w:p>
    <w:p w14:paraId="71930E0B" w14:textId="77777777" w:rsidR="00C11C33" w:rsidRDefault="00026662" w:rsidP="00026662">
      <w:pPr>
        <w:pStyle w:val="normal0"/>
        <w:numPr>
          <w:ilvl w:val="1"/>
          <w:numId w:val="13"/>
        </w:numPr>
        <w:spacing w:line="240" w:lineRule="auto"/>
        <w:contextualSpacing/>
      </w:pPr>
      <w:r>
        <w:t xml:space="preserve">Great if you don’t know much (or any) organic chemistry and want to understand the basics of </w:t>
      </w:r>
      <w:r>
        <w:t>how to analyze various molecules and reactions; solid emphasis on concepts / building intuition rather than memorization</w:t>
      </w:r>
    </w:p>
    <w:p w14:paraId="318EA75F" w14:textId="77777777" w:rsidR="00C11C33" w:rsidRDefault="00026662" w:rsidP="00026662">
      <w:pPr>
        <w:pStyle w:val="normal0"/>
        <w:numPr>
          <w:ilvl w:val="0"/>
          <w:numId w:val="13"/>
        </w:numPr>
        <w:spacing w:line="240" w:lineRule="auto"/>
        <w:contextualSpacing/>
      </w:pPr>
      <w:r>
        <w:rPr>
          <w:b/>
          <w:i/>
        </w:rPr>
        <w:t>Organic Chemistry II for Dummies</w:t>
      </w:r>
      <w:r>
        <w:t xml:space="preserve"> by Moore &amp; Langley</w:t>
      </w:r>
    </w:p>
    <w:p w14:paraId="48B7A63A" w14:textId="77777777" w:rsidR="00C11C33" w:rsidRDefault="00026662" w:rsidP="00026662">
      <w:pPr>
        <w:pStyle w:val="Heading2"/>
        <w:spacing w:line="240" w:lineRule="auto"/>
      </w:pPr>
      <w:bookmarkStart w:id="232" w:name="_hz1uwi2pzd46" w:colFirst="0" w:colLast="0"/>
      <w:bookmarkStart w:id="233" w:name="_Toc365278222"/>
      <w:bookmarkEnd w:id="232"/>
      <w:r>
        <w:t>Programming / Data Science / Statistics</w:t>
      </w:r>
      <w:bookmarkEnd w:id="233"/>
    </w:p>
    <w:p w14:paraId="4870DA2F" w14:textId="77777777" w:rsidR="00C11C33" w:rsidRDefault="00026662" w:rsidP="00026662">
      <w:pPr>
        <w:pStyle w:val="normal0"/>
        <w:numPr>
          <w:ilvl w:val="0"/>
          <w:numId w:val="2"/>
        </w:numPr>
        <w:spacing w:line="240" w:lineRule="auto"/>
        <w:contextualSpacing/>
      </w:pPr>
      <w:r>
        <w:rPr>
          <w:b/>
          <w:i/>
        </w:rPr>
        <w:t>Effective Python</w:t>
      </w:r>
      <w:r>
        <w:t xml:space="preserve"> by Slatkin</w:t>
      </w:r>
    </w:p>
    <w:p w14:paraId="2C6F121F" w14:textId="77777777" w:rsidR="00C11C33" w:rsidRDefault="00026662" w:rsidP="00026662">
      <w:pPr>
        <w:pStyle w:val="normal0"/>
        <w:numPr>
          <w:ilvl w:val="1"/>
          <w:numId w:val="2"/>
        </w:numPr>
        <w:spacing w:line="240" w:lineRule="auto"/>
        <w:contextualSpacing/>
      </w:pPr>
      <w:r>
        <w:t>A good way to b</w:t>
      </w:r>
      <w:r>
        <w:t>ring your Python skills to the next level</w:t>
      </w:r>
    </w:p>
    <w:p w14:paraId="3C16E8F5" w14:textId="77777777" w:rsidR="00C11C33" w:rsidRDefault="00026662" w:rsidP="00026662">
      <w:pPr>
        <w:pStyle w:val="normal0"/>
        <w:numPr>
          <w:ilvl w:val="0"/>
          <w:numId w:val="2"/>
        </w:numPr>
        <w:spacing w:line="240" w:lineRule="auto"/>
        <w:contextualSpacing/>
      </w:pPr>
      <w:r>
        <w:rPr>
          <w:b/>
          <w:i/>
        </w:rPr>
        <w:t>Python for Data Science for Dummies</w:t>
      </w:r>
      <w:r>
        <w:t xml:space="preserve"> by Mueller and Masssaron</w:t>
      </w:r>
    </w:p>
    <w:p w14:paraId="55F3D399" w14:textId="77777777" w:rsidR="00C11C33" w:rsidRDefault="00026662" w:rsidP="00026662">
      <w:pPr>
        <w:pStyle w:val="normal0"/>
        <w:numPr>
          <w:ilvl w:val="0"/>
          <w:numId w:val="2"/>
        </w:numPr>
        <w:spacing w:line="240" w:lineRule="auto"/>
        <w:contextualSpacing/>
      </w:pPr>
      <w:r>
        <w:rPr>
          <w:b/>
          <w:i/>
        </w:rPr>
        <w:t>Data Science from Scratch</w:t>
      </w:r>
      <w:r>
        <w:t xml:space="preserve"> by Grus</w:t>
      </w:r>
    </w:p>
    <w:p w14:paraId="06097132" w14:textId="77777777" w:rsidR="00C11C33" w:rsidRDefault="00026662" w:rsidP="00026662">
      <w:pPr>
        <w:pStyle w:val="normal0"/>
        <w:numPr>
          <w:ilvl w:val="1"/>
          <w:numId w:val="2"/>
        </w:numPr>
        <w:spacing w:line="240" w:lineRule="auto"/>
        <w:contextualSpacing/>
      </w:pPr>
      <w:r>
        <w:t>A good but short introduction to a variety of data mining techniques with Python; emphasis on “from scratch” is sometimes helpful, sometimes painful and hurts more than it helps</w:t>
      </w:r>
    </w:p>
    <w:p w14:paraId="3348521F" w14:textId="77777777" w:rsidR="00C11C33" w:rsidRDefault="00026662" w:rsidP="00026662">
      <w:pPr>
        <w:pStyle w:val="normal0"/>
        <w:numPr>
          <w:ilvl w:val="0"/>
          <w:numId w:val="2"/>
        </w:numPr>
        <w:spacing w:line="240" w:lineRule="auto"/>
        <w:contextualSpacing/>
      </w:pPr>
      <w:r>
        <w:rPr>
          <w:b/>
          <w:i/>
        </w:rPr>
        <w:t>Learning pandas</w:t>
      </w:r>
      <w:r>
        <w:t xml:space="preserve"> by Heydt</w:t>
      </w:r>
    </w:p>
    <w:p w14:paraId="7883499F" w14:textId="77777777" w:rsidR="00C11C33" w:rsidRDefault="00026662" w:rsidP="00026662">
      <w:pPr>
        <w:pStyle w:val="normal0"/>
        <w:numPr>
          <w:ilvl w:val="0"/>
          <w:numId w:val="2"/>
        </w:numPr>
        <w:spacing w:line="240" w:lineRule="auto"/>
        <w:contextualSpacing/>
      </w:pPr>
      <w:r>
        <w:rPr>
          <w:b/>
          <w:i/>
        </w:rPr>
        <w:t>Statistics in a Nutshell</w:t>
      </w:r>
      <w:r>
        <w:t xml:space="preserve"> by Boslaugh and Watters</w:t>
      </w:r>
    </w:p>
    <w:p w14:paraId="5FAC5B36" w14:textId="77777777" w:rsidR="00C11C33" w:rsidRDefault="00026662" w:rsidP="00026662">
      <w:pPr>
        <w:pStyle w:val="normal0"/>
        <w:numPr>
          <w:ilvl w:val="0"/>
          <w:numId w:val="2"/>
        </w:numPr>
        <w:spacing w:line="240" w:lineRule="auto"/>
        <w:contextualSpacing/>
      </w:pPr>
      <w:r>
        <w:rPr>
          <w:b/>
          <w:i/>
        </w:rPr>
        <w:t>Intr</w:t>
      </w:r>
      <w:r>
        <w:rPr>
          <w:b/>
          <w:i/>
        </w:rPr>
        <w:t>oduction to the Practice of Statistics</w:t>
      </w:r>
      <w:r>
        <w:t xml:space="preserve"> by Moore and McCabe</w:t>
      </w:r>
    </w:p>
    <w:p w14:paraId="72340998" w14:textId="77777777" w:rsidR="00C11C33" w:rsidRDefault="00026662" w:rsidP="00026662">
      <w:pPr>
        <w:pStyle w:val="normal0"/>
        <w:numPr>
          <w:ilvl w:val="0"/>
          <w:numId w:val="2"/>
        </w:numPr>
        <w:spacing w:line="240" w:lineRule="auto"/>
        <w:contextualSpacing/>
      </w:pPr>
      <w:r>
        <w:rPr>
          <w:b/>
          <w:i/>
        </w:rPr>
        <w:t>Effective Java</w:t>
      </w:r>
      <w:r>
        <w:t xml:space="preserve"> by Bloch</w:t>
      </w:r>
    </w:p>
    <w:p w14:paraId="51610A66" w14:textId="77777777" w:rsidR="00C11C33" w:rsidRDefault="00C11C33" w:rsidP="00026662">
      <w:pPr>
        <w:pStyle w:val="normal0"/>
        <w:spacing w:line="240" w:lineRule="auto"/>
      </w:pPr>
    </w:p>
    <w:p w14:paraId="12D8C067" w14:textId="77777777" w:rsidR="00C11C33" w:rsidRDefault="00026662" w:rsidP="00026662">
      <w:pPr>
        <w:pStyle w:val="Heading2"/>
        <w:spacing w:line="240" w:lineRule="auto"/>
      </w:pPr>
      <w:bookmarkStart w:id="234" w:name="_1jlrewsldav5" w:colFirst="0" w:colLast="0"/>
      <w:bookmarkStart w:id="235" w:name="_Toc365278223"/>
      <w:bookmarkEnd w:id="234"/>
      <w:r>
        <w:t>Writing / presenting / professional skills</w:t>
      </w:r>
      <w:bookmarkEnd w:id="235"/>
    </w:p>
    <w:p w14:paraId="2059DEA0" w14:textId="77777777" w:rsidR="00C11C33" w:rsidRDefault="00026662" w:rsidP="00026662">
      <w:pPr>
        <w:pStyle w:val="normal0"/>
        <w:numPr>
          <w:ilvl w:val="0"/>
          <w:numId w:val="37"/>
        </w:numPr>
        <w:spacing w:line="240" w:lineRule="auto"/>
        <w:contextualSpacing/>
      </w:pPr>
      <w:r>
        <w:rPr>
          <w:b/>
          <w:i/>
        </w:rPr>
        <w:t>Trees, Maps and Theorems</w:t>
      </w:r>
      <w:r>
        <w:t xml:space="preserve"> by Dumont</w:t>
      </w:r>
    </w:p>
    <w:p w14:paraId="32BE643C" w14:textId="77777777" w:rsidR="00C11C33" w:rsidRDefault="00026662" w:rsidP="00026662">
      <w:pPr>
        <w:pStyle w:val="normal0"/>
        <w:numPr>
          <w:ilvl w:val="1"/>
          <w:numId w:val="37"/>
        </w:numPr>
        <w:spacing w:line="240" w:lineRule="auto"/>
        <w:contextualSpacing/>
      </w:pPr>
      <w:r>
        <w:t>If you read only one book on writing articles and presenting science, this is the one I’d recommend. It’s pretty complete and the layout/design is friendly and easy to consume in chunks.</w:t>
      </w:r>
    </w:p>
    <w:p w14:paraId="4D182FE8" w14:textId="77777777" w:rsidR="00C11C33" w:rsidRDefault="00026662" w:rsidP="00026662">
      <w:pPr>
        <w:pStyle w:val="normal0"/>
        <w:numPr>
          <w:ilvl w:val="0"/>
          <w:numId w:val="37"/>
        </w:numPr>
        <w:spacing w:line="240" w:lineRule="auto"/>
        <w:contextualSpacing/>
      </w:pPr>
      <w:r>
        <w:rPr>
          <w:b/>
          <w:i/>
        </w:rPr>
        <w:t>Slide:ology</w:t>
      </w:r>
      <w:r>
        <w:t xml:space="preserve"> by Duarte</w:t>
      </w:r>
    </w:p>
    <w:p w14:paraId="33F2B684" w14:textId="77777777" w:rsidR="00C11C33" w:rsidRDefault="00026662" w:rsidP="00026662">
      <w:pPr>
        <w:pStyle w:val="normal0"/>
        <w:numPr>
          <w:ilvl w:val="0"/>
          <w:numId w:val="37"/>
        </w:numPr>
        <w:spacing w:line="240" w:lineRule="auto"/>
        <w:contextualSpacing/>
      </w:pPr>
      <w:r>
        <w:rPr>
          <w:b/>
          <w:i/>
        </w:rPr>
        <w:t>Scientific Writing and Communication</w:t>
      </w:r>
      <w:r>
        <w:t xml:space="preserve"> by Hofmann</w:t>
      </w:r>
    </w:p>
    <w:p w14:paraId="0150BAA0" w14:textId="77777777" w:rsidR="00C11C33" w:rsidRDefault="00026662" w:rsidP="00026662">
      <w:pPr>
        <w:pStyle w:val="normal0"/>
        <w:numPr>
          <w:ilvl w:val="0"/>
          <w:numId w:val="37"/>
        </w:numPr>
        <w:spacing w:line="240" w:lineRule="auto"/>
        <w:contextualSpacing/>
      </w:pPr>
      <w:r>
        <w:rPr>
          <w:b/>
          <w:i/>
        </w:rPr>
        <w:t>The MIT Guide to Science and Engineering Communication</w:t>
      </w:r>
      <w:r>
        <w:t xml:space="preserve"> by Paradis and Zimmerman</w:t>
      </w:r>
    </w:p>
    <w:p w14:paraId="11144958" w14:textId="77777777" w:rsidR="00C11C33" w:rsidRDefault="00026662" w:rsidP="00026662">
      <w:pPr>
        <w:pStyle w:val="normal0"/>
        <w:numPr>
          <w:ilvl w:val="0"/>
          <w:numId w:val="37"/>
        </w:numPr>
        <w:spacing w:line="240" w:lineRule="auto"/>
        <w:contextualSpacing/>
      </w:pPr>
      <w:r>
        <w:rPr>
          <w:b/>
          <w:i/>
        </w:rPr>
        <w:t>The Craft of Scientific Presentation</w:t>
      </w:r>
      <w:r>
        <w:t xml:space="preserve"> by Alley</w:t>
      </w:r>
    </w:p>
    <w:p w14:paraId="524E77CE" w14:textId="77777777" w:rsidR="00C11C33" w:rsidRDefault="00026662" w:rsidP="00026662">
      <w:pPr>
        <w:pStyle w:val="normal0"/>
        <w:numPr>
          <w:ilvl w:val="1"/>
          <w:numId w:val="37"/>
        </w:numPr>
        <w:spacing w:line="240" w:lineRule="auto"/>
        <w:contextualSpacing/>
      </w:pPr>
      <w:r>
        <w:t>There are some nice stories and good amount of background research in here, but the actual practical application is hard to acces</w:t>
      </w:r>
      <w:r>
        <w:t>s unless you read every word. I would suggest only to read the figures and captions for Chapter 4, (pages 105-212) - these figures show some examples of bad slides vs. better slides and is a good application of your time. Everything else, not really unless</w:t>
      </w:r>
      <w:r>
        <w:t xml:space="preserve"> you are just looking for motivation.</w:t>
      </w:r>
    </w:p>
    <w:p w14:paraId="27570014" w14:textId="77777777" w:rsidR="00C11C33" w:rsidRDefault="00C11C33" w:rsidP="00026662">
      <w:pPr>
        <w:pStyle w:val="normal0"/>
        <w:spacing w:line="240" w:lineRule="auto"/>
      </w:pPr>
    </w:p>
    <w:p w14:paraId="4FAAC027" w14:textId="77777777" w:rsidR="00C11C33" w:rsidRDefault="00026662" w:rsidP="00026662">
      <w:pPr>
        <w:pStyle w:val="Heading1"/>
        <w:spacing w:line="240" w:lineRule="auto"/>
      </w:pPr>
      <w:bookmarkStart w:id="236" w:name="_sl5h1giz1w9o" w:colFirst="0" w:colLast="0"/>
      <w:bookmarkStart w:id="237" w:name="_Toc365278224"/>
      <w:bookmarkEnd w:id="236"/>
      <w:r>
        <w:t>Appendix M: Poster printing</w:t>
      </w:r>
      <w:bookmarkEnd w:id="237"/>
    </w:p>
    <w:p w14:paraId="649A7D8B" w14:textId="77777777" w:rsidR="00C11C33" w:rsidRDefault="00C11C33" w:rsidP="00026662">
      <w:pPr>
        <w:pStyle w:val="normal0"/>
        <w:spacing w:line="240" w:lineRule="auto"/>
      </w:pPr>
    </w:p>
    <w:p w14:paraId="15CF347C" w14:textId="77777777" w:rsidR="00C11C33" w:rsidRDefault="00026662" w:rsidP="00026662">
      <w:pPr>
        <w:pStyle w:val="normal0"/>
        <w:spacing w:line="240" w:lineRule="auto"/>
      </w:pPr>
      <w:r>
        <w:t>To have a poster printed, send an email to John Rhodin (PA Creative) at JHRhodin@lbl.gov and Anubhav. Include:</w:t>
      </w:r>
    </w:p>
    <w:p w14:paraId="491D3D9B" w14:textId="77777777" w:rsidR="00C11C33" w:rsidRDefault="00026662" w:rsidP="00026662">
      <w:pPr>
        <w:pStyle w:val="normal0"/>
        <w:numPr>
          <w:ilvl w:val="0"/>
          <w:numId w:val="43"/>
        </w:numPr>
        <w:spacing w:line="240" w:lineRule="auto"/>
        <w:contextualSpacing/>
      </w:pPr>
      <w:r>
        <w:t xml:space="preserve"> your poster (preferably as PDF)</w:t>
      </w:r>
    </w:p>
    <w:p w14:paraId="01D144DF" w14:textId="77777777" w:rsidR="00C11C33" w:rsidRDefault="00026662" w:rsidP="00026662">
      <w:pPr>
        <w:pStyle w:val="normal0"/>
        <w:numPr>
          <w:ilvl w:val="0"/>
          <w:numId w:val="43"/>
        </w:numPr>
        <w:spacing w:line="240" w:lineRule="auto"/>
        <w:contextualSpacing/>
      </w:pPr>
      <w:r>
        <w:t>required dimensions</w:t>
      </w:r>
    </w:p>
    <w:p w14:paraId="544BBF28" w14:textId="77777777" w:rsidR="00C11C33" w:rsidRDefault="00026662" w:rsidP="00026662">
      <w:pPr>
        <w:pStyle w:val="normal0"/>
        <w:numPr>
          <w:ilvl w:val="0"/>
          <w:numId w:val="43"/>
        </w:numPr>
        <w:spacing w:line="240" w:lineRule="auto"/>
        <w:contextualSpacing/>
      </w:pPr>
      <w:r>
        <w:t>project id (given to you</w:t>
      </w:r>
      <w:r>
        <w:t xml:space="preserve"> by Anubhav)</w:t>
      </w:r>
    </w:p>
    <w:p w14:paraId="78F13872" w14:textId="77777777" w:rsidR="00C11C33" w:rsidRDefault="00026662" w:rsidP="00026662">
      <w:pPr>
        <w:pStyle w:val="normal0"/>
        <w:spacing w:line="240" w:lineRule="auto"/>
      </w:pPr>
      <w:r>
        <w:br/>
        <w:t>There should be at least a 48 hour (and ideally 3 day+) lead time to ensure a good rate on the poster. Under 48 hour turnaround is possible, but costs the project more. You’ll get an email from Jon about where to pick it up when it’s ready.</w:t>
      </w:r>
    </w:p>
    <w:p w14:paraId="590F793B" w14:textId="77777777" w:rsidR="00C11C33" w:rsidRDefault="00C11C33" w:rsidP="00026662">
      <w:pPr>
        <w:pStyle w:val="normal0"/>
        <w:spacing w:line="240" w:lineRule="auto"/>
      </w:pPr>
    </w:p>
    <w:p w14:paraId="41AAA42D" w14:textId="77777777" w:rsidR="00C11C33" w:rsidRDefault="00026662" w:rsidP="00026662">
      <w:pPr>
        <w:pStyle w:val="normal0"/>
        <w:spacing w:line="240" w:lineRule="auto"/>
      </w:pPr>
      <w:r>
        <w:t>It is also possible to get the poster printed at a commercial service but you’ll need to pay in advance and fill out some paperwork for reimbursement.</w:t>
      </w:r>
    </w:p>
    <w:p w14:paraId="4A6920B9" w14:textId="77777777" w:rsidR="00C11C33" w:rsidRDefault="00C11C33" w:rsidP="00026662">
      <w:pPr>
        <w:pStyle w:val="normal0"/>
        <w:spacing w:line="240" w:lineRule="auto"/>
      </w:pPr>
    </w:p>
    <w:p w14:paraId="3E1932E6" w14:textId="77777777" w:rsidR="00C11C33" w:rsidRDefault="00026662" w:rsidP="00026662">
      <w:pPr>
        <w:pStyle w:val="Heading1"/>
        <w:spacing w:line="240" w:lineRule="auto"/>
      </w:pPr>
      <w:bookmarkStart w:id="238" w:name="_fik7lhm1u8cp" w:colFirst="0" w:colLast="0"/>
      <w:bookmarkStart w:id="239" w:name="_Toc365278225"/>
      <w:bookmarkEnd w:id="238"/>
      <w:r>
        <w:t>Thank you!</w:t>
      </w:r>
      <w:bookmarkEnd w:id="239"/>
    </w:p>
    <w:p w14:paraId="67C2654A" w14:textId="77777777" w:rsidR="00C11C33" w:rsidRDefault="00C11C33" w:rsidP="00026662">
      <w:pPr>
        <w:pStyle w:val="normal0"/>
        <w:spacing w:line="240" w:lineRule="auto"/>
      </w:pPr>
    </w:p>
    <w:p w14:paraId="27B4A984" w14:textId="77777777" w:rsidR="00C11C33" w:rsidRDefault="00026662" w:rsidP="00026662">
      <w:pPr>
        <w:pStyle w:val="normal0"/>
        <w:spacing w:line="240" w:lineRule="auto"/>
      </w:pPr>
      <w:r>
        <w:t>Thank you for contributing to this handbook!</w:t>
      </w:r>
    </w:p>
    <w:p w14:paraId="58D7FA6E" w14:textId="77777777" w:rsidR="00C11C33" w:rsidRDefault="00026662" w:rsidP="00026662">
      <w:pPr>
        <w:pStyle w:val="normal0"/>
        <w:numPr>
          <w:ilvl w:val="0"/>
          <w:numId w:val="45"/>
        </w:numPr>
        <w:spacing w:line="240" w:lineRule="auto"/>
        <w:contextualSpacing/>
      </w:pPr>
      <w:r>
        <w:t>Saurabh Bajaj</w:t>
      </w:r>
    </w:p>
    <w:p w14:paraId="70AF20C1" w14:textId="77777777" w:rsidR="00C11C33" w:rsidRDefault="00026662" w:rsidP="00026662">
      <w:pPr>
        <w:pStyle w:val="normal0"/>
        <w:numPr>
          <w:ilvl w:val="0"/>
          <w:numId w:val="45"/>
        </w:numPr>
        <w:spacing w:line="240" w:lineRule="auto"/>
        <w:contextualSpacing/>
      </w:pPr>
      <w:r>
        <w:t>Alireza Faghaninia</w:t>
      </w:r>
    </w:p>
    <w:p w14:paraId="0988814E" w14:textId="77777777" w:rsidR="00C11C33" w:rsidRDefault="00026662" w:rsidP="00026662">
      <w:pPr>
        <w:pStyle w:val="normal0"/>
        <w:numPr>
          <w:ilvl w:val="0"/>
          <w:numId w:val="45"/>
        </w:numPr>
        <w:spacing w:line="240" w:lineRule="auto"/>
        <w:contextualSpacing/>
      </w:pPr>
      <w:r>
        <w:t>Joey Montoya</w:t>
      </w:r>
    </w:p>
    <w:p w14:paraId="54D5441C" w14:textId="77777777" w:rsidR="00C11C33" w:rsidRDefault="00026662" w:rsidP="00026662">
      <w:pPr>
        <w:pStyle w:val="normal0"/>
        <w:numPr>
          <w:ilvl w:val="0"/>
          <w:numId w:val="45"/>
        </w:numPr>
        <w:spacing w:line="240" w:lineRule="auto"/>
        <w:contextualSpacing/>
      </w:pPr>
      <w:r>
        <w:t>J</w:t>
      </w:r>
      <w:r>
        <w:t>ohn Dagdalen</w:t>
      </w:r>
    </w:p>
    <w:p w14:paraId="14A2B78C" w14:textId="77777777" w:rsidR="00C11C33" w:rsidRDefault="00026662" w:rsidP="00026662">
      <w:pPr>
        <w:pStyle w:val="normal0"/>
        <w:numPr>
          <w:ilvl w:val="0"/>
          <w:numId w:val="45"/>
        </w:numPr>
        <w:spacing w:line="240" w:lineRule="auto"/>
        <w:contextualSpacing/>
      </w:pPr>
      <w:r>
        <w:t>Nils Zimmerman</w:t>
      </w:r>
    </w:p>
    <w:p w14:paraId="41683360" w14:textId="77777777" w:rsidR="00C11C33" w:rsidRDefault="00026662" w:rsidP="00026662">
      <w:pPr>
        <w:pStyle w:val="normal0"/>
        <w:numPr>
          <w:ilvl w:val="0"/>
          <w:numId w:val="45"/>
        </w:numPr>
        <w:spacing w:line="240" w:lineRule="auto"/>
        <w:contextualSpacing/>
      </w:pPr>
      <w:r>
        <w:t>Ben Ellis</w:t>
      </w:r>
    </w:p>
    <w:p w14:paraId="5587C895" w14:textId="77777777" w:rsidR="00C11C33" w:rsidRDefault="00026662" w:rsidP="00026662">
      <w:pPr>
        <w:pStyle w:val="normal0"/>
        <w:numPr>
          <w:ilvl w:val="0"/>
          <w:numId w:val="45"/>
        </w:numPr>
        <w:spacing w:line="240" w:lineRule="auto"/>
        <w:contextualSpacing/>
      </w:pPr>
      <w:r>
        <w:t>Maksim Rakitin</w:t>
      </w:r>
    </w:p>
    <w:sectPr w:rsidR="00C11C33">
      <w:headerReference w:type="default" r:id="rId19"/>
      <w:footerReference w:type="default" r:id="rId20"/>
      <w:footerReference w:type="first" r:id="rId21"/>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85369" w14:textId="77777777" w:rsidR="00000000" w:rsidRDefault="00026662">
      <w:pPr>
        <w:spacing w:line="240" w:lineRule="auto"/>
      </w:pPr>
      <w:r>
        <w:separator/>
      </w:r>
    </w:p>
  </w:endnote>
  <w:endnote w:type="continuationSeparator" w:id="0">
    <w:p w14:paraId="51CAAD6E" w14:textId="77777777" w:rsidR="00000000" w:rsidRDefault="000266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Regular"/>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Rokkitt">
    <w:panose1 w:val="02000503050000020003"/>
    <w:charset w:val="00"/>
    <w:family w:val="auto"/>
    <w:pitch w:val="variable"/>
    <w:sig w:usb0="800000EF" w:usb1="5000204B" w:usb2="00000000" w:usb3="00000000" w:csb0="00000001" w:csb1="00000000"/>
  </w:font>
  <w:font w:name="Roboto">
    <w:altName w:val="Roboto Regular"/>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F6FD" w14:textId="77777777" w:rsidR="00C11C33" w:rsidRDefault="00026662">
    <w:pPr>
      <w:pStyle w:val="normal0"/>
      <w:jc w:val="right"/>
    </w:pPr>
    <w:r>
      <w:fldChar w:fldCharType="begin"/>
    </w:r>
    <w:r>
      <w:instrText>PAGE</w:instrText>
    </w:r>
    <w:r>
      <w:fldChar w:fldCharType="separate"/>
    </w:r>
    <w:r>
      <w:rPr>
        <w:noProof/>
      </w:rPr>
      <w:t>9</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3CB4F" w14:textId="77777777" w:rsidR="00C11C33" w:rsidRDefault="00C11C33">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FAD6F" w14:textId="77777777" w:rsidR="00000000" w:rsidRDefault="00026662">
      <w:pPr>
        <w:spacing w:line="240" w:lineRule="auto"/>
      </w:pPr>
      <w:r>
        <w:separator/>
      </w:r>
    </w:p>
  </w:footnote>
  <w:footnote w:type="continuationSeparator" w:id="0">
    <w:p w14:paraId="1DBF5502" w14:textId="77777777" w:rsidR="00000000" w:rsidRDefault="00026662">
      <w:pPr>
        <w:spacing w:line="240" w:lineRule="auto"/>
      </w:pPr>
      <w:r>
        <w:continuationSeparator/>
      </w:r>
    </w:p>
  </w:footnote>
  <w:footnote w:id="1">
    <w:p w14:paraId="47883423" w14:textId="77777777" w:rsidR="00C11C33" w:rsidRDefault="00026662">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9BB8C" w14:textId="77777777" w:rsidR="00C11C33" w:rsidRDefault="00C11C33">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209FA"/>
    <w:multiLevelType w:val="multilevel"/>
    <w:tmpl w:val="EBE68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C2E6389"/>
    <w:multiLevelType w:val="multilevel"/>
    <w:tmpl w:val="9454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C3923F7"/>
    <w:multiLevelType w:val="multilevel"/>
    <w:tmpl w:val="D30E4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D4E22B9"/>
    <w:multiLevelType w:val="multilevel"/>
    <w:tmpl w:val="79149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0D36C1"/>
    <w:multiLevelType w:val="multilevel"/>
    <w:tmpl w:val="A5C26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33E62"/>
    <w:multiLevelType w:val="multilevel"/>
    <w:tmpl w:val="D8D03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A27AF9"/>
    <w:multiLevelType w:val="multilevel"/>
    <w:tmpl w:val="E1A61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55108AB"/>
    <w:multiLevelType w:val="multilevel"/>
    <w:tmpl w:val="6E38E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8E132A"/>
    <w:multiLevelType w:val="multilevel"/>
    <w:tmpl w:val="F2C28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6F57067"/>
    <w:multiLevelType w:val="multilevel"/>
    <w:tmpl w:val="FBC8E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98116B5"/>
    <w:multiLevelType w:val="multilevel"/>
    <w:tmpl w:val="A36A8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9AF0DE7"/>
    <w:multiLevelType w:val="multilevel"/>
    <w:tmpl w:val="00E83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E445F52"/>
    <w:multiLevelType w:val="multilevel"/>
    <w:tmpl w:val="50CAF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ED04298"/>
    <w:multiLevelType w:val="multilevel"/>
    <w:tmpl w:val="FADA3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FD2758A"/>
    <w:multiLevelType w:val="multilevel"/>
    <w:tmpl w:val="2476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FF9459B"/>
    <w:multiLevelType w:val="multilevel"/>
    <w:tmpl w:val="27D6C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1242C20"/>
    <w:multiLevelType w:val="multilevel"/>
    <w:tmpl w:val="0860D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1FE45D0"/>
    <w:multiLevelType w:val="multilevel"/>
    <w:tmpl w:val="1D523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42428E6"/>
    <w:multiLevelType w:val="multilevel"/>
    <w:tmpl w:val="51ACA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4267983"/>
    <w:multiLevelType w:val="multilevel"/>
    <w:tmpl w:val="F1AC1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4CF40ED"/>
    <w:multiLevelType w:val="multilevel"/>
    <w:tmpl w:val="02F4C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4DD5EEE"/>
    <w:multiLevelType w:val="multilevel"/>
    <w:tmpl w:val="4F7E0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2BC00F81"/>
    <w:multiLevelType w:val="multilevel"/>
    <w:tmpl w:val="E30A9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CBA0BC1"/>
    <w:multiLevelType w:val="multilevel"/>
    <w:tmpl w:val="19367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EEC53A9"/>
    <w:multiLevelType w:val="multilevel"/>
    <w:tmpl w:val="8AC8A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1BD6C55"/>
    <w:multiLevelType w:val="multilevel"/>
    <w:tmpl w:val="887ED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4E72F7D"/>
    <w:multiLevelType w:val="multilevel"/>
    <w:tmpl w:val="277AD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BE4480E"/>
    <w:multiLevelType w:val="multilevel"/>
    <w:tmpl w:val="01BE0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EF44C4A"/>
    <w:multiLevelType w:val="multilevel"/>
    <w:tmpl w:val="01AED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0B656BF"/>
    <w:multiLevelType w:val="multilevel"/>
    <w:tmpl w:val="56F6B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0E54A6B"/>
    <w:multiLevelType w:val="multilevel"/>
    <w:tmpl w:val="4AB8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448A1FFB"/>
    <w:multiLevelType w:val="multilevel"/>
    <w:tmpl w:val="4600E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B3A3310"/>
    <w:multiLevelType w:val="multilevel"/>
    <w:tmpl w:val="73BED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CC72D93"/>
    <w:multiLevelType w:val="multilevel"/>
    <w:tmpl w:val="38D82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0F045C5"/>
    <w:multiLevelType w:val="multilevel"/>
    <w:tmpl w:val="C088B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52A00B2A"/>
    <w:multiLevelType w:val="multilevel"/>
    <w:tmpl w:val="0C5438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4405CAE"/>
    <w:multiLevelType w:val="multilevel"/>
    <w:tmpl w:val="89A29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4DF47F6"/>
    <w:multiLevelType w:val="multilevel"/>
    <w:tmpl w:val="FDEE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5D50AEE"/>
    <w:multiLevelType w:val="multilevel"/>
    <w:tmpl w:val="098E0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ED14753"/>
    <w:multiLevelType w:val="multilevel"/>
    <w:tmpl w:val="E0CC9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17E5C0E"/>
    <w:multiLevelType w:val="multilevel"/>
    <w:tmpl w:val="A552A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6189058D"/>
    <w:multiLevelType w:val="multilevel"/>
    <w:tmpl w:val="2FEE2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654E3795"/>
    <w:multiLevelType w:val="multilevel"/>
    <w:tmpl w:val="0BCE1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65900284"/>
    <w:multiLevelType w:val="multilevel"/>
    <w:tmpl w:val="41D61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660932DB"/>
    <w:multiLevelType w:val="multilevel"/>
    <w:tmpl w:val="882C6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66713D41"/>
    <w:multiLevelType w:val="multilevel"/>
    <w:tmpl w:val="3D704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669231D4"/>
    <w:multiLevelType w:val="multilevel"/>
    <w:tmpl w:val="AB7E9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728383D"/>
    <w:multiLevelType w:val="multilevel"/>
    <w:tmpl w:val="78C45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99A78D4"/>
    <w:multiLevelType w:val="multilevel"/>
    <w:tmpl w:val="47C02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6BC12839"/>
    <w:multiLevelType w:val="multilevel"/>
    <w:tmpl w:val="BF8E4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C9B4DEA"/>
    <w:multiLevelType w:val="multilevel"/>
    <w:tmpl w:val="9E583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CF7143C"/>
    <w:multiLevelType w:val="multilevel"/>
    <w:tmpl w:val="F0B85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D8717CE"/>
    <w:multiLevelType w:val="multilevel"/>
    <w:tmpl w:val="04C20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DA1012C"/>
    <w:multiLevelType w:val="multilevel"/>
    <w:tmpl w:val="57A0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F3F07ED"/>
    <w:multiLevelType w:val="multilevel"/>
    <w:tmpl w:val="69123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F6827CF"/>
    <w:multiLevelType w:val="multilevel"/>
    <w:tmpl w:val="F2EE5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6FC640A7"/>
    <w:multiLevelType w:val="multilevel"/>
    <w:tmpl w:val="F0487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36B2EB3"/>
    <w:multiLevelType w:val="multilevel"/>
    <w:tmpl w:val="842E4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60A1C83"/>
    <w:multiLevelType w:val="multilevel"/>
    <w:tmpl w:val="176A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6AB449A"/>
    <w:multiLevelType w:val="multilevel"/>
    <w:tmpl w:val="FFF26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D075163"/>
    <w:multiLevelType w:val="multilevel"/>
    <w:tmpl w:val="F600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D4B754B"/>
    <w:multiLevelType w:val="multilevel"/>
    <w:tmpl w:val="423C5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DC41D3E"/>
    <w:multiLevelType w:val="multilevel"/>
    <w:tmpl w:val="221A8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9"/>
  </w:num>
  <w:num w:numId="2">
    <w:abstractNumId w:val="60"/>
  </w:num>
  <w:num w:numId="3">
    <w:abstractNumId w:val="48"/>
  </w:num>
  <w:num w:numId="4">
    <w:abstractNumId w:val="40"/>
  </w:num>
  <w:num w:numId="5">
    <w:abstractNumId w:val="1"/>
  </w:num>
  <w:num w:numId="6">
    <w:abstractNumId w:val="37"/>
  </w:num>
  <w:num w:numId="7">
    <w:abstractNumId w:val="47"/>
  </w:num>
  <w:num w:numId="8">
    <w:abstractNumId w:val="53"/>
  </w:num>
  <w:num w:numId="9">
    <w:abstractNumId w:val="41"/>
  </w:num>
  <w:num w:numId="10">
    <w:abstractNumId w:val="8"/>
  </w:num>
  <w:num w:numId="11">
    <w:abstractNumId w:val="55"/>
  </w:num>
  <w:num w:numId="12">
    <w:abstractNumId w:val="58"/>
  </w:num>
  <w:num w:numId="13">
    <w:abstractNumId w:val="14"/>
  </w:num>
  <w:num w:numId="14">
    <w:abstractNumId w:val="54"/>
  </w:num>
  <w:num w:numId="15">
    <w:abstractNumId w:val="31"/>
  </w:num>
  <w:num w:numId="16">
    <w:abstractNumId w:val="35"/>
  </w:num>
  <w:num w:numId="17">
    <w:abstractNumId w:val="17"/>
  </w:num>
  <w:num w:numId="18">
    <w:abstractNumId w:val="6"/>
  </w:num>
  <w:num w:numId="19">
    <w:abstractNumId w:val="57"/>
  </w:num>
  <w:num w:numId="20">
    <w:abstractNumId w:val="16"/>
  </w:num>
  <w:num w:numId="21">
    <w:abstractNumId w:val="61"/>
  </w:num>
  <w:num w:numId="22">
    <w:abstractNumId w:val="32"/>
  </w:num>
  <w:num w:numId="23">
    <w:abstractNumId w:val="42"/>
  </w:num>
  <w:num w:numId="24">
    <w:abstractNumId w:val="22"/>
  </w:num>
  <w:num w:numId="25">
    <w:abstractNumId w:val="13"/>
  </w:num>
  <w:num w:numId="26">
    <w:abstractNumId w:val="24"/>
  </w:num>
  <w:num w:numId="27">
    <w:abstractNumId w:val="43"/>
  </w:num>
  <w:num w:numId="28">
    <w:abstractNumId w:val="33"/>
  </w:num>
  <w:num w:numId="29">
    <w:abstractNumId w:val="56"/>
  </w:num>
  <w:num w:numId="30">
    <w:abstractNumId w:val="44"/>
  </w:num>
  <w:num w:numId="31">
    <w:abstractNumId w:val="25"/>
  </w:num>
  <w:num w:numId="32">
    <w:abstractNumId w:val="38"/>
  </w:num>
  <w:num w:numId="33">
    <w:abstractNumId w:val="7"/>
  </w:num>
  <w:num w:numId="34">
    <w:abstractNumId w:val="62"/>
  </w:num>
  <w:num w:numId="35">
    <w:abstractNumId w:val="15"/>
  </w:num>
  <w:num w:numId="36">
    <w:abstractNumId w:val="18"/>
  </w:num>
  <w:num w:numId="37">
    <w:abstractNumId w:val="49"/>
  </w:num>
  <w:num w:numId="38">
    <w:abstractNumId w:val="26"/>
  </w:num>
  <w:num w:numId="39">
    <w:abstractNumId w:val="10"/>
  </w:num>
  <w:num w:numId="40">
    <w:abstractNumId w:val="21"/>
  </w:num>
  <w:num w:numId="41">
    <w:abstractNumId w:val="12"/>
  </w:num>
  <w:num w:numId="42">
    <w:abstractNumId w:val="29"/>
  </w:num>
  <w:num w:numId="43">
    <w:abstractNumId w:val="36"/>
  </w:num>
  <w:num w:numId="44">
    <w:abstractNumId w:val="52"/>
  </w:num>
  <w:num w:numId="45">
    <w:abstractNumId w:val="51"/>
  </w:num>
  <w:num w:numId="46">
    <w:abstractNumId w:val="23"/>
  </w:num>
  <w:num w:numId="47">
    <w:abstractNumId w:val="45"/>
  </w:num>
  <w:num w:numId="48">
    <w:abstractNumId w:val="28"/>
  </w:num>
  <w:num w:numId="49">
    <w:abstractNumId w:val="4"/>
  </w:num>
  <w:num w:numId="50">
    <w:abstractNumId w:val="9"/>
  </w:num>
  <w:num w:numId="51">
    <w:abstractNumId w:val="46"/>
  </w:num>
  <w:num w:numId="52">
    <w:abstractNumId w:val="3"/>
  </w:num>
  <w:num w:numId="53">
    <w:abstractNumId w:val="27"/>
  </w:num>
  <w:num w:numId="54">
    <w:abstractNumId w:val="2"/>
  </w:num>
  <w:num w:numId="55">
    <w:abstractNumId w:val="0"/>
  </w:num>
  <w:num w:numId="56">
    <w:abstractNumId w:val="59"/>
  </w:num>
  <w:num w:numId="57">
    <w:abstractNumId w:val="20"/>
  </w:num>
  <w:num w:numId="58">
    <w:abstractNumId w:val="19"/>
  </w:num>
  <w:num w:numId="59">
    <w:abstractNumId w:val="30"/>
  </w:num>
  <w:num w:numId="60">
    <w:abstractNumId w:val="11"/>
  </w:num>
  <w:num w:numId="61">
    <w:abstractNumId w:val="5"/>
  </w:num>
  <w:num w:numId="62">
    <w:abstractNumId w:val="50"/>
  </w:num>
  <w:num w:numId="6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11C33"/>
    <w:rsid w:val="00026662"/>
    <w:rsid w:val="00C11C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74B07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02666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6662"/>
    <w:rPr>
      <w:rFonts w:ascii="Lucida Grande" w:hAnsi="Lucida Grande" w:cs="Lucida Grande"/>
      <w:sz w:val="18"/>
      <w:szCs w:val="18"/>
    </w:rPr>
  </w:style>
  <w:style w:type="paragraph" w:styleId="TOC1">
    <w:name w:val="toc 1"/>
    <w:basedOn w:val="Normal"/>
    <w:next w:val="Normal"/>
    <w:autoRedefine/>
    <w:uiPriority w:val="39"/>
    <w:unhideWhenUsed/>
    <w:rsid w:val="00026662"/>
    <w:pPr>
      <w:spacing w:before="120"/>
    </w:pPr>
    <w:rPr>
      <w:rFonts w:asciiTheme="minorHAnsi" w:hAnsiTheme="minorHAnsi"/>
      <w:b/>
      <w:sz w:val="24"/>
      <w:szCs w:val="24"/>
    </w:rPr>
  </w:style>
  <w:style w:type="paragraph" w:styleId="TOC2">
    <w:name w:val="toc 2"/>
    <w:basedOn w:val="Normal"/>
    <w:next w:val="Normal"/>
    <w:autoRedefine/>
    <w:uiPriority w:val="39"/>
    <w:unhideWhenUsed/>
    <w:rsid w:val="00026662"/>
    <w:pPr>
      <w:ind w:left="220"/>
    </w:pPr>
    <w:rPr>
      <w:rFonts w:asciiTheme="minorHAnsi" w:hAnsiTheme="minorHAnsi"/>
      <w:b/>
    </w:rPr>
  </w:style>
  <w:style w:type="paragraph" w:styleId="TOC3">
    <w:name w:val="toc 3"/>
    <w:basedOn w:val="Normal"/>
    <w:next w:val="Normal"/>
    <w:autoRedefine/>
    <w:uiPriority w:val="39"/>
    <w:unhideWhenUsed/>
    <w:rsid w:val="00026662"/>
    <w:pPr>
      <w:ind w:left="440"/>
    </w:pPr>
    <w:rPr>
      <w:rFonts w:asciiTheme="minorHAnsi" w:hAnsiTheme="minorHAnsi"/>
    </w:rPr>
  </w:style>
  <w:style w:type="paragraph" w:styleId="TOC4">
    <w:name w:val="toc 4"/>
    <w:basedOn w:val="Normal"/>
    <w:next w:val="Normal"/>
    <w:autoRedefine/>
    <w:uiPriority w:val="39"/>
    <w:unhideWhenUsed/>
    <w:rsid w:val="00026662"/>
    <w:pPr>
      <w:ind w:left="660"/>
    </w:pPr>
    <w:rPr>
      <w:rFonts w:asciiTheme="minorHAnsi" w:hAnsiTheme="minorHAnsi"/>
      <w:sz w:val="20"/>
      <w:szCs w:val="20"/>
    </w:rPr>
  </w:style>
  <w:style w:type="paragraph" w:styleId="TOC5">
    <w:name w:val="toc 5"/>
    <w:basedOn w:val="Normal"/>
    <w:next w:val="Normal"/>
    <w:autoRedefine/>
    <w:uiPriority w:val="39"/>
    <w:unhideWhenUsed/>
    <w:rsid w:val="00026662"/>
    <w:pPr>
      <w:ind w:left="880"/>
    </w:pPr>
    <w:rPr>
      <w:rFonts w:asciiTheme="minorHAnsi" w:hAnsiTheme="minorHAnsi"/>
      <w:sz w:val="20"/>
      <w:szCs w:val="20"/>
    </w:rPr>
  </w:style>
  <w:style w:type="paragraph" w:styleId="TOC6">
    <w:name w:val="toc 6"/>
    <w:basedOn w:val="Normal"/>
    <w:next w:val="Normal"/>
    <w:autoRedefine/>
    <w:uiPriority w:val="39"/>
    <w:unhideWhenUsed/>
    <w:rsid w:val="00026662"/>
    <w:pPr>
      <w:ind w:left="1100"/>
    </w:pPr>
    <w:rPr>
      <w:rFonts w:asciiTheme="minorHAnsi" w:hAnsiTheme="minorHAnsi"/>
      <w:sz w:val="20"/>
      <w:szCs w:val="20"/>
    </w:rPr>
  </w:style>
  <w:style w:type="paragraph" w:styleId="TOC7">
    <w:name w:val="toc 7"/>
    <w:basedOn w:val="Normal"/>
    <w:next w:val="Normal"/>
    <w:autoRedefine/>
    <w:uiPriority w:val="39"/>
    <w:unhideWhenUsed/>
    <w:rsid w:val="00026662"/>
    <w:pPr>
      <w:ind w:left="1320"/>
    </w:pPr>
    <w:rPr>
      <w:rFonts w:asciiTheme="minorHAnsi" w:hAnsiTheme="minorHAnsi"/>
      <w:sz w:val="20"/>
      <w:szCs w:val="20"/>
    </w:rPr>
  </w:style>
  <w:style w:type="paragraph" w:styleId="TOC8">
    <w:name w:val="toc 8"/>
    <w:basedOn w:val="Normal"/>
    <w:next w:val="Normal"/>
    <w:autoRedefine/>
    <w:uiPriority w:val="39"/>
    <w:unhideWhenUsed/>
    <w:rsid w:val="00026662"/>
    <w:pPr>
      <w:ind w:left="1540"/>
    </w:pPr>
    <w:rPr>
      <w:rFonts w:asciiTheme="minorHAnsi" w:hAnsiTheme="minorHAnsi"/>
      <w:sz w:val="20"/>
      <w:szCs w:val="20"/>
    </w:rPr>
  </w:style>
  <w:style w:type="paragraph" w:styleId="TOC9">
    <w:name w:val="toc 9"/>
    <w:basedOn w:val="Normal"/>
    <w:next w:val="Normal"/>
    <w:autoRedefine/>
    <w:uiPriority w:val="39"/>
    <w:unhideWhenUsed/>
    <w:rsid w:val="00026662"/>
    <w:pPr>
      <w:ind w:left="176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02666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6662"/>
    <w:rPr>
      <w:rFonts w:ascii="Lucida Grande" w:hAnsi="Lucida Grande" w:cs="Lucida Grande"/>
      <w:sz w:val="18"/>
      <w:szCs w:val="18"/>
    </w:rPr>
  </w:style>
  <w:style w:type="paragraph" w:styleId="TOC1">
    <w:name w:val="toc 1"/>
    <w:basedOn w:val="Normal"/>
    <w:next w:val="Normal"/>
    <w:autoRedefine/>
    <w:uiPriority w:val="39"/>
    <w:unhideWhenUsed/>
    <w:rsid w:val="00026662"/>
    <w:pPr>
      <w:spacing w:before="120"/>
    </w:pPr>
    <w:rPr>
      <w:rFonts w:asciiTheme="minorHAnsi" w:hAnsiTheme="minorHAnsi"/>
      <w:b/>
      <w:sz w:val="24"/>
      <w:szCs w:val="24"/>
    </w:rPr>
  </w:style>
  <w:style w:type="paragraph" w:styleId="TOC2">
    <w:name w:val="toc 2"/>
    <w:basedOn w:val="Normal"/>
    <w:next w:val="Normal"/>
    <w:autoRedefine/>
    <w:uiPriority w:val="39"/>
    <w:unhideWhenUsed/>
    <w:rsid w:val="00026662"/>
    <w:pPr>
      <w:ind w:left="220"/>
    </w:pPr>
    <w:rPr>
      <w:rFonts w:asciiTheme="minorHAnsi" w:hAnsiTheme="minorHAnsi"/>
      <w:b/>
    </w:rPr>
  </w:style>
  <w:style w:type="paragraph" w:styleId="TOC3">
    <w:name w:val="toc 3"/>
    <w:basedOn w:val="Normal"/>
    <w:next w:val="Normal"/>
    <w:autoRedefine/>
    <w:uiPriority w:val="39"/>
    <w:unhideWhenUsed/>
    <w:rsid w:val="00026662"/>
    <w:pPr>
      <w:ind w:left="440"/>
    </w:pPr>
    <w:rPr>
      <w:rFonts w:asciiTheme="minorHAnsi" w:hAnsiTheme="minorHAnsi"/>
    </w:rPr>
  </w:style>
  <w:style w:type="paragraph" w:styleId="TOC4">
    <w:name w:val="toc 4"/>
    <w:basedOn w:val="Normal"/>
    <w:next w:val="Normal"/>
    <w:autoRedefine/>
    <w:uiPriority w:val="39"/>
    <w:unhideWhenUsed/>
    <w:rsid w:val="00026662"/>
    <w:pPr>
      <w:ind w:left="660"/>
    </w:pPr>
    <w:rPr>
      <w:rFonts w:asciiTheme="minorHAnsi" w:hAnsiTheme="minorHAnsi"/>
      <w:sz w:val="20"/>
      <w:szCs w:val="20"/>
    </w:rPr>
  </w:style>
  <w:style w:type="paragraph" w:styleId="TOC5">
    <w:name w:val="toc 5"/>
    <w:basedOn w:val="Normal"/>
    <w:next w:val="Normal"/>
    <w:autoRedefine/>
    <w:uiPriority w:val="39"/>
    <w:unhideWhenUsed/>
    <w:rsid w:val="00026662"/>
    <w:pPr>
      <w:ind w:left="880"/>
    </w:pPr>
    <w:rPr>
      <w:rFonts w:asciiTheme="minorHAnsi" w:hAnsiTheme="minorHAnsi"/>
      <w:sz w:val="20"/>
      <w:szCs w:val="20"/>
    </w:rPr>
  </w:style>
  <w:style w:type="paragraph" w:styleId="TOC6">
    <w:name w:val="toc 6"/>
    <w:basedOn w:val="Normal"/>
    <w:next w:val="Normal"/>
    <w:autoRedefine/>
    <w:uiPriority w:val="39"/>
    <w:unhideWhenUsed/>
    <w:rsid w:val="00026662"/>
    <w:pPr>
      <w:ind w:left="1100"/>
    </w:pPr>
    <w:rPr>
      <w:rFonts w:asciiTheme="minorHAnsi" w:hAnsiTheme="minorHAnsi"/>
      <w:sz w:val="20"/>
      <w:szCs w:val="20"/>
    </w:rPr>
  </w:style>
  <w:style w:type="paragraph" w:styleId="TOC7">
    <w:name w:val="toc 7"/>
    <w:basedOn w:val="Normal"/>
    <w:next w:val="Normal"/>
    <w:autoRedefine/>
    <w:uiPriority w:val="39"/>
    <w:unhideWhenUsed/>
    <w:rsid w:val="00026662"/>
    <w:pPr>
      <w:ind w:left="1320"/>
    </w:pPr>
    <w:rPr>
      <w:rFonts w:asciiTheme="minorHAnsi" w:hAnsiTheme="minorHAnsi"/>
      <w:sz w:val="20"/>
      <w:szCs w:val="20"/>
    </w:rPr>
  </w:style>
  <w:style w:type="paragraph" w:styleId="TOC8">
    <w:name w:val="toc 8"/>
    <w:basedOn w:val="Normal"/>
    <w:next w:val="Normal"/>
    <w:autoRedefine/>
    <w:uiPriority w:val="39"/>
    <w:unhideWhenUsed/>
    <w:rsid w:val="00026662"/>
    <w:pPr>
      <w:ind w:left="1540"/>
    </w:pPr>
    <w:rPr>
      <w:rFonts w:asciiTheme="minorHAnsi" w:hAnsiTheme="minorHAnsi"/>
      <w:sz w:val="20"/>
      <w:szCs w:val="20"/>
    </w:rPr>
  </w:style>
  <w:style w:type="paragraph" w:styleId="TOC9">
    <w:name w:val="toc 9"/>
    <w:basedOn w:val="Normal"/>
    <w:next w:val="Normal"/>
    <w:autoRedefine/>
    <w:uiPriority w:val="39"/>
    <w:unhideWhenUsed/>
    <w:rsid w:val="00026662"/>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http://hackingmaterials.lbl.gov/stuff/word_styles.zip" TargetMode="External"/><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97</Pages>
  <Words>18403</Words>
  <Characters>104902</Characters>
  <Application>Microsoft Macintosh Word</Application>
  <DocSecurity>0</DocSecurity>
  <Lines>874</Lines>
  <Paragraphs>246</Paragraphs>
  <ScaleCrop>false</ScaleCrop>
  <Company>LBNL</Company>
  <LinksUpToDate>false</LinksUpToDate>
  <CharactersWithSpaces>123059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2</cp:revision>
  <dcterms:created xsi:type="dcterms:W3CDTF">2017-08-25T17:58:00Z</dcterms:created>
  <dcterms:modified xsi:type="dcterms:W3CDTF">2017-08-25T18:00:00Z</dcterms:modified>
</cp:coreProperties>
</file>